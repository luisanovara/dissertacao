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Pr="004B4826" w:rsidRDefault="00C24A29" w:rsidP="00AD53BE">
      <w:pPr>
        <w:pStyle w:val="p1"/>
        <w:spacing w:line="276" w:lineRule="auto"/>
        <w:contextualSpacing/>
        <w:jc w:val="center"/>
        <w:rPr>
          <w:rFonts w:ascii="Calibri" w:hAnsi="Calibri"/>
          <w:b/>
          <w:smallCaps/>
          <w:color w:val="000000" w:themeColor="text1"/>
          <w:sz w:val="32"/>
          <w:szCs w:val="32"/>
          <w:highlight w:val="yellow"/>
        </w:rPr>
      </w:pPr>
      <w:r w:rsidRPr="004B4826">
        <w:rPr>
          <w:rFonts w:ascii="Calibri" w:hAnsi="Calibri"/>
          <w:b/>
          <w:smallCaps/>
          <w:color w:val="000000" w:themeColor="text1"/>
          <w:sz w:val="32"/>
          <w:szCs w:val="32"/>
          <w:highlight w:val="yellow"/>
        </w:rPr>
        <w:t>Efeito do distúrbio nas estratégias de vida</w:t>
      </w:r>
      <w:r w:rsidR="00AD53BE" w:rsidRPr="004B4826">
        <w:rPr>
          <w:rFonts w:ascii="Calibri" w:hAnsi="Calibri"/>
          <w:b/>
          <w:smallCaps/>
          <w:color w:val="000000" w:themeColor="text1"/>
          <w:sz w:val="32"/>
          <w:szCs w:val="32"/>
          <w:highlight w:val="yellow"/>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4B4826">
        <w:rPr>
          <w:rFonts w:ascii="Calibri" w:hAnsi="Calibri"/>
          <w:b/>
          <w:smallCaps/>
          <w:color w:val="000000" w:themeColor="text1"/>
          <w:sz w:val="32"/>
          <w:szCs w:val="32"/>
          <w:highlight w:val="yellow"/>
        </w:rPr>
        <w:t>comparação entre dinâmicas evolutiva, ecológica e eco-evolutiva</w:t>
      </w:r>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Pr="008E53A8" w:rsidRDefault="001668A6" w:rsidP="001668A6">
      <w:pPr>
        <w:pStyle w:val="p1"/>
        <w:spacing w:line="276" w:lineRule="auto"/>
        <w:contextualSpacing/>
        <w:jc w:val="center"/>
        <w:rPr>
          <w:rFonts w:ascii="Calibri" w:hAnsi="Calibri"/>
          <w:b/>
          <w:smallCaps/>
          <w:color w:val="000000" w:themeColor="text1"/>
          <w:sz w:val="32"/>
          <w:szCs w:val="32"/>
          <w:highlight w:val="yellow"/>
        </w:rPr>
      </w:pPr>
      <w:r w:rsidRPr="008E53A8">
        <w:rPr>
          <w:rFonts w:ascii="Calibri" w:hAnsi="Calibri"/>
          <w:b/>
          <w:smallCaps/>
          <w:color w:val="000000" w:themeColor="text1"/>
          <w:sz w:val="32"/>
          <w:szCs w:val="32"/>
          <w:highlight w:val="yellow"/>
        </w:rPr>
        <w:t>Efeito do distúrbio nas estratégias de vida:</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8E53A8">
        <w:rPr>
          <w:rFonts w:ascii="Calibri" w:hAnsi="Calibri"/>
          <w:b/>
          <w:smallCaps/>
          <w:color w:val="000000" w:themeColor="text1"/>
          <w:sz w:val="32"/>
          <w:szCs w:val="32"/>
          <w:highlight w:val="yellow"/>
        </w:rPr>
        <w:t>comparação entre dinâmicas evolutiva, ecológica e eco-evolutiva</w:t>
      </w:r>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Alexandre Adalardo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Coorientador: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Paulo Inácio de Knegt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Novara, Luísa Monclar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8E53A8">
        <w:rPr>
          <w:rFonts w:ascii="Calibri" w:hAnsi="Calibri"/>
          <w:color w:val="000000" w:themeColor="text1"/>
          <w:sz w:val="24"/>
          <w:szCs w:val="24"/>
          <w:highlight w:val="yellow"/>
        </w:rPr>
        <w:t>Efeito do distúrbio nas estratégias de vida: comparação entre dinâmicas evolutiva, ecológica e eco-evolutiva</w:t>
      </w:r>
    </w:p>
    <w:p w14:paraId="3C77AC67" w14:textId="7980D040"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3056B8">
        <w:rPr>
          <w:rFonts w:ascii="Calibri" w:hAnsi="Calibri"/>
          <w:color w:val="000000" w:themeColor="text1"/>
          <w:sz w:val="24"/>
          <w:szCs w:val="24"/>
          <w:highlight w:val="yellow"/>
        </w:rPr>
        <w:t>81</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Dinâmica eco-evolutiva</w:t>
      </w:r>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Prof. Dr. Alexandre Ada</w:t>
      </w:r>
      <w:r w:rsidR="00E325BB" w:rsidRPr="00E325BB">
        <w:rPr>
          <w:rFonts w:ascii="Calibri" w:hAnsi="Calibri"/>
          <w:color w:val="000000" w:themeColor="text1"/>
          <w:sz w:val="24"/>
          <w:szCs w:val="24"/>
          <w:lang w:val="en-US"/>
        </w:rPr>
        <w:t>lardo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(Orientador)</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0D539F31" w14:textId="77777777" w:rsidR="009E0E9F" w:rsidRDefault="009E0E9F"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0F170244" w14:textId="77777777" w:rsidR="00F35779" w:rsidRDefault="00F35779"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C26AD6" w:rsidRDefault="00D443EC" w:rsidP="008828E8">
      <w:pPr>
        <w:jc w:val="right"/>
        <w:rPr>
          <w:i/>
        </w:rPr>
      </w:pPr>
      <w:r w:rsidRPr="00C26AD6">
        <w:rPr>
          <w:i/>
        </w:rPr>
        <w:t>Dedico</w:t>
      </w:r>
      <w:r w:rsidR="008828E8" w:rsidRPr="00C26AD6">
        <w:rPr>
          <w:i/>
        </w:rPr>
        <w:t xml:space="preserve"> à minha mãe, Carla, ao meu pai, Augusto, e ao meu irmão, Gustavo</w:t>
      </w:r>
    </w:p>
    <w:p w14:paraId="4F7D31A1" w14:textId="0D2CE32A" w:rsidR="008828E8" w:rsidRPr="00C26AD6" w:rsidRDefault="008828E8" w:rsidP="008828E8">
      <w:pPr>
        <w:jc w:val="right"/>
        <w:rPr>
          <w:i/>
        </w:rPr>
      </w:pPr>
      <w:r w:rsidRPr="00C26AD6">
        <w:rPr>
          <w:i/>
        </w:rPr>
        <w:t>Na tentativa de mostrar um pouco do meu mundo de ervas daninhas e tudo</w:t>
      </w:r>
      <w:r w:rsidR="005F1B59">
        <w:rPr>
          <w:i/>
        </w:rPr>
        <w:t xml:space="preserve"> o</w:t>
      </w:r>
      <w:r w:rsidRPr="00C26AD6">
        <w:rPr>
          <w:i/>
        </w:rPr>
        <w:t xml:space="preserve"> mais</w:t>
      </w:r>
    </w:p>
    <w:p w14:paraId="10E5C442" w14:textId="77777777" w:rsidR="008828E8" w:rsidRPr="00C26AD6" w:rsidRDefault="008828E8" w:rsidP="008828E8">
      <w:pPr>
        <w:jc w:val="right"/>
        <w:rPr>
          <w:i/>
        </w:rPr>
      </w:pPr>
      <w:r w:rsidRPr="00C26AD6">
        <w:rPr>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r w:rsidRPr="00D427FB">
        <w:rPr>
          <w:b/>
        </w:rPr>
        <w:t xml:space="preserve">natureza morta </w:t>
      </w:r>
    </w:p>
    <w:p w14:paraId="0E73D6E8" w14:textId="77777777" w:rsidR="00AE5A9F" w:rsidRPr="00D427FB" w:rsidRDefault="00AE5A9F" w:rsidP="00AE5A9F">
      <w:pPr>
        <w:jc w:val="right"/>
      </w:pPr>
      <w:r w:rsidRPr="00D427FB">
        <w:t>toda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r w:rsidRPr="00D427FB">
        <w:t>Cacaso</w:t>
      </w:r>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436E0AB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r w:rsidR="00C3569E">
        <w:rPr>
          <w:rFonts w:asciiTheme="majorHAnsi" w:hAnsiTheme="majorHAnsi"/>
        </w:rPr>
        <w:t>:</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31949128"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r w:rsidR="004744B5">
        <w:rPr>
          <w:rFonts w:asciiTheme="majorHAnsi" w:hAnsiTheme="majorHAnsi" w:cs="Times"/>
        </w:rPr>
        <w:t xml:space="preserve"> Mais especificamente</w:t>
      </w:r>
      <w:r w:rsidR="009079FB">
        <w:rPr>
          <w:rFonts w:asciiTheme="majorHAnsi" w:hAnsiTheme="majorHAnsi" w:cs="Times"/>
        </w:rPr>
        <w:t>, a todos os</w:t>
      </w:r>
      <w:r w:rsidR="004744B5">
        <w:rPr>
          <w:rFonts w:asciiTheme="majorHAnsi" w:hAnsiTheme="majorHAnsi" w:cs="Times"/>
        </w:rPr>
        <w:t xml:space="preserve"> professores do Departamento, pelas </w:t>
      </w:r>
      <w:r w:rsidR="00593617">
        <w:rPr>
          <w:rFonts w:asciiTheme="majorHAnsi" w:hAnsiTheme="majorHAnsi" w:cs="Times"/>
        </w:rPr>
        <w:t>disciplinas</w:t>
      </w:r>
      <w:r w:rsidR="00346B76">
        <w:rPr>
          <w:rFonts w:asciiTheme="majorHAnsi" w:hAnsiTheme="majorHAnsi" w:cs="Times"/>
        </w:rPr>
        <w:t xml:space="preserve"> ricas e instigantes</w:t>
      </w:r>
      <w:r w:rsidR="004744B5">
        <w:rPr>
          <w:rFonts w:asciiTheme="majorHAnsi" w:hAnsiTheme="majorHAnsi" w:cs="Times"/>
        </w:rPr>
        <w:t>!</w:t>
      </w:r>
      <w:r w:rsidR="009079FB">
        <w:rPr>
          <w:rFonts w:asciiTheme="majorHAnsi" w:hAnsiTheme="majorHAnsi" w:cs="Times"/>
        </w:rPr>
        <w:t xml:space="preserve"> Considero-me privilegiada por tê-las cursado.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Adalardo,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09FF822"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Meu coorientador, Paulo Inácio, que é um grandessíssimo orientador, com quem tive o privilégio de conviver durante esses anos. Agradeç</w:t>
      </w:r>
      <w:r w:rsidR="00207E33">
        <w:rPr>
          <w:rFonts w:asciiTheme="majorHAnsi" w:hAnsiTheme="majorHAnsi"/>
        </w:rPr>
        <w:t xml:space="preserve">o por sua presença, por seu </w:t>
      </w:r>
      <w:r w:rsidRPr="00B56BF0">
        <w:rPr>
          <w:rFonts w:asciiTheme="majorHAnsi" w:hAnsiTheme="majorHAnsi"/>
        </w:rPr>
        <w:t>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494C1A0B"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r w:rsidR="004D65CA" w:rsidRPr="00B56BF0">
        <w:rPr>
          <w:rFonts w:asciiTheme="majorHAnsi" w:hAnsiTheme="majorHAnsi"/>
        </w:rPr>
        <w:t xml:space="preserve">Ayana Martins e Rodrigo Cogni, pelo acompanhamento e direcionamento. </w:t>
      </w:r>
      <w:r w:rsidR="00C45283" w:rsidRPr="00B56BF0">
        <w:rPr>
          <w:rFonts w:asciiTheme="majorHAnsi" w:hAnsiTheme="majorHAnsi"/>
        </w:rPr>
        <w:t>Em especial à Ayana</w:t>
      </w:r>
      <w:r w:rsidR="004D65CA" w:rsidRPr="00B56BF0">
        <w:rPr>
          <w:rFonts w:asciiTheme="majorHAnsi" w:hAnsiTheme="majorHAnsi"/>
        </w:rPr>
        <w:t>, pela empolgação com o projeto e a ciência de forma geral, pelo envolvimento (visceral!) com todos os assuntos debatidos, por sempre ter estado disponível para me ajudar - muito além do que nos momentos de reunião - e, por fim, pela revisão cuidadosa deste texto.</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Chalom, </w:t>
      </w:r>
      <w:r w:rsidR="00731CD8" w:rsidRPr="00B56BF0">
        <w:rPr>
          <w:rFonts w:asciiTheme="majorHAnsi" w:hAnsiTheme="majorHAnsi"/>
        </w:rPr>
        <w:t>por ter me ajudado muito com o Hipercubo Latino e com o Ábacus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ente, e queridos colegas do LabT</w:t>
      </w:r>
      <w:r w:rsidRPr="00B56BF0">
        <w:rPr>
          <w:rFonts w:asciiTheme="majorHAnsi" w:hAnsiTheme="majorHAnsi"/>
        </w:rPr>
        <w:t>rop: Luanne,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Vera e Shirlene,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Renata Pardini,</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Lahr,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Ábacus, </w:t>
      </w:r>
      <w:r w:rsidRPr="00B56BF0">
        <w:rPr>
          <w:rFonts w:asciiTheme="majorHAnsi" w:hAnsiTheme="majorHAnsi"/>
        </w:rPr>
        <w:t xml:space="preserve">e </w:t>
      </w:r>
      <w:r w:rsidR="00F23E98" w:rsidRPr="00B56BF0">
        <w:rPr>
          <w:rFonts w:asciiTheme="majorHAnsi" w:hAnsiTheme="majorHAnsi"/>
        </w:rPr>
        <w:t xml:space="preserve">Diogro,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Revisores cuidadosos do texto: Ayana, Luanne Caires, Mali, Gabriela Marin, Luiz Carlos de Oliveira, Vitor Queiroz e Alexandre. Sei que a disponibilidade de tempo de vocês é curta e reconheço o esforço despendido nesta tarefa difícil. Obrigada! Agradeço, em especial, Ayana, Luanne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5F55D403"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Thais Lopes, Jaqueline Costal</w:t>
      </w:r>
      <w:r w:rsidR="00054557">
        <w:rPr>
          <w:rFonts w:asciiTheme="majorHAnsi" w:hAnsiTheme="majorHAnsi"/>
        </w:rPr>
        <w:t xml:space="preserve">, Paula Giroldo, Mariana Fogo, </w:t>
      </w:r>
      <w:r w:rsidR="004D65CA" w:rsidRPr="00B56BF0">
        <w:rPr>
          <w:rFonts w:asciiTheme="majorHAnsi" w:hAnsiTheme="majorHAnsi"/>
        </w:rPr>
        <w:t>Pedro Hirata</w:t>
      </w:r>
      <w:r w:rsidR="00054557">
        <w:rPr>
          <w:rFonts w:asciiTheme="majorHAnsi" w:hAnsiTheme="majorHAnsi"/>
        </w:rPr>
        <w:t xml:space="preserve"> e Carolina Caetano</w:t>
      </w:r>
      <w:r w:rsidR="004D65CA" w:rsidRPr="00B56BF0">
        <w:rPr>
          <w:rFonts w:asciiTheme="majorHAnsi" w:hAnsiTheme="majorHAnsi"/>
        </w:rPr>
        <w:t>, que, das mais diversas formas, estiveram disponíveis e caminharam ao meu lado ao longo do mestrado, sempre cuidando de mim e me tornando mais forte e mais feliz!</w:t>
      </w:r>
    </w:p>
    <w:p w14:paraId="54324C37" w14:textId="68C9E276" w:rsidR="0053638B" w:rsidRPr="00B56BF0" w:rsidRDefault="0053638B" w:rsidP="00F10E2E">
      <w:pPr>
        <w:spacing w:after="160" w:line="276" w:lineRule="auto"/>
        <w:jc w:val="both"/>
        <w:rPr>
          <w:rFonts w:asciiTheme="majorHAnsi" w:hAnsiTheme="majorHAnsi"/>
        </w:rPr>
      </w:pPr>
      <w:r w:rsidRPr="00B56BF0">
        <w:rPr>
          <w:rFonts w:asciiTheme="majorHAnsi" w:hAnsiTheme="majorHAnsi"/>
        </w:rPr>
        <w:t xml:space="preserve">Mais uma vez, agradeço a </w:t>
      </w:r>
      <w:r w:rsidR="00F70A2F">
        <w:rPr>
          <w:rFonts w:asciiTheme="majorHAnsi" w:hAnsiTheme="majorHAnsi"/>
        </w:rPr>
        <w:t>Gabriela</w:t>
      </w:r>
      <w:r w:rsidRPr="00B56BF0">
        <w:rPr>
          <w:rFonts w:asciiTheme="majorHAnsi" w:hAnsiTheme="majorHAnsi"/>
        </w:rPr>
        <w:t xml:space="preserve"> e</w:t>
      </w:r>
      <w:r w:rsidR="008A487A">
        <w:rPr>
          <w:rFonts w:asciiTheme="majorHAnsi" w:hAnsiTheme="majorHAnsi"/>
        </w:rPr>
        <w:t xml:space="preserve"> o</w:t>
      </w:r>
      <w:r w:rsidRPr="00B56BF0">
        <w:rPr>
          <w:rFonts w:asciiTheme="majorHAnsi" w:hAnsiTheme="majorHAnsi"/>
        </w:rPr>
        <w:t xml:space="preserve"> </w:t>
      </w:r>
      <w:r w:rsidR="00F70A2F">
        <w:rPr>
          <w:rFonts w:asciiTheme="majorHAnsi" w:hAnsiTheme="majorHAnsi"/>
        </w:rPr>
        <w:t>Luiz</w:t>
      </w:r>
      <w:r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Pr="00B56BF0">
        <w:rPr>
          <w:rFonts w:asciiTheme="majorHAnsi" w:hAnsiTheme="majorHAnsi"/>
        </w:rPr>
        <w:t xml:space="preserve">! Obrigada pelo enorme tempo que vocês dedicam a mim, </w:t>
      </w:r>
      <w:r w:rsidR="008C236F">
        <w:rPr>
          <w:rFonts w:asciiTheme="majorHAnsi" w:hAnsiTheme="majorHAnsi"/>
        </w:rPr>
        <w:t xml:space="preserve">pelos </w:t>
      </w:r>
      <w:r w:rsidRPr="00B56BF0">
        <w:rPr>
          <w:rFonts w:asciiTheme="majorHAnsi" w:hAnsiTheme="majorHAnsi"/>
        </w:rPr>
        <w:t xml:space="preserve">almoços, jantares e risadas. </w:t>
      </w:r>
      <w:r w:rsidR="008C236F">
        <w:rPr>
          <w:rFonts w:asciiTheme="majorHAnsi" w:hAnsiTheme="majorHAnsi"/>
        </w:rPr>
        <w:t>Sem vocês, não teria conseguido!</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1FC5A90D"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w:t>
      </w:r>
      <w:r w:rsidR="00563548">
        <w:rPr>
          <w:rFonts w:asciiTheme="majorHAnsi" w:hAnsiTheme="majorHAnsi"/>
        </w:rPr>
        <w:t>ensinar mais sobre o carinho pela diversidade</w:t>
      </w:r>
      <w:r w:rsidR="004808CC">
        <w:rPr>
          <w:rFonts w:asciiTheme="majorHAnsi" w:hAnsiTheme="majorHAnsi"/>
        </w:rPr>
        <w:t xml:space="preserve"> (de pessoas)</w:t>
      </w:r>
      <w:r w:rsidR="00563548">
        <w:rPr>
          <w:rFonts w:asciiTheme="majorHAnsi" w:hAnsiTheme="majorHAnsi"/>
        </w:rPr>
        <w:t xml:space="preserve"> do que a Ecologia jamais me ensinará!</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dizer - me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378CD148"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ao Daniel, meu namorado e companheiro, com quem tenho o prazer de conviver, de conversar sobre o mestrado e todo o resto, que tanto me ajuda em fases de muita ansiedade e que compartilha comigo as felicidades do projeto, mesmo sempre “achando tudo muito difícil”. Meu amor, obrigada por todo o carinho, a paciência e o aconchego (e por ter cuidado da casa sozinho no último semestre!)</w:t>
      </w:r>
      <w:r w:rsidR="00FF37F7">
        <w:rPr>
          <w:rFonts w:asciiTheme="majorHAnsi" w:hAnsiTheme="majorHAnsi"/>
        </w:rPr>
        <w:t>.</w:t>
      </w:r>
    </w:p>
    <w:p w14:paraId="424FCD30" w14:textId="2271D2B8" w:rsidR="005D2103" w:rsidRPr="001B4974" w:rsidRDefault="00666655" w:rsidP="001B4974">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03F685D" w14:textId="77777777" w:rsidR="001B4974" w:rsidRDefault="001B4974" w:rsidP="001B4974">
      <w:pPr>
        <w:pStyle w:val="TOC1"/>
        <w:spacing w:line="276" w:lineRule="auto"/>
        <w:rPr>
          <w:color w:val="7F7F7F" w:themeColor="text1" w:themeTint="80"/>
          <w:sz w:val="24"/>
          <w:szCs w:val="24"/>
        </w:rPr>
      </w:pPr>
    </w:p>
    <w:p w14:paraId="02D08900" w14:textId="77777777" w:rsidR="00632793" w:rsidRDefault="00457151" w:rsidP="001B4974">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632793">
        <w:rPr>
          <w:noProof/>
        </w:rPr>
        <w:t>1</w:t>
      </w:r>
      <w:r w:rsidR="00632793">
        <w:rPr>
          <w:rFonts w:eastAsiaTheme="minorEastAsia"/>
          <w:b w:val="0"/>
          <w:bCs w:val="0"/>
          <w:caps w:val="0"/>
          <w:noProof/>
          <w:sz w:val="24"/>
          <w:szCs w:val="24"/>
          <w:u w:val="none"/>
          <w:lang w:val="en-US"/>
        </w:rPr>
        <w:tab/>
      </w:r>
      <w:r w:rsidR="00632793" w:rsidRPr="00FB48E4">
        <w:rPr>
          <w:noProof/>
          <w:color w:val="000000" w:themeColor="text1"/>
        </w:rPr>
        <w:t>RESUMO</w:t>
      </w:r>
      <w:r w:rsidR="00632793">
        <w:rPr>
          <w:noProof/>
        </w:rPr>
        <w:tab/>
      </w:r>
      <w:r w:rsidR="00632793">
        <w:rPr>
          <w:noProof/>
        </w:rPr>
        <w:fldChar w:fldCharType="begin"/>
      </w:r>
      <w:r w:rsidR="00632793">
        <w:rPr>
          <w:noProof/>
        </w:rPr>
        <w:instrText xml:space="preserve"> PAGEREF _Toc487972238 \h </w:instrText>
      </w:r>
      <w:r w:rsidR="00632793">
        <w:rPr>
          <w:noProof/>
        </w:rPr>
      </w:r>
      <w:r w:rsidR="00632793">
        <w:rPr>
          <w:noProof/>
        </w:rPr>
        <w:fldChar w:fldCharType="separate"/>
      </w:r>
      <w:r w:rsidR="00632793">
        <w:rPr>
          <w:noProof/>
        </w:rPr>
        <w:t>1</w:t>
      </w:r>
      <w:r w:rsidR="00632793">
        <w:rPr>
          <w:noProof/>
        </w:rPr>
        <w:fldChar w:fldCharType="end"/>
      </w:r>
    </w:p>
    <w:p w14:paraId="15246AFE"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FB48E4">
        <w:rPr>
          <w:noProof/>
          <w:color w:val="000000" w:themeColor="text1"/>
        </w:rPr>
        <w:t>ABSTRACT</w:t>
      </w:r>
      <w:r>
        <w:rPr>
          <w:noProof/>
        </w:rPr>
        <w:tab/>
      </w:r>
      <w:r>
        <w:rPr>
          <w:noProof/>
        </w:rPr>
        <w:fldChar w:fldCharType="begin"/>
      </w:r>
      <w:r>
        <w:rPr>
          <w:noProof/>
        </w:rPr>
        <w:instrText xml:space="preserve"> PAGEREF _Toc487972239 \h </w:instrText>
      </w:r>
      <w:r>
        <w:rPr>
          <w:noProof/>
        </w:rPr>
      </w:r>
      <w:r>
        <w:rPr>
          <w:noProof/>
        </w:rPr>
        <w:fldChar w:fldCharType="separate"/>
      </w:r>
      <w:r>
        <w:rPr>
          <w:noProof/>
        </w:rPr>
        <w:t>2</w:t>
      </w:r>
      <w:r>
        <w:rPr>
          <w:noProof/>
        </w:rPr>
        <w:fldChar w:fldCharType="end"/>
      </w:r>
    </w:p>
    <w:p w14:paraId="31294946"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FB48E4">
        <w:rPr>
          <w:noProof/>
          <w:color w:val="000000" w:themeColor="text1"/>
        </w:rPr>
        <w:t>PREFÁCIO</w:t>
      </w:r>
      <w:r>
        <w:rPr>
          <w:noProof/>
        </w:rPr>
        <w:tab/>
      </w:r>
      <w:r>
        <w:rPr>
          <w:noProof/>
        </w:rPr>
        <w:fldChar w:fldCharType="begin"/>
      </w:r>
      <w:r>
        <w:rPr>
          <w:noProof/>
        </w:rPr>
        <w:instrText xml:space="preserve"> PAGEREF _Toc487972240 \h </w:instrText>
      </w:r>
      <w:r>
        <w:rPr>
          <w:noProof/>
        </w:rPr>
      </w:r>
      <w:r>
        <w:rPr>
          <w:noProof/>
        </w:rPr>
        <w:fldChar w:fldCharType="separate"/>
      </w:r>
      <w:r>
        <w:rPr>
          <w:noProof/>
        </w:rPr>
        <w:t>3</w:t>
      </w:r>
      <w:r>
        <w:rPr>
          <w:noProof/>
        </w:rPr>
        <w:fldChar w:fldCharType="end"/>
      </w:r>
    </w:p>
    <w:p w14:paraId="17ECD959"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FB48E4">
        <w:rPr>
          <w:noProof/>
          <w:color w:val="000000" w:themeColor="text1"/>
        </w:rPr>
        <w:t>INTRODUÇÃO</w:t>
      </w:r>
      <w:r>
        <w:rPr>
          <w:noProof/>
        </w:rPr>
        <w:tab/>
      </w:r>
      <w:r>
        <w:rPr>
          <w:noProof/>
        </w:rPr>
        <w:fldChar w:fldCharType="begin"/>
      </w:r>
      <w:r>
        <w:rPr>
          <w:noProof/>
        </w:rPr>
        <w:instrText xml:space="preserve"> PAGEREF _Toc487972241 \h </w:instrText>
      </w:r>
      <w:r>
        <w:rPr>
          <w:noProof/>
        </w:rPr>
      </w:r>
      <w:r>
        <w:rPr>
          <w:noProof/>
        </w:rPr>
        <w:fldChar w:fldCharType="separate"/>
      </w:r>
      <w:r>
        <w:rPr>
          <w:noProof/>
        </w:rPr>
        <w:t>7</w:t>
      </w:r>
      <w:r>
        <w:rPr>
          <w:noProof/>
        </w:rPr>
        <w:fldChar w:fldCharType="end"/>
      </w:r>
    </w:p>
    <w:p w14:paraId="745AF9C7"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FB48E4">
        <w:rPr>
          <w:noProof/>
          <w:color w:val="000000" w:themeColor="text1"/>
        </w:rPr>
        <w:t>MATERIAL E MÉTODOS</w:t>
      </w:r>
      <w:r>
        <w:rPr>
          <w:noProof/>
        </w:rPr>
        <w:tab/>
      </w:r>
      <w:r>
        <w:rPr>
          <w:noProof/>
        </w:rPr>
        <w:fldChar w:fldCharType="begin"/>
      </w:r>
      <w:r>
        <w:rPr>
          <w:noProof/>
        </w:rPr>
        <w:instrText xml:space="preserve"> PAGEREF _Toc487972242 \h </w:instrText>
      </w:r>
      <w:r>
        <w:rPr>
          <w:noProof/>
        </w:rPr>
      </w:r>
      <w:r>
        <w:rPr>
          <w:noProof/>
        </w:rPr>
        <w:fldChar w:fldCharType="separate"/>
      </w:r>
      <w:r>
        <w:rPr>
          <w:noProof/>
        </w:rPr>
        <w:t>16</w:t>
      </w:r>
      <w:r>
        <w:rPr>
          <w:noProof/>
        </w:rPr>
        <w:fldChar w:fldCharType="end"/>
      </w:r>
    </w:p>
    <w:p w14:paraId="612D4E5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FB48E4">
        <w:rPr>
          <w:noProof/>
          <w:color w:val="000000" w:themeColor="text1"/>
        </w:rPr>
        <w:t>Descrição do modelo</w:t>
      </w:r>
      <w:r>
        <w:rPr>
          <w:noProof/>
        </w:rPr>
        <w:tab/>
      </w:r>
      <w:r>
        <w:rPr>
          <w:noProof/>
        </w:rPr>
        <w:fldChar w:fldCharType="begin"/>
      </w:r>
      <w:r>
        <w:rPr>
          <w:noProof/>
        </w:rPr>
        <w:instrText xml:space="preserve"> PAGEREF _Toc487972243 \h </w:instrText>
      </w:r>
      <w:r>
        <w:rPr>
          <w:noProof/>
        </w:rPr>
      </w:r>
      <w:r>
        <w:rPr>
          <w:noProof/>
        </w:rPr>
        <w:fldChar w:fldCharType="separate"/>
      </w:r>
      <w:r>
        <w:rPr>
          <w:noProof/>
        </w:rPr>
        <w:t>16</w:t>
      </w:r>
      <w:r>
        <w:rPr>
          <w:noProof/>
        </w:rPr>
        <w:fldChar w:fldCharType="end"/>
      </w:r>
    </w:p>
    <w:p w14:paraId="22223931"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FB48E4">
        <w:rPr>
          <w:noProof/>
          <w:color w:val="000000" w:themeColor="text1"/>
        </w:rPr>
        <w:t>Cenários simulados</w:t>
      </w:r>
      <w:r>
        <w:rPr>
          <w:noProof/>
        </w:rPr>
        <w:tab/>
      </w:r>
      <w:r>
        <w:rPr>
          <w:noProof/>
        </w:rPr>
        <w:fldChar w:fldCharType="begin"/>
      </w:r>
      <w:r>
        <w:rPr>
          <w:noProof/>
        </w:rPr>
        <w:instrText xml:space="preserve"> PAGEREF _Toc487972244 \h </w:instrText>
      </w:r>
      <w:r>
        <w:rPr>
          <w:noProof/>
        </w:rPr>
      </w:r>
      <w:r>
        <w:rPr>
          <w:noProof/>
        </w:rPr>
        <w:fldChar w:fldCharType="separate"/>
      </w:r>
      <w:r>
        <w:rPr>
          <w:noProof/>
        </w:rPr>
        <w:t>17</w:t>
      </w:r>
      <w:r>
        <w:rPr>
          <w:noProof/>
        </w:rPr>
        <w:fldChar w:fldCharType="end"/>
      </w:r>
    </w:p>
    <w:p w14:paraId="15F8D662"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FB48E4">
        <w:rPr>
          <w:noProof/>
          <w:color w:val="000000" w:themeColor="text1"/>
        </w:rPr>
        <w:t>Variáveis operacionais</w:t>
      </w:r>
      <w:r>
        <w:rPr>
          <w:noProof/>
        </w:rPr>
        <w:tab/>
      </w:r>
      <w:r>
        <w:rPr>
          <w:noProof/>
        </w:rPr>
        <w:fldChar w:fldCharType="begin"/>
      </w:r>
      <w:r>
        <w:rPr>
          <w:noProof/>
        </w:rPr>
        <w:instrText xml:space="preserve"> PAGEREF _Toc487972245 \h </w:instrText>
      </w:r>
      <w:r>
        <w:rPr>
          <w:noProof/>
        </w:rPr>
      </w:r>
      <w:r>
        <w:rPr>
          <w:noProof/>
        </w:rPr>
        <w:fldChar w:fldCharType="separate"/>
      </w:r>
      <w:r>
        <w:rPr>
          <w:noProof/>
        </w:rPr>
        <w:t>21</w:t>
      </w:r>
      <w:r>
        <w:rPr>
          <w:noProof/>
        </w:rPr>
        <w:fldChar w:fldCharType="end"/>
      </w:r>
    </w:p>
    <w:p w14:paraId="06452F51"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5.3.1</w:t>
      </w:r>
      <w:r>
        <w:rPr>
          <w:rFonts w:eastAsiaTheme="minorEastAsia"/>
          <w:smallCaps w:val="0"/>
          <w:noProof/>
          <w:sz w:val="24"/>
          <w:szCs w:val="24"/>
          <w:lang w:val="en-US"/>
        </w:rPr>
        <w:tab/>
      </w:r>
      <w:r w:rsidRPr="00FB48E4">
        <w:rPr>
          <w:noProof/>
        </w:rPr>
        <w:t>Variáveis de interesse</w:t>
      </w:r>
      <w:r>
        <w:rPr>
          <w:noProof/>
        </w:rPr>
        <w:tab/>
      </w:r>
      <w:r>
        <w:rPr>
          <w:noProof/>
        </w:rPr>
        <w:fldChar w:fldCharType="begin"/>
      </w:r>
      <w:r>
        <w:rPr>
          <w:noProof/>
        </w:rPr>
        <w:instrText xml:space="preserve"> PAGEREF _Toc487972246 \h </w:instrText>
      </w:r>
      <w:r>
        <w:rPr>
          <w:noProof/>
        </w:rPr>
      </w:r>
      <w:r>
        <w:rPr>
          <w:noProof/>
        </w:rPr>
        <w:fldChar w:fldCharType="separate"/>
      </w:r>
      <w:r>
        <w:rPr>
          <w:noProof/>
        </w:rPr>
        <w:t>21</w:t>
      </w:r>
      <w:r>
        <w:rPr>
          <w:noProof/>
        </w:rPr>
        <w:fldChar w:fldCharType="end"/>
      </w:r>
    </w:p>
    <w:p w14:paraId="2734F55E"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5.3.2</w:t>
      </w:r>
      <w:r>
        <w:rPr>
          <w:rFonts w:eastAsiaTheme="minorEastAsia"/>
          <w:smallCaps w:val="0"/>
          <w:noProof/>
          <w:sz w:val="24"/>
          <w:szCs w:val="24"/>
          <w:lang w:val="en-US"/>
        </w:rPr>
        <w:tab/>
      </w:r>
      <w:r w:rsidRPr="00FB48E4">
        <w:rPr>
          <w:noProof/>
        </w:rPr>
        <w:t>Variáveis preditoras</w:t>
      </w:r>
      <w:r>
        <w:rPr>
          <w:noProof/>
        </w:rPr>
        <w:tab/>
      </w:r>
      <w:r>
        <w:rPr>
          <w:noProof/>
        </w:rPr>
        <w:fldChar w:fldCharType="begin"/>
      </w:r>
      <w:r>
        <w:rPr>
          <w:noProof/>
        </w:rPr>
        <w:instrText xml:space="preserve"> PAGEREF _Toc487972247 \h </w:instrText>
      </w:r>
      <w:r>
        <w:rPr>
          <w:noProof/>
        </w:rPr>
      </w:r>
      <w:r>
        <w:rPr>
          <w:noProof/>
        </w:rPr>
        <w:fldChar w:fldCharType="separate"/>
      </w:r>
      <w:r>
        <w:rPr>
          <w:noProof/>
        </w:rPr>
        <w:t>22</w:t>
      </w:r>
      <w:r>
        <w:rPr>
          <w:noProof/>
        </w:rPr>
        <w:fldChar w:fldCharType="end"/>
      </w:r>
    </w:p>
    <w:p w14:paraId="35B5E0C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FB48E4">
        <w:rPr>
          <w:noProof/>
          <w:color w:val="000000" w:themeColor="text1"/>
        </w:rPr>
        <w:t>Análise dos dados</w:t>
      </w:r>
      <w:r>
        <w:rPr>
          <w:noProof/>
        </w:rPr>
        <w:tab/>
      </w:r>
      <w:r>
        <w:rPr>
          <w:noProof/>
        </w:rPr>
        <w:fldChar w:fldCharType="begin"/>
      </w:r>
      <w:r>
        <w:rPr>
          <w:noProof/>
        </w:rPr>
        <w:instrText xml:space="preserve"> PAGEREF _Toc487972248 \h </w:instrText>
      </w:r>
      <w:r>
        <w:rPr>
          <w:noProof/>
        </w:rPr>
      </w:r>
      <w:r>
        <w:rPr>
          <w:noProof/>
        </w:rPr>
        <w:fldChar w:fldCharType="separate"/>
      </w:r>
      <w:r>
        <w:rPr>
          <w:noProof/>
        </w:rPr>
        <w:t>22</w:t>
      </w:r>
      <w:r>
        <w:rPr>
          <w:noProof/>
        </w:rPr>
        <w:fldChar w:fldCharType="end"/>
      </w:r>
    </w:p>
    <w:p w14:paraId="1D7E0785"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FB48E4">
        <w:rPr>
          <w:noProof/>
          <w:color w:val="000000" w:themeColor="text1"/>
        </w:rPr>
        <w:t>RESULTADOS</w:t>
      </w:r>
      <w:r>
        <w:rPr>
          <w:noProof/>
        </w:rPr>
        <w:tab/>
      </w:r>
      <w:r>
        <w:rPr>
          <w:noProof/>
        </w:rPr>
        <w:fldChar w:fldCharType="begin"/>
      </w:r>
      <w:r>
        <w:rPr>
          <w:noProof/>
        </w:rPr>
        <w:instrText xml:space="preserve"> PAGEREF _Toc487972249 \h </w:instrText>
      </w:r>
      <w:r>
        <w:rPr>
          <w:noProof/>
        </w:rPr>
      </w:r>
      <w:r>
        <w:rPr>
          <w:noProof/>
        </w:rPr>
        <w:fldChar w:fldCharType="separate"/>
      </w:r>
      <w:r>
        <w:rPr>
          <w:noProof/>
        </w:rPr>
        <w:t>25</w:t>
      </w:r>
      <w:r>
        <w:rPr>
          <w:noProof/>
        </w:rPr>
        <w:fldChar w:fldCharType="end"/>
      </w:r>
    </w:p>
    <w:p w14:paraId="06F33424"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FB48E4">
        <w:rPr>
          <w:noProof/>
          <w:color w:val="000000" w:themeColor="text1"/>
        </w:rPr>
        <w:t>Cenário evolutivo: uma população com mutação</w:t>
      </w:r>
      <w:r>
        <w:rPr>
          <w:noProof/>
        </w:rPr>
        <w:tab/>
      </w:r>
      <w:r>
        <w:rPr>
          <w:noProof/>
        </w:rPr>
        <w:fldChar w:fldCharType="begin"/>
      </w:r>
      <w:r>
        <w:rPr>
          <w:noProof/>
        </w:rPr>
        <w:instrText xml:space="preserve"> PAGEREF _Toc487972250 \h </w:instrText>
      </w:r>
      <w:r>
        <w:rPr>
          <w:noProof/>
        </w:rPr>
      </w:r>
      <w:r>
        <w:rPr>
          <w:noProof/>
        </w:rPr>
        <w:fldChar w:fldCharType="separate"/>
      </w:r>
      <w:r>
        <w:rPr>
          <w:noProof/>
        </w:rPr>
        <w:t>25</w:t>
      </w:r>
      <w:r>
        <w:rPr>
          <w:noProof/>
        </w:rPr>
        <w:fldChar w:fldCharType="end"/>
      </w:r>
    </w:p>
    <w:p w14:paraId="3B23ECBF"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_Toc487972251 \h </w:instrText>
      </w:r>
      <w:r>
        <w:rPr>
          <w:noProof/>
        </w:rPr>
      </w:r>
      <w:r>
        <w:rPr>
          <w:noProof/>
        </w:rPr>
        <w:fldChar w:fldCharType="separate"/>
      </w:r>
      <w:r>
        <w:rPr>
          <w:noProof/>
        </w:rPr>
        <w:t>25</w:t>
      </w:r>
      <w:r>
        <w:rPr>
          <w:noProof/>
        </w:rPr>
        <w:fldChar w:fldCharType="end"/>
      </w:r>
    </w:p>
    <w:p w14:paraId="6C3E208B"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_Toc487972252 \h </w:instrText>
      </w:r>
      <w:r>
        <w:rPr>
          <w:noProof/>
        </w:rPr>
      </w:r>
      <w:r>
        <w:rPr>
          <w:noProof/>
        </w:rPr>
        <w:fldChar w:fldCharType="separate"/>
      </w:r>
      <w:r>
        <w:rPr>
          <w:noProof/>
        </w:rPr>
        <w:t>26</w:t>
      </w:r>
      <w:r>
        <w:rPr>
          <w:noProof/>
        </w:rPr>
        <w:fldChar w:fldCharType="end"/>
      </w:r>
    </w:p>
    <w:p w14:paraId="2673677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FB48E4">
        <w:rPr>
          <w:noProof/>
          <w:color w:val="000000" w:themeColor="text1"/>
        </w:rPr>
        <w:t>Cenário ecológico: diversas espécies sem mutação</w:t>
      </w:r>
      <w:r>
        <w:rPr>
          <w:noProof/>
        </w:rPr>
        <w:tab/>
      </w:r>
      <w:r>
        <w:rPr>
          <w:noProof/>
        </w:rPr>
        <w:fldChar w:fldCharType="begin"/>
      </w:r>
      <w:r>
        <w:rPr>
          <w:noProof/>
        </w:rPr>
        <w:instrText xml:space="preserve"> PAGEREF _Toc487972253 \h </w:instrText>
      </w:r>
      <w:r>
        <w:rPr>
          <w:noProof/>
        </w:rPr>
      </w:r>
      <w:r>
        <w:rPr>
          <w:noProof/>
        </w:rPr>
        <w:fldChar w:fldCharType="separate"/>
      </w:r>
      <w:r>
        <w:rPr>
          <w:noProof/>
        </w:rPr>
        <w:t>27</w:t>
      </w:r>
      <w:r>
        <w:rPr>
          <w:noProof/>
        </w:rPr>
        <w:fldChar w:fldCharType="end"/>
      </w:r>
    </w:p>
    <w:p w14:paraId="3453FFBE"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_Toc487972254 \h </w:instrText>
      </w:r>
      <w:r>
        <w:rPr>
          <w:noProof/>
        </w:rPr>
      </w:r>
      <w:r>
        <w:rPr>
          <w:noProof/>
        </w:rPr>
        <w:fldChar w:fldCharType="separate"/>
      </w:r>
      <w:r>
        <w:rPr>
          <w:noProof/>
        </w:rPr>
        <w:t>28</w:t>
      </w:r>
      <w:r>
        <w:rPr>
          <w:noProof/>
        </w:rPr>
        <w:fldChar w:fldCharType="end"/>
      </w:r>
    </w:p>
    <w:p w14:paraId="1586DD84"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_Toc487972255 \h </w:instrText>
      </w:r>
      <w:r>
        <w:rPr>
          <w:noProof/>
        </w:rPr>
      </w:r>
      <w:r>
        <w:rPr>
          <w:noProof/>
        </w:rPr>
        <w:fldChar w:fldCharType="separate"/>
      </w:r>
      <w:r>
        <w:rPr>
          <w:noProof/>
        </w:rPr>
        <w:t>29</w:t>
      </w:r>
      <w:r>
        <w:rPr>
          <w:noProof/>
        </w:rPr>
        <w:fldChar w:fldCharType="end"/>
      </w:r>
    </w:p>
    <w:p w14:paraId="71ECBAFC"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_Toc487972256 \h </w:instrText>
      </w:r>
      <w:r>
        <w:rPr>
          <w:noProof/>
        </w:rPr>
      </w:r>
      <w:r>
        <w:rPr>
          <w:noProof/>
        </w:rPr>
        <w:fldChar w:fldCharType="separate"/>
      </w:r>
      <w:r>
        <w:rPr>
          <w:noProof/>
        </w:rPr>
        <w:t>30</w:t>
      </w:r>
      <w:r>
        <w:rPr>
          <w:noProof/>
        </w:rPr>
        <w:fldChar w:fldCharType="end"/>
      </w:r>
    </w:p>
    <w:p w14:paraId="21CE51E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FB48E4">
        <w:rPr>
          <w:noProof/>
          <w:color w:val="000000" w:themeColor="text1"/>
        </w:rPr>
        <w:t>Cenário eco-evolutivo: diversas espécies com mutação</w:t>
      </w:r>
      <w:r>
        <w:rPr>
          <w:noProof/>
        </w:rPr>
        <w:tab/>
      </w:r>
      <w:r>
        <w:rPr>
          <w:noProof/>
        </w:rPr>
        <w:fldChar w:fldCharType="begin"/>
      </w:r>
      <w:r>
        <w:rPr>
          <w:noProof/>
        </w:rPr>
        <w:instrText xml:space="preserve"> PAGEREF _Toc487972257 \h </w:instrText>
      </w:r>
      <w:r>
        <w:rPr>
          <w:noProof/>
        </w:rPr>
      </w:r>
      <w:r>
        <w:rPr>
          <w:noProof/>
        </w:rPr>
        <w:fldChar w:fldCharType="separate"/>
      </w:r>
      <w:r>
        <w:rPr>
          <w:noProof/>
        </w:rPr>
        <w:t>31</w:t>
      </w:r>
      <w:r>
        <w:rPr>
          <w:noProof/>
        </w:rPr>
        <w:fldChar w:fldCharType="end"/>
      </w:r>
    </w:p>
    <w:p w14:paraId="0329DF06"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_Toc487972258 \h </w:instrText>
      </w:r>
      <w:r>
        <w:rPr>
          <w:noProof/>
        </w:rPr>
      </w:r>
      <w:r>
        <w:rPr>
          <w:noProof/>
        </w:rPr>
        <w:fldChar w:fldCharType="separate"/>
      </w:r>
      <w:r>
        <w:rPr>
          <w:noProof/>
        </w:rPr>
        <w:t>32</w:t>
      </w:r>
      <w:r>
        <w:rPr>
          <w:noProof/>
        </w:rPr>
        <w:fldChar w:fldCharType="end"/>
      </w:r>
    </w:p>
    <w:p w14:paraId="785D8832"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_Toc487972259 \h </w:instrText>
      </w:r>
      <w:r>
        <w:rPr>
          <w:noProof/>
        </w:rPr>
      </w:r>
      <w:r>
        <w:rPr>
          <w:noProof/>
        </w:rPr>
        <w:fldChar w:fldCharType="separate"/>
      </w:r>
      <w:r>
        <w:rPr>
          <w:noProof/>
        </w:rPr>
        <w:t>33</w:t>
      </w:r>
      <w:r>
        <w:rPr>
          <w:noProof/>
        </w:rPr>
        <w:fldChar w:fldCharType="end"/>
      </w:r>
    </w:p>
    <w:p w14:paraId="373EEE03"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_Toc487972260 \h </w:instrText>
      </w:r>
      <w:r>
        <w:rPr>
          <w:noProof/>
        </w:rPr>
      </w:r>
      <w:r>
        <w:rPr>
          <w:noProof/>
        </w:rPr>
        <w:fldChar w:fldCharType="separate"/>
      </w:r>
      <w:r>
        <w:rPr>
          <w:noProof/>
        </w:rPr>
        <w:t>34</w:t>
      </w:r>
      <w:r>
        <w:rPr>
          <w:noProof/>
        </w:rPr>
        <w:fldChar w:fldCharType="end"/>
      </w:r>
    </w:p>
    <w:p w14:paraId="043DBFA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FB48E4">
        <w:rPr>
          <w:noProof/>
          <w:color w:val="000000" w:themeColor="text1"/>
        </w:rPr>
        <w:t>DISCUSSÃO</w:t>
      </w:r>
      <w:r>
        <w:rPr>
          <w:noProof/>
        </w:rPr>
        <w:tab/>
      </w:r>
      <w:r>
        <w:rPr>
          <w:noProof/>
        </w:rPr>
        <w:fldChar w:fldCharType="begin"/>
      </w:r>
      <w:r>
        <w:rPr>
          <w:noProof/>
        </w:rPr>
        <w:instrText xml:space="preserve"> PAGEREF _Toc487972261 \h </w:instrText>
      </w:r>
      <w:r>
        <w:rPr>
          <w:noProof/>
        </w:rPr>
      </w:r>
      <w:r>
        <w:rPr>
          <w:noProof/>
        </w:rPr>
        <w:fldChar w:fldCharType="separate"/>
      </w:r>
      <w:r>
        <w:rPr>
          <w:noProof/>
        </w:rPr>
        <w:t>40</w:t>
      </w:r>
      <w:r>
        <w:rPr>
          <w:noProof/>
        </w:rPr>
        <w:fldChar w:fldCharType="end"/>
      </w:r>
    </w:p>
    <w:p w14:paraId="4FED7BD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FB48E4">
        <w:rPr>
          <w:noProof/>
          <w:color w:val="000000" w:themeColor="text1"/>
        </w:rPr>
        <w:t>CONCLUSÃO</w:t>
      </w:r>
      <w:r>
        <w:rPr>
          <w:noProof/>
        </w:rPr>
        <w:tab/>
      </w:r>
      <w:r>
        <w:rPr>
          <w:noProof/>
        </w:rPr>
        <w:fldChar w:fldCharType="begin"/>
      </w:r>
      <w:r>
        <w:rPr>
          <w:noProof/>
        </w:rPr>
        <w:instrText xml:space="preserve"> PAGEREF _Toc487972262 \h </w:instrText>
      </w:r>
      <w:r>
        <w:rPr>
          <w:noProof/>
        </w:rPr>
      </w:r>
      <w:r>
        <w:rPr>
          <w:noProof/>
        </w:rPr>
        <w:fldChar w:fldCharType="separate"/>
      </w:r>
      <w:r>
        <w:rPr>
          <w:noProof/>
        </w:rPr>
        <w:t>52</w:t>
      </w:r>
      <w:r>
        <w:rPr>
          <w:noProof/>
        </w:rPr>
        <w:fldChar w:fldCharType="end"/>
      </w:r>
    </w:p>
    <w:p w14:paraId="64B41C8D"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FB48E4">
        <w:rPr>
          <w:noProof/>
          <w:color w:val="000000" w:themeColor="text1"/>
        </w:rPr>
        <w:t>POSFÁCIO</w:t>
      </w:r>
      <w:r>
        <w:rPr>
          <w:noProof/>
        </w:rPr>
        <w:tab/>
      </w:r>
      <w:r>
        <w:rPr>
          <w:noProof/>
        </w:rPr>
        <w:fldChar w:fldCharType="begin"/>
      </w:r>
      <w:r>
        <w:rPr>
          <w:noProof/>
        </w:rPr>
        <w:instrText xml:space="preserve"> PAGEREF _Toc487972263 \h </w:instrText>
      </w:r>
      <w:r>
        <w:rPr>
          <w:noProof/>
        </w:rPr>
      </w:r>
      <w:r>
        <w:rPr>
          <w:noProof/>
        </w:rPr>
        <w:fldChar w:fldCharType="separate"/>
      </w:r>
      <w:r>
        <w:rPr>
          <w:noProof/>
        </w:rPr>
        <w:t>53</w:t>
      </w:r>
      <w:r>
        <w:rPr>
          <w:noProof/>
        </w:rPr>
        <w:fldChar w:fldCharType="end"/>
      </w:r>
    </w:p>
    <w:p w14:paraId="6CB8315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FB48E4">
        <w:rPr>
          <w:noProof/>
          <w:color w:val="000000" w:themeColor="text1"/>
        </w:rPr>
        <w:t>REFERÊNCIAS BIBLIOGRÁFICAS</w:t>
      </w:r>
      <w:r>
        <w:rPr>
          <w:noProof/>
        </w:rPr>
        <w:tab/>
      </w:r>
      <w:r>
        <w:rPr>
          <w:noProof/>
        </w:rPr>
        <w:fldChar w:fldCharType="begin"/>
      </w:r>
      <w:r>
        <w:rPr>
          <w:noProof/>
        </w:rPr>
        <w:instrText xml:space="preserve"> PAGEREF _Toc487972264 \h </w:instrText>
      </w:r>
      <w:r>
        <w:rPr>
          <w:noProof/>
        </w:rPr>
      </w:r>
      <w:r>
        <w:rPr>
          <w:noProof/>
        </w:rPr>
        <w:fldChar w:fldCharType="separate"/>
      </w:r>
      <w:r>
        <w:rPr>
          <w:noProof/>
        </w:rPr>
        <w:t>55</w:t>
      </w:r>
      <w:r>
        <w:rPr>
          <w:noProof/>
        </w:rPr>
        <w:fldChar w:fldCharType="end"/>
      </w:r>
    </w:p>
    <w:p w14:paraId="5EC02E13" w14:textId="7E349794" w:rsidR="00632793" w:rsidRPr="001B4974" w:rsidRDefault="00632793" w:rsidP="001B4974">
      <w:pPr>
        <w:pStyle w:val="TOC1"/>
        <w:spacing w:line="276" w:lineRule="auto"/>
        <w:rPr>
          <w:rFonts w:eastAsiaTheme="minorEastAsia"/>
          <w:b w:val="0"/>
          <w:bCs w:val="0"/>
          <w:caps w:val="0"/>
          <w:noProof/>
          <w:sz w:val="24"/>
          <w:szCs w:val="24"/>
          <w:u w:val="none"/>
          <w:lang w:val="en-US"/>
        </w:rPr>
      </w:pPr>
      <w:r>
        <w:rPr>
          <w:noProof/>
        </w:rPr>
        <w:t>11</w:t>
      </w:r>
      <w:r>
        <w:rPr>
          <w:rFonts w:eastAsiaTheme="minorEastAsia"/>
          <w:b w:val="0"/>
          <w:bCs w:val="0"/>
          <w:caps w:val="0"/>
          <w:noProof/>
          <w:sz w:val="24"/>
          <w:szCs w:val="24"/>
          <w:u w:val="none"/>
          <w:lang w:val="en-US"/>
        </w:rPr>
        <w:tab/>
      </w:r>
      <w:r w:rsidRPr="00FB48E4">
        <w:rPr>
          <w:noProof/>
          <w:color w:val="000000" w:themeColor="text1"/>
        </w:rPr>
        <w:t>APÊNDICES</w:t>
      </w:r>
      <w:r>
        <w:rPr>
          <w:noProof/>
        </w:rPr>
        <w:tab/>
      </w:r>
      <w:r>
        <w:rPr>
          <w:noProof/>
        </w:rPr>
        <w:fldChar w:fldCharType="begin"/>
      </w:r>
      <w:r>
        <w:rPr>
          <w:noProof/>
        </w:rPr>
        <w:instrText xml:space="preserve"> PAGEREF _Toc487972265 \h </w:instrText>
      </w:r>
      <w:r>
        <w:rPr>
          <w:noProof/>
        </w:rPr>
      </w:r>
      <w:r>
        <w:rPr>
          <w:noProof/>
        </w:rPr>
        <w:fldChar w:fldCharType="separate"/>
      </w:r>
      <w:r>
        <w:rPr>
          <w:noProof/>
        </w:rPr>
        <w:t>62</w:t>
      </w:r>
      <w:r>
        <w:rPr>
          <w:noProof/>
        </w:rPr>
        <w:fldChar w:fldCharType="end"/>
      </w:r>
    </w:p>
    <w:p w14:paraId="1AF3B356" w14:textId="77777777" w:rsidR="00EE1156" w:rsidRDefault="00457151" w:rsidP="003C491E">
      <w:pPr>
        <w:pStyle w:val="Heading1"/>
        <w:sectPr w:rsidR="00EE1156" w:rsidSect="002150E5">
          <w:footerReference w:type="even" r:id="rId9"/>
          <w:footerReference w:type="default" r:id="rId10"/>
          <w:pgSz w:w="11900" w:h="16840"/>
          <w:pgMar w:top="1440" w:right="1440" w:bottom="1440" w:left="1440" w:header="708" w:footer="708" w:gutter="0"/>
          <w:pgNumType w:start="1"/>
          <w:cols w:space="708"/>
          <w:docGrid w:linePitch="360"/>
        </w:sectPr>
      </w:pPr>
      <w:r w:rsidRPr="00A72B24">
        <w:fldChar w:fldCharType="end"/>
      </w:r>
    </w:p>
    <w:bookmarkStart w:id="1" w:name="_Toc487972238"/>
    <w:p w14:paraId="1B50DCA1" w14:textId="2C037030" w:rsidR="000A3C4C" w:rsidRPr="003C4B41" w:rsidRDefault="000A3C4C" w:rsidP="003C491E">
      <w:pPr>
        <w:pStyle w:val="Heading1"/>
      </w:pPr>
      <w:r w:rsidRPr="003C4B41">
        <w:lastRenderedPageBreak/>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t>1</w:t>
      </w:r>
      <w:r w:rsidRPr="003C4B41">
        <w:tab/>
      </w:r>
      <w:r w:rsidRPr="004B2563">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O cenário evolutivo foi composto por populações (apenas uma espécie) com mutação; o cenário ecológico, por diversas espécies sem mutação e o cenário eco-evolutivo,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Nos cenários evolutivo e eco-evolutivo,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eco-evolutivo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panmixia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972239"/>
    <w:p w14:paraId="2DB3278E" w14:textId="477B3601" w:rsidR="008E5475" w:rsidRPr="003C4B41" w:rsidRDefault="008E5475" w:rsidP="003C491E">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sidRPr="004B2563">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29A76F81" w:rsidR="004152A7" w:rsidRDefault="007E3445" w:rsidP="00D76700">
      <w:pPr>
        <w:spacing w:line="276" w:lineRule="auto"/>
        <w:contextualSpacing/>
        <w:jc w:val="both"/>
        <w:rPr>
          <w:rFonts w:asciiTheme="majorHAnsi" w:eastAsiaTheme="majorEastAsia" w:hAnsiTheme="majorHAnsi" w:cstheme="majorBidi"/>
          <w:color w:val="000000" w:themeColor="text1"/>
          <w:lang w:val="en-US"/>
        </w:rPr>
      </w:pPr>
      <w:r w:rsidRPr="00202D68">
        <w:rPr>
          <w:rFonts w:asciiTheme="majorHAnsi" w:eastAsiaTheme="majorEastAsia" w:hAnsiTheme="majorHAnsi" w:cstheme="majorBidi"/>
          <w:color w:val="000000" w:themeColor="text1"/>
          <w:lang w:val="en-US"/>
        </w:rPr>
        <w:t xml:space="preserve">Disturbance </w:t>
      </w:r>
      <w:r w:rsidR="00763EAD" w:rsidRPr="00202D68">
        <w:rPr>
          <w:rFonts w:asciiTheme="majorHAnsi" w:eastAsiaTheme="majorEastAsia" w:hAnsiTheme="majorHAnsi" w:cstheme="majorBidi"/>
          <w:color w:val="000000" w:themeColor="text1"/>
          <w:lang w:val="en-US"/>
        </w:rPr>
        <w:t>events impact life strategy diversity in communities and life strategy evolution in populations. In the field of Ecology, disturbance occurrence is studied while an environmental factor that alters resource availability and pop</w:t>
      </w:r>
      <w:r w:rsidR="00493518">
        <w:rPr>
          <w:rFonts w:asciiTheme="majorHAnsi" w:eastAsiaTheme="majorEastAsia" w:hAnsiTheme="majorHAnsi" w:cstheme="majorBidi"/>
          <w:color w:val="000000" w:themeColor="text1"/>
          <w:lang w:val="en-US"/>
        </w:rPr>
        <w:t xml:space="preserve">ulations abundance, causing </w:t>
      </w:r>
      <w:r w:rsidR="00763EAD" w:rsidRPr="00202D68">
        <w:rPr>
          <w:rFonts w:asciiTheme="majorHAnsi" w:eastAsiaTheme="majorEastAsia" w:hAnsiTheme="majorHAnsi" w:cstheme="majorBidi"/>
          <w:color w:val="000000" w:themeColor="text1"/>
          <w:lang w:val="en-US"/>
        </w:rPr>
        <w:t>compe</w:t>
      </w:r>
      <w:r w:rsidR="00567449">
        <w:rPr>
          <w:rFonts w:asciiTheme="majorHAnsi" w:eastAsiaTheme="majorEastAsia" w:hAnsiTheme="majorHAnsi" w:cstheme="majorBidi"/>
          <w:color w:val="000000" w:themeColor="text1"/>
          <w:lang w:val="en-US"/>
        </w:rPr>
        <w:t>titive exclusion of less favorable</w:t>
      </w:r>
      <w:r w:rsidR="00763EAD" w:rsidRPr="00202D68">
        <w:rPr>
          <w:rFonts w:asciiTheme="majorHAnsi" w:eastAsiaTheme="majorEastAsia" w:hAnsiTheme="majorHAnsi" w:cstheme="majorBidi"/>
          <w:color w:val="000000" w:themeColor="text1"/>
          <w:lang w:val="en-US"/>
        </w:rPr>
        <w:t xml:space="preserve"> life strategies depending on disturbance frequency and intensity. In the field of Evolutionary Biology, disturbance is evaluated as a pressure, depending on its </w:t>
      </w:r>
      <w:r w:rsidR="00412064" w:rsidRPr="00202D68">
        <w:rPr>
          <w:rFonts w:asciiTheme="majorHAnsi" w:eastAsiaTheme="majorEastAsia" w:hAnsiTheme="majorHAnsi" w:cstheme="majorBidi"/>
          <w:color w:val="000000" w:themeColor="text1"/>
          <w:lang w:val="en-US"/>
        </w:rPr>
        <w:t xml:space="preserve">spatial and temporal </w:t>
      </w:r>
      <w:r w:rsidR="00763EAD" w:rsidRPr="00202D68">
        <w:rPr>
          <w:rFonts w:asciiTheme="majorHAnsi" w:eastAsiaTheme="majorEastAsia" w:hAnsiTheme="majorHAnsi" w:cstheme="majorBidi"/>
          <w:color w:val="000000" w:themeColor="text1"/>
          <w:lang w:val="en-US"/>
        </w:rPr>
        <w:t>regularity</w:t>
      </w:r>
      <w:r w:rsidR="00412064" w:rsidRPr="00202D68">
        <w:rPr>
          <w:rFonts w:asciiTheme="majorHAnsi" w:eastAsiaTheme="majorEastAsia" w:hAnsiTheme="majorHAnsi" w:cstheme="majorBidi"/>
          <w:color w:val="000000" w:themeColor="text1"/>
          <w:lang w:val="en-US"/>
        </w:rPr>
        <w:t xml:space="preserve">, </w:t>
      </w:r>
      <w:r w:rsidR="005102F6" w:rsidRPr="00202D68">
        <w:rPr>
          <w:rFonts w:asciiTheme="majorHAnsi" w:eastAsiaTheme="majorEastAsia" w:hAnsiTheme="majorHAnsi" w:cstheme="majorBidi"/>
          <w:color w:val="000000" w:themeColor="text1"/>
          <w:lang w:val="en-US"/>
        </w:rPr>
        <w:t xml:space="preserve">that determines the </w:t>
      </w:r>
      <w:r w:rsidR="00763EAD" w:rsidRPr="00202D68">
        <w:rPr>
          <w:rFonts w:asciiTheme="majorHAnsi" w:eastAsiaTheme="majorEastAsia" w:hAnsiTheme="majorHAnsi" w:cstheme="majorBidi"/>
          <w:color w:val="000000" w:themeColor="text1"/>
          <w:lang w:val="en-US"/>
        </w:rPr>
        <w:t>intensity of</w:t>
      </w:r>
      <w:r w:rsidR="002C2C87">
        <w:rPr>
          <w:rFonts w:asciiTheme="majorHAnsi" w:eastAsiaTheme="majorEastAsia" w:hAnsiTheme="majorHAnsi" w:cstheme="majorBidi"/>
          <w:color w:val="000000" w:themeColor="text1"/>
          <w:lang w:val="en-US"/>
        </w:rPr>
        <w:t xml:space="preserve"> species</w:t>
      </w:r>
      <w:r w:rsidR="00567449">
        <w:rPr>
          <w:rFonts w:asciiTheme="majorHAnsi" w:eastAsiaTheme="majorEastAsia" w:hAnsiTheme="majorHAnsi" w:cstheme="majorBidi"/>
          <w:color w:val="000000" w:themeColor="text1"/>
          <w:lang w:val="en-US"/>
        </w:rPr>
        <w:t>’</w:t>
      </w:r>
      <w:r w:rsidR="002C2C87">
        <w:rPr>
          <w:rFonts w:asciiTheme="majorHAnsi" w:eastAsiaTheme="majorEastAsia" w:hAnsiTheme="majorHAnsi" w:cstheme="majorBidi"/>
          <w:color w:val="000000" w:themeColor="text1"/>
          <w:lang w:val="en-US"/>
        </w:rPr>
        <w:t xml:space="preserve"> evolutionary response </w:t>
      </w:r>
      <w:r w:rsidR="00445820" w:rsidRPr="00202D68">
        <w:rPr>
          <w:rFonts w:asciiTheme="majorHAnsi" w:eastAsiaTheme="majorEastAsia" w:hAnsiTheme="majorHAnsi" w:cstheme="majorBidi"/>
          <w:color w:val="000000" w:themeColor="text1"/>
          <w:lang w:val="en-US"/>
        </w:rPr>
        <w:t xml:space="preserve">and, as a consequence, the adaptation towards the fittest life strategy. </w:t>
      </w:r>
      <w:r w:rsidR="00567449">
        <w:rPr>
          <w:rFonts w:asciiTheme="majorHAnsi" w:eastAsiaTheme="majorEastAsia" w:hAnsiTheme="majorHAnsi" w:cstheme="majorBidi"/>
          <w:color w:val="000000" w:themeColor="text1"/>
          <w:lang w:val="en-US"/>
        </w:rPr>
        <w:t>Alt</w:t>
      </w:r>
      <w:r w:rsidR="00641804" w:rsidRPr="00202D68">
        <w:rPr>
          <w:rFonts w:asciiTheme="majorHAnsi" w:eastAsiaTheme="majorEastAsia" w:hAnsiTheme="majorHAnsi" w:cstheme="majorBidi"/>
          <w:color w:val="000000" w:themeColor="text1"/>
          <w:lang w:val="en-US"/>
        </w:rPr>
        <w:t>hough the</w:t>
      </w:r>
      <w:r w:rsidR="005E684D" w:rsidRPr="00202D68">
        <w:rPr>
          <w:rFonts w:asciiTheme="majorHAnsi" w:eastAsiaTheme="majorEastAsia" w:hAnsiTheme="majorHAnsi" w:cstheme="majorBidi"/>
          <w:color w:val="000000" w:themeColor="text1"/>
          <w:lang w:val="en-US"/>
        </w:rPr>
        <w:t>re</w:t>
      </w:r>
      <w:r w:rsidR="00641804" w:rsidRPr="00202D68">
        <w:rPr>
          <w:rFonts w:asciiTheme="majorHAnsi" w:eastAsiaTheme="majorEastAsia" w:hAnsiTheme="majorHAnsi" w:cstheme="majorBidi"/>
          <w:color w:val="000000" w:themeColor="text1"/>
          <w:lang w:val="en-US"/>
        </w:rPr>
        <w:t xml:space="preserve"> is a separa</w:t>
      </w:r>
      <w:r w:rsidR="002C2C87">
        <w:rPr>
          <w:rFonts w:asciiTheme="majorHAnsi" w:eastAsiaTheme="majorEastAsia" w:hAnsiTheme="majorHAnsi" w:cstheme="majorBidi"/>
          <w:color w:val="000000" w:themeColor="text1"/>
          <w:lang w:val="en-US"/>
        </w:rPr>
        <w:t>tion between these two fields of</w:t>
      </w:r>
      <w:r w:rsidR="00641804" w:rsidRPr="00202D68">
        <w:rPr>
          <w:rFonts w:asciiTheme="majorHAnsi" w:eastAsiaTheme="majorEastAsia" w:hAnsiTheme="majorHAnsi" w:cstheme="majorBidi"/>
          <w:color w:val="000000" w:themeColor="text1"/>
          <w:lang w:val="en-US"/>
        </w:rPr>
        <w:t xml:space="preserve"> knowledge, ecological dy</w:t>
      </w:r>
      <w:r w:rsidR="002C2C87">
        <w:rPr>
          <w:rFonts w:asciiTheme="majorHAnsi" w:eastAsiaTheme="majorEastAsia" w:hAnsiTheme="majorHAnsi" w:cstheme="majorBidi"/>
          <w:color w:val="000000" w:themeColor="text1"/>
          <w:lang w:val="en-US"/>
        </w:rPr>
        <w:t>namics influence evolutionary d</w:t>
      </w:r>
      <w:r w:rsidR="00641804" w:rsidRPr="00202D68">
        <w:rPr>
          <w:rFonts w:asciiTheme="majorHAnsi" w:eastAsiaTheme="majorEastAsia" w:hAnsiTheme="majorHAnsi" w:cstheme="majorBidi"/>
          <w:color w:val="000000" w:themeColor="text1"/>
          <w:lang w:val="en-US"/>
        </w:rPr>
        <w:t xml:space="preserve">ynamics and the other way around. Studies that mix Ecology and Evolution </w:t>
      </w:r>
      <w:r w:rsidR="00567449">
        <w:rPr>
          <w:rFonts w:asciiTheme="majorHAnsi" w:eastAsiaTheme="majorEastAsia" w:hAnsiTheme="majorHAnsi" w:cstheme="majorBidi"/>
          <w:color w:val="000000" w:themeColor="text1"/>
          <w:lang w:val="en-US"/>
        </w:rPr>
        <w:t>are becoming</w:t>
      </w:r>
      <w:r w:rsidR="00641804" w:rsidRPr="00202D68">
        <w:rPr>
          <w:rFonts w:asciiTheme="majorHAnsi" w:eastAsiaTheme="majorEastAsia" w:hAnsiTheme="majorHAnsi" w:cstheme="majorBidi"/>
          <w:color w:val="000000" w:themeColor="text1"/>
          <w:lang w:val="en-US"/>
        </w:rPr>
        <w:t xml:space="preserve"> more common, but few or none</w:t>
      </w:r>
      <w:r w:rsidR="005E684D" w:rsidRPr="00202D68">
        <w:rPr>
          <w:rFonts w:asciiTheme="majorHAnsi" w:eastAsiaTheme="majorEastAsia" w:hAnsiTheme="majorHAnsi" w:cstheme="majorBidi"/>
          <w:color w:val="000000" w:themeColor="text1"/>
          <w:lang w:val="en-US"/>
        </w:rPr>
        <w:t xml:space="preserve"> of them</w:t>
      </w:r>
      <w:r w:rsidR="00641804" w:rsidRPr="00202D68">
        <w:rPr>
          <w:rFonts w:asciiTheme="majorHAnsi" w:eastAsiaTheme="majorEastAsia" w:hAnsiTheme="majorHAnsi" w:cstheme="majorBidi"/>
          <w:color w:val="000000" w:themeColor="text1"/>
          <w:lang w:val="en-US"/>
        </w:rPr>
        <w:t xml:space="preserve"> </w:t>
      </w:r>
      <w:r w:rsidR="005E684D" w:rsidRPr="00202D68">
        <w:rPr>
          <w:rFonts w:asciiTheme="majorHAnsi" w:eastAsiaTheme="majorEastAsia" w:hAnsiTheme="majorHAnsi" w:cstheme="majorBidi"/>
          <w:color w:val="000000" w:themeColor="text1"/>
          <w:lang w:val="en-US"/>
        </w:rPr>
        <w:t xml:space="preserve">takes </w:t>
      </w:r>
      <w:r w:rsidR="00641804" w:rsidRPr="00202D68">
        <w:rPr>
          <w:rFonts w:asciiTheme="majorHAnsi" w:eastAsiaTheme="majorEastAsia" w:hAnsiTheme="majorHAnsi" w:cstheme="majorBidi"/>
          <w:color w:val="000000" w:themeColor="text1"/>
          <w:lang w:val="en-US"/>
        </w:rPr>
        <w:t>disturbance</w:t>
      </w:r>
      <w:r w:rsidR="005E684D" w:rsidRPr="00202D68">
        <w:rPr>
          <w:rFonts w:asciiTheme="majorHAnsi" w:eastAsiaTheme="majorEastAsia" w:hAnsiTheme="majorHAnsi" w:cstheme="majorBidi"/>
          <w:color w:val="000000" w:themeColor="text1"/>
          <w:lang w:val="en-US"/>
        </w:rPr>
        <w:t xml:space="preserve"> in consideration</w:t>
      </w:r>
      <w:r w:rsidR="00641804" w:rsidRPr="00202D68">
        <w:rPr>
          <w:rFonts w:asciiTheme="majorHAnsi" w:eastAsiaTheme="majorEastAsia" w:hAnsiTheme="majorHAnsi" w:cstheme="majorBidi"/>
          <w:color w:val="000000" w:themeColor="text1"/>
          <w:lang w:val="en-US"/>
        </w:rPr>
        <w:t xml:space="preserve">. Here, we use an individual-based model to generate </w:t>
      </w:r>
      <w:r w:rsidR="00456749" w:rsidRPr="00202D68">
        <w:rPr>
          <w:rFonts w:asciiTheme="majorHAnsi" w:eastAsiaTheme="majorEastAsia" w:hAnsiTheme="majorHAnsi" w:cstheme="majorBidi"/>
          <w:color w:val="000000" w:themeColor="text1"/>
          <w:lang w:val="en-US"/>
        </w:rPr>
        <w:t xml:space="preserve">contexts in which adaptation and competitive exclusion might </w:t>
      </w:r>
      <w:r w:rsidR="005E684D" w:rsidRPr="00202D68">
        <w:rPr>
          <w:rFonts w:asciiTheme="majorHAnsi" w:eastAsiaTheme="majorEastAsia" w:hAnsiTheme="majorHAnsi" w:cstheme="majorBidi"/>
          <w:color w:val="000000" w:themeColor="text1"/>
          <w:lang w:val="en-US"/>
        </w:rPr>
        <w:t>act</w:t>
      </w:r>
      <w:r w:rsidR="006F043B">
        <w:rPr>
          <w:rFonts w:asciiTheme="majorHAnsi" w:eastAsiaTheme="majorEastAsia" w:hAnsiTheme="majorHAnsi" w:cstheme="majorBidi"/>
          <w:color w:val="000000" w:themeColor="text1"/>
          <w:lang w:val="en-US"/>
        </w:rPr>
        <w:t xml:space="preserve"> apart and together</w:t>
      </w:r>
      <w:r w:rsidR="00640803" w:rsidRPr="00202D68">
        <w:rPr>
          <w:rFonts w:asciiTheme="majorHAnsi" w:eastAsiaTheme="majorEastAsia" w:hAnsiTheme="majorHAnsi" w:cstheme="majorBidi"/>
          <w:color w:val="000000" w:themeColor="text1"/>
          <w:lang w:val="en-US"/>
        </w:rPr>
        <w:t xml:space="preserve"> in order to understand how disturbance determines life strategies</w:t>
      </w:r>
      <w:r w:rsidR="005E684D" w:rsidRPr="00202D68">
        <w:rPr>
          <w:rFonts w:asciiTheme="majorHAnsi" w:eastAsiaTheme="majorEastAsia" w:hAnsiTheme="majorHAnsi" w:cstheme="majorBidi"/>
          <w:color w:val="000000" w:themeColor="text1"/>
          <w:lang w:val="en-US"/>
        </w:rPr>
        <w:t xml:space="preserve"> that occur in communities under ecological, evolutionary and eco-evolutionary dynamics.</w:t>
      </w:r>
      <w:r w:rsidR="00B46456">
        <w:rPr>
          <w:rFonts w:asciiTheme="majorHAnsi" w:eastAsiaTheme="majorEastAsia" w:hAnsiTheme="majorHAnsi" w:cstheme="majorBidi"/>
          <w:color w:val="000000" w:themeColor="text1"/>
          <w:lang w:val="en-US"/>
        </w:rPr>
        <w:t xml:space="preserve"> I</w:t>
      </w:r>
      <w:r w:rsidR="002C2C87">
        <w:rPr>
          <w:rFonts w:asciiTheme="majorHAnsi" w:eastAsiaTheme="majorEastAsia" w:hAnsiTheme="majorHAnsi" w:cstheme="majorBidi"/>
          <w:color w:val="000000" w:themeColor="text1"/>
          <w:lang w:val="en-US"/>
        </w:rPr>
        <w:t>n the model, life strategy is an inheritable</w:t>
      </w:r>
      <w:r w:rsidR="00B46456">
        <w:rPr>
          <w:rFonts w:asciiTheme="majorHAnsi" w:eastAsiaTheme="majorEastAsia" w:hAnsiTheme="majorHAnsi" w:cstheme="majorBidi"/>
          <w:color w:val="000000" w:themeColor="text1"/>
          <w:lang w:val="en-US"/>
        </w:rPr>
        <w:t xml:space="preserve"> </w:t>
      </w:r>
      <w:r w:rsidR="002C2C87">
        <w:rPr>
          <w:rFonts w:asciiTheme="majorHAnsi" w:eastAsiaTheme="majorEastAsia" w:hAnsiTheme="majorHAnsi" w:cstheme="majorBidi"/>
          <w:color w:val="000000" w:themeColor="text1"/>
          <w:lang w:val="en-US"/>
        </w:rPr>
        <w:t xml:space="preserve">character defined for a trade-off between longevity and fecundity.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evolutionary context</w:t>
      </w:r>
      <w:r w:rsidR="00567449">
        <w:rPr>
          <w:rFonts w:asciiTheme="majorHAnsi" w:eastAsiaTheme="majorEastAsia" w:hAnsiTheme="majorHAnsi" w:cstheme="majorBidi"/>
          <w:color w:val="000000" w:themeColor="text1"/>
          <w:lang w:val="en-US"/>
        </w:rPr>
        <w:t xml:space="preserve"> were</w:t>
      </w:r>
      <w:r w:rsidR="002C2C87">
        <w:rPr>
          <w:rFonts w:asciiTheme="majorHAnsi" w:eastAsiaTheme="majorEastAsia" w:hAnsiTheme="majorHAnsi" w:cstheme="majorBidi"/>
          <w:color w:val="000000" w:themeColor="text1"/>
          <w:lang w:val="en-US"/>
        </w:rPr>
        <w:t xml:space="preserve"> composed by </w:t>
      </w:r>
      <w:r w:rsidR="00567449">
        <w:rPr>
          <w:rFonts w:asciiTheme="majorHAnsi" w:eastAsiaTheme="majorEastAsia" w:hAnsiTheme="majorHAnsi" w:cstheme="majorBidi"/>
          <w:color w:val="000000" w:themeColor="text1"/>
          <w:lang w:val="en-US"/>
        </w:rPr>
        <w:t>one population</w:t>
      </w:r>
      <w:r w:rsidR="002C2C87">
        <w:rPr>
          <w:rFonts w:asciiTheme="majorHAnsi" w:eastAsiaTheme="majorEastAsia" w:hAnsiTheme="majorHAnsi" w:cstheme="majorBidi"/>
          <w:color w:val="000000" w:themeColor="text1"/>
          <w:lang w:val="en-US"/>
        </w:rPr>
        <w:t xml:space="preserve"> under mutation acting,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ecological context by variou</w:t>
      </w:r>
      <w:r w:rsidR="00567449">
        <w:rPr>
          <w:rFonts w:asciiTheme="majorHAnsi" w:eastAsiaTheme="majorEastAsia" w:hAnsiTheme="majorHAnsi" w:cstheme="majorBidi"/>
          <w:color w:val="000000" w:themeColor="text1"/>
          <w:lang w:val="en-US"/>
        </w:rPr>
        <w:t>s species without mutation and simulations from the</w:t>
      </w:r>
      <w:r w:rsidR="002C2C87">
        <w:rPr>
          <w:rFonts w:asciiTheme="majorHAnsi" w:eastAsiaTheme="majorEastAsia" w:hAnsiTheme="majorHAnsi" w:cstheme="majorBidi"/>
          <w:color w:val="000000" w:themeColor="text1"/>
          <w:lang w:val="en-US"/>
        </w:rPr>
        <w:t xml:space="preserve"> eco-evolutionary context by various species with mutation occurrence.</w:t>
      </w:r>
      <w:r w:rsidR="00810628">
        <w:rPr>
          <w:rFonts w:asciiTheme="majorHAnsi" w:eastAsiaTheme="majorEastAsia" w:hAnsiTheme="majorHAnsi" w:cstheme="majorBidi"/>
          <w:color w:val="000000" w:themeColor="text1"/>
          <w:lang w:val="en-US"/>
        </w:rPr>
        <w:t xml:space="preserve"> We observed that </w:t>
      </w:r>
      <w:r w:rsidR="009153A1">
        <w:rPr>
          <w:rFonts w:asciiTheme="majorHAnsi" w:eastAsiaTheme="majorEastAsia" w:hAnsiTheme="majorHAnsi" w:cstheme="majorBidi"/>
          <w:color w:val="000000" w:themeColor="text1"/>
          <w:lang w:val="en-US"/>
        </w:rPr>
        <w:t xml:space="preserve">disturbance was positively correlated </w:t>
      </w:r>
      <w:r w:rsidR="00810628">
        <w:rPr>
          <w:rFonts w:asciiTheme="majorHAnsi" w:eastAsiaTheme="majorEastAsia" w:hAnsiTheme="majorHAnsi" w:cstheme="majorBidi"/>
          <w:color w:val="000000" w:themeColor="text1"/>
          <w:lang w:val="en-US"/>
        </w:rPr>
        <w:t xml:space="preserve">with fecund individuals preponderance in all contexts but </w:t>
      </w:r>
      <w:r w:rsidR="00E05025">
        <w:rPr>
          <w:rFonts w:asciiTheme="majorHAnsi" w:eastAsiaTheme="majorEastAsia" w:hAnsiTheme="majorHAnsi" w:cstheme="majorBidi"/>
          <w:color w:val="000000" w:themeColor="text1"/>
          <w:lang w:val="en-US"/>
        </w:rPr>
        <w:t xml:space="preserve">that </w:t>
      </w:r>
      <w:r w:rsidR="00810628">
        <w:rPr>
          <w:rFonts w:asciiTheme="majorHAnsi" w:eastAsiaTheme="majorEastAsia" w:hAnsiTheme="majorHAnsi" w:cstheme="majorBidi"/>
          <w:color w:val="000000" w:themeColor="text1"/>
          <w:lang w:val="en-US"/>
        </w:rPr>
        <w:t>disturbance effect on life strategy diversity varied between the different contexts.</w:t>
      </w:r>
      <w:r w:rsidR="00B25745">
        <w:rPr>
          <w:rFonts w:asciiTheme="majorHAnsi" w:eastAsiaTheme="majorEastAsia" w:hAnsiTheme="majorHAnsi" w:cstheme="majorBidi"/>
          <w:color w:val="000000" w:themeColor="text1"/>
          <w:lang w:val="en-US"/>
        </w:rPr>
        <w:t xml:space="preserve"> </w:t>
      </w:r>
      <w:r w:rsidR="0032039D">
        <w:rPr>
          <w:rFonts w:asciiTheme="majorHAnsi" w:eastAsiaTheme="majorEastAsia" w:hAnsiTheme="majorHAnsi" w:cstheme="majorBidi"/>
          <w:color w:val="000000" w:themeColor="text1"/>
          <w:lang w:val="en-US"/>
        </w:rPr>
        <w:t xml:space="preserve">In the evolutionary and the eco-evolutionary contexts, life strategy diversity increased </w:t>
      </w:r>
      <w:r w:rsidR="00721057">
        <w:rPr>
          <w:rFonts w:asciiTheme="majorHAnsi" w:eastAsiaTheme="majorEastAsia" w:hAnsiTheme="majorHAnsi" w:cstheme="majorBidi"/>
          <w:color w:val="000000" w:themeColor="text1"/>
          <w:lang w:val="en-US"/>
        </w:rPr>
        <w:t>with disturbance raise, while in the ecological context diversity decreased.</w:t>
      </w:r>
      <w:r w:rsidR="004D7555">
        <w:rPr>
          <w:rFonts w:asciiTheme="majorHAnsi" w:eastAsiaTheme="majorEastAsia" w:hAnsiTheme="majorHAnsi" w:cstheme="majorBidi"/>
          <w:color w:val="000000" w:themeColor="text1"/>
          <w:lang w:val="en-US"/>
        </w:rPr>
        <w:t xml:space="preserve"> This result evidences </w:t>
      </w:r>
      <w:r w:rsidR="00A65F46">
        <w:rPr>
          <w:rFonts w:asciiTheme="majorHAnsi" w:eastAsiaTheme="majorEastAsia" w:hAnsiTheme="majorHAnsi" w:cstheme="majorBidi"/>
          <w:color w:val="000000" w:themeColor="text1"/>
          <w:lang w:val="en-US"/>
        </w:rPr>
        <w:t xml:space="preserve">the </w:t>
      </w:r>
      <w:r w:rsidR="004D7555">
        <w:rPr>
          <w:rFonts w:asciiTheme="majorHAnsi" w:eastAsiaTheme="majorEastAsia" w:hAnsiTheme="majorHAnsi" w:cstheme="majorBidi"/>
          <w:color w:val="000000" w:themeColor="text1"/>
          <w:lang w:val="en-US"/>
        </w:rPr>
        <w:t>mutation role as</w:t>
      </w:r>
      <w:r w:rsidR="00242957">
        <w:rPr>
          <w:rFonts w:asciiTheme="majorHAnsi" w:eastAsiaTheme="majorEastAsia" w:hAnsiTheme="majorHAnsi" w:cstheme="majorBidi"/>
          <w:color w:val="000000" w:themeColor="text1"/>
          <w:lang w:val="en-US"/>
        </w:rPr>
        <w:t xml:space="preserve"> </w:t>
      </w:r>
      <w:r w:rsidR="00911FBC">
        <w:rPr>
          <w:rFonts w:asciiTheme="majorHAnsi" w:eastAsiaTheme="majorEastAsia" w:hAnsiTheme="majorHAnsi" w:cstheme="majorBidi"/>
          <w:color w:val="000000" w:themeColor="text1"/>
          <w:lang w:val="en-US"/>
        </w:rPr>
        <w:t xml:space="preserve">a </w:t>
      </w:r>
      <w:r w:rsidR="00242957">
        <w:rPr>
          <w:rFonts w:asciiTheme="majorHAnsi" w:eastAsiaTheme="majorEastAsia" w:hAnsiTheme="majorHAnsi" w:cstheme="majorBidi"/>
          <w:color w:val="000000" w:themeColor="text1"/>
          <w:lang w:val="en-US"/>
        </w:rPr>
        <w:t>source of</w:t>
      </w:r>
      <w:r w:rsidR="00F06CD8">
        <w:rPr>
          <w:rFonts w:asciiTheme="majorHAnsi" w:eastAsiaTheme="majorEastAsia" w:hAnsiTheme="majorHAnsi" w:cstheme="majorBidi"/>
          <w:color w:val="000000" w:themeColor="text1"/>
          <w:lang w:val="en-US"/>
        </w:rPr>
        <w:t xml:space="preserve"> </w:t>
      </w:r>
      <w:r w:rsidR="004D7555">
        <w:rPr>
          <w:rFonts w:asciiTheme="majorHAnsi" w:eastAsiaTheme="majorEastAsia" w:hAnsiTheme="majorHAnsi" w:cstheme="majorBidi"/>
          <w:color w:val="000000" w:themeColor="text1"/>
          <w:lang w:val="en-US"/>
        </w:rPr>
        <w:t xml:space="preserve">new </w:t>
      </w:r>
      <w:r w:rsidR="00911FBC">
        <w:rPr>
          <w:rFonts w:asciiTheme="majorHAnsi" w:eastAsiaTheme="majorEastAsia" w:hAnsiTheme="majorHAnsi" w:cstheme="majorBidi"/>
          <w:color w:val="000000" w:themeColor="text1"/>
          <w:lang w:val="en-US"/>
        </w:rPr>
        <w:t xml:space="preserve">life strategy </w:t>
      </w:r>
      <w:r w:rsidR="004D7555">
        <w:rPr>
          <w:rFonts w:asciiTheme="majorHAnsi" w:eastAsiaTheme="majorEastAsia" w:hAnsiTheme="majorHAnsi" w:cstheme="majorBidi"/>
          <w:color w:val="000000" w:themeColor="text1"/>
          <w:lang w:val="en-US"/>
        </w:rPr>
        <w:t>variant</w:t>
      </w:r>
      <w:r w:rsidR="00242957">
        <w:rPr>
          <w:rFonts w:asciiTheme="majorHAnsi" w:eastAsiaTheme="majorEastAsia" w:hAnsiTheme="majorHAnsi" w:cstheme="majorBidi"/>
          <w:color w:val="000000" w:themeColor="text1"/>
          <w:lang w:val="en-US"/>
        </w:rPr>
        <w:t>s</w:t>
      </w:r>
      <w:r w:rsidR="000C1C14">
        <w:rPr>
          <w:rFonts w:asciiTheme="majorHAnsi" w:eastAsiaTheme="majorEastAsia" w:hAnsiTheme="majorHAnsi" w:cstheme="majorBidi"/>
          <w:color w:val="000000" w:themeColor="text1"/>
          <w:lang w:val="en-US"/>
        </w:rPr>
        <w:t xml:space="preserve"> when there is </w:t>
      </w:r>
      <w:r w:rsidR="00911FBC">
        <w:rPr>
          <w:rFonts w:asciiTheme="majorHAnsi" w:eastAsiaTheme="majorEastAsia" w:hAnsiTheme="majorHAnsi" w:cstheme="majorBidi"/>
          <w:color w:val="000000" w:themeColor="text1"/>
          <w:lang w:val="en-US"/>
        </w:rPr>
        <w:t>a</w:t>
      </w:r>
      <w:r w:rsidR="000C1C14">
        <w:rPr>
          <w:rFonts w:asciiTheme="majorHAnsi" w:eastAsiaTheme="majorEastAsia" w:hAnsiTheme="majorHAnsi" w:cstheme="majorBidi"/>
          <w:color w:val="000000" w:themeColor="text1"/>
          <w:lang w:val="en-US"/>
        </w:rPr>
        <w:t xml:space="preserve"> high renovation</w:t>
      </w:r>
      <w:r w:rsidR="00911FBC">
        <w:rPr>
          <w:rFonts w:asciiTheme="majorHAnsi" w:eastAsiaTheme="majorEastAsia" w:hAnsiTheme="majorHAnsi" w:cstheme="majorBidi"/>
          <w:color w:val="000000" w:themeColor="text1"/>
          <w:lang w:val="en-US"/>
        </w:rPr>
        <w:t xml:space="preserve"> of individuals</w:t>
      </w:r>
      <w:r w:rsidR="0065054B">
        <w:rPr>
          <w:rFonts w:asciiTheme="majorHAnsi" w:eastAsiaTheme="majorEastAsia" w:hAnsiTheme="majorHAnsi" w:cstheme="majorBidi"/>
          <w:color w:val="000000" w:themeColor="text1"/>
          <w:lang w:val="en-US"/>
        </w:rPr>
        <w:t xml:space="preserve"> given by raised mortality</w:t>
      </w:r>
      <w:r w:rsidR="000C1C14">
        <w:rPr>
          <w:rFonts w:asciiTheme="majorHAnsi" w:eastAsiaTheme="majorEastAsia" w:hAnsiTheme="majorHAnsi" w:cstheme="majorBidi"/>
          <w:color w:val="000000" w:themeColor="text1"/>
          <w:lang w:val="en-US"/>
        </w:rPr>
        <w:t>.</w:t>
      </w:r>
      <w:r w:rsidR="00E92FE4">
        <w:rPr>
          <w:rFonts w:asciiTheme="majorHAnsi" w:eastAsiaTheme="majorEastAsia" w:hAnsiTheme="majorHAnsi" w:cstheme="majorBidi"/>
          <w:color w:val="000000" w:themeColor="text1"/>
          <w:lang w:val="en-US"/>
        </w:rPr>
        <w:t xml:space="preserve"> Only in the eco-e</w:t>
      </w:r>
      <w:r w:rsidR="002B5178">
        <w:rPr>
          <w:rFonts w:asciiTheme="majorHAnsi" w:eastAsiaTheme="majorEastAsia" w:hAnsiTheme="majorHAnsi" w:cstheme="majorBidi"/>
          <w:color w:val="000000" w:themeColor="text1"/>
          <w:lang w:val="en-US"/>
        </w:rPr>
        <w:t>volutionary context there was an interspecific heterogeneity peak on intermediate levels of disturbance. In this scenario, species reproductive isolation, in contrast to population</w:t>
      </w:r>
      <w:r w:rsidR="00911FBC">
        <w:rPr>
          <w:rFonts w:asciiTheme="majorHAnsi" w:eastAsiaTheme="majorEastAsia" w:hAnsiTheme="majorHAnsi" w:cstheme="majorBidi"/>
          <w:color w:val="000000" w:themeColor="text1"/>
          <w:lang w:val="en-US"/>
        </w:rPr>
        <w:t xml:space="preserve">s panmixy, allows species </w:t>
      </w:r>
      <w:r w:rsidR="00A65F46">
        <w:rPr>
          <w:rFonts w:asciiTheme="majorHAnsi" w:eastAsiaTheme="majorEastAsia" w:hAnsiTheme="majorHAnsi" w:cstheme="majorBidi"/>
          <w:color w:val="000000" w:themeColor="text1"/>
          <w:lang w:val="en-US"/>
        </w:rPr>
        <w:t xml:space="preserve">to </w:t>
      </w:r>
      <w:r w:rsidR="00911FBC">
        <w:rPr>
          <w:rFonts w:asciiTheme="majorHAnsi" w:eastAsiaTheme="majorEastAsia" w:hAnsiTheme="majorHAnsi" w:cstheme="majorBidi"/>
          <w:color w:val="000000" w:themeColor="text1"/>
          <w:lang w:val="en-US"/>
        </w:rPr>
        <w:t>differ in relation to its life strategies. In parallel to this, the constant input of new life strategy variants</w:t>
      </w:r>
      <w:r w:rsidR="00B26565">
        <w:rPr>
          <w:rFonts w:asciiTheme="majorHAnsi" w:eastAsiaTheme="majorEastAsia" w:hAnsiTheme="majorHAnsi" w:cstheme="majorBidi"/>
          <w:color w:val="000000" w:themeColor="text1"/>
          <w:lang w:val="en-US"/>
        </w:rPr>
        <w:t xml:space="preserve"> by mutation prevents the definite extinction of life strategies from the system.</w:t>
      </w:r>
      <w:r w:rsidR="00464727">
        <w:rPr>
          <w:rFonts w:asciiTheme="majorHAnsi" w:eastAsiaTheme="majorEastAsia" w:hAnsiTheme="majorHAnsi" w:cstheme="majorBidi"/>
          <w:color w:val="000000" w:themeColor="text1"/>
          <w:lang w:val="en-US"/>
        </w:rPr>
        <w:t xml:space="preserve"> Therefore, when disturbance level is intermediate, productive species as well as long-lived ones are able to coexist.</w:t>
      </w:r>
      <w:r w:rsidR="000D7CBC">
        <w:rPr>
          <w:rFonts w:asciiTheme="majorHAnsi" w:eastAsiaTheme="majorEastAsia" w:hAnsiTheme="majorHAnsi" w:cstheme="majorBidi"/>
          <w:color w:val="000000" w:themeColor="text1"/>
          <w:lang w:val="en-US"/>
        </w:rPr>
        <w:t xml:space="preserve"> Given that the different contexts resulted in varied </w:t>
      </w:r>
      <w:r w:rsidR="00284A87">
        <w:rPr>
          <w:rFonts w:asciiTheme="majorHAnsi" w:eastAsiaTheme="majorEastAsia" w:hAnsiTheme="majorHAnsi" w:cstheme="majorBidi"/>
          <w:color w:val="000000" w:themeColor="text1"/>
          <w:lang w:val="en-US"/>
        </w:rPr>
        <w:t>patterns of life strategies</w:t>
      </w:r>
      <w:r w:rsidR="001C3D28">
        <w:rPr>
          <w:rFonts w:asciiTheme="majorHAnsi" w:eastAsiaTheme="majorEastAsia" w:hAnsiTheme="majorHAnsi" w:cstheme="majorBidi"/>
          <w:color w:val="000000" w:themeColor="text1"/>
          <w:lang w:val="en-US"/>
        </w:rPr>
        <w:t>’</w:t>
      </w:r>
      <w:r w:rsidR="00284A87">
        <w:rPr>
          <w:rFonts w:asciiTheme="majorHAnsi" w:eastAsiaTheme="majorEastAsia" w:hAnsiTheme="majorHAnsi" w:cstheme="majorBidi"/>
          <w:color w:val="000000" w:themeColor="text1"/>
          <w:lang w:val="en-US"/>
        </w:rPr>
        <w:t xml:space="preserve"> relative </w:t>
      </w:r>
      <w:r w:rsidR="007D600E">
        <w:rPr>
          <w:rFonts w:asciiTheme="majorHAnsi" w:eastAsiaTheme="majorEastAsia" w:hAnsiTheme="majorHAnsi" w:cstheme="majorBidi"/>
          <w:color w:val="000000" w:themeColor="text1"/>
          <w:lang w:val="en-US"/>
        </w:rPr>
        <w:t>frequency, this study evidences the importance of studying disturbance effect on communities structure and dynamics unifying processes that are typically separated between Ecology and Evolutio</w:t>
      </w:r>
      <w:r w:rsidR="001C3D28">
        <w:rPr>
          <w:rFonts w:asciiTheme="majorHAnsi" w:eastAsiaTheme="majorEastAsia" w:hAnsiTheme="majorHAnsi" w:cstheme="majorBidi"/>
          <w:color w:val="000000" w:themeColor="text1"/>
          <w:lang w:val="en-US"/>
        </w:rPr>
        <w:t>n fields</w:t>
      </w:r>
      <w:r w:rsidR="007D600E">
        <w:rPr>
          <w:rFonts w:asciiTheme="majorHAnsi" w:eastAsiaTheme="majorEastAsia" w:hAnsiTheme="majorHAnsi" w:cstheme="majorBidi"/>
          <w:color w:val="000000" w:themeColor="text1"/>
          <w:lang w:val="en-US"/>
        </w:rPr>
        <w:t>.</w:t>
      </w:r>
    </w:p>
    <w:p w14:paraId="1A9AE752" w14:textId="77777777" w:rsidR="00754E0F" w:rsidRDefault="00754E0F" w:rsidP="00D76700">
      <w:pPr>
        <w:spacing w:line="276" w:lineRule="auto"/>
        <w:contextualSpacing/>
        <w:jc w:val="both"/>
        <w:rPr>
          <w:rFonts w:asciiTheme="majorHAnsi" w:eastAsiaTheme="majorEastAsia" w:hAnsiTheme="majorHAnsi" w:cstheme="majorBidi"/>
          <w:color w:val="000000" w:themeColor="text1"/>
          <w:lang w:val="en-US"/>
        </w:rPr>
      </w:pPr>
    </w:p>
    <w:p w14:paraId="787B0C1A" w14:textId="77777777" w:rsidR="003C491E" w:rsidRDefault="003C491E" w:rsidP="00D76700">
      <w:pPr>
        <w:spacing w:line="276" w:lineRule="auto"/>
        <w:contextualSpacing/>
        <w:jc w:val="both"/>
        <w:rPr>
          <w:rFonts w:asciiTheme="majorHAnsi" w:eastAsiaTheme="majorEastAsia" w:hAnsiTheme="majorHAnsi" w:cstheme="majorBidi"/>
          <w:color w:val="000000" w:themeColor="text1"/>
          <w:lang w:val="en-US"/>
        </w:rPr>
      </w:pPr>
    </w:p>
    <w:p w14:paraId="77E520E2" w14:textId="77777777" w:rsidR="005C5E85" w:rsidRDefault="005C5E85" w:rsidP="00D76700">
      <w:pPr>
        <w:spacing w:line="276" w:lineRule="auto"/>
        <w:contextualSpacing/>
        <w:jc w:val="both"/>
        <w:rPr>
          <w:rFonts w:asciiTheme="majorHAnsi" w:hAnsiTheme="majorHAnsi"/>
          <w:highlight w:val="yellow"/>
        </w:rPr>
      </w:pPr>
    </w:p>
    <w:p w14:paraId="0026AB4D" w14:textId="77777777" w:rsidR="008C125C" w:rsidRPr="00E60CE3" w:rsidRDefault="008C125C" w:rsidP="00D76700">
      <w:pPr>
        <w:spacing w:line="276" w:lineRule="auto"/>
        <w:contextualSpacing/>
        <w:jc w:val="both"/>
        <w:rPr>
          <w:rFonts w:asciiTheme="majorHAnsi" w:hAnsiTheme="majorHAnsi"/>
          <w:highlight w:val="yellow"/>
        </w:rPr>
      </w:pPr>
    </w:p>
    <w:bookmarkStart w:id="4" w:name="_Toc487972240"/>
    <w:bookmarkEnd w:id="0"/>
    <w:p w14:paraId="00E301AB" w14:textId="3CAB4B19" w:rsidR="000E34DD" w:rsidRPr="003C4B41" w:rsidRDefault="000E34DD" w:rsidP="003C491E">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sidRPr="004B2563">
        <w:rPr>
          <w:color w:val="000000" w:themeColor="text1"/>
        </w:rPr>
        <w:t>PREFÁCIO</w:t>
      </w:r>
      <w:bookmarkEnd w:id="4"/>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para que, ao final, eu consiga mostrar as motivações por trás da pergunta que me coloco: como o distúrbio determina as estratégias de vida presentes em populações e comunidades sob dinâmicas evolutivas, ecológicas e eco-evolutivas?</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utilizando simulações geradas a partir de um modelo computacional baseado em indivíduo desenvolvido por mim, meu orientador e meu coorientador</w:t>
      </w:r>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w:t>
      </w:r>
      <w:r w:rsidRPr="00796881">
        <w:rPr>
          <w:rFonts w:asciiTheme="majorHAnsi" w:hAnsiTheme="majorHAnsi"/>
        </w:rPr>
        <w:t xml:space="preserve">entre tempo evolutivo e tempo ecológico tem sido identificada e estudada cada vez mais, tanto de forma teórica quanto empírica </w:t>
      </w:r>
      <w:r w:rsidRPr="00796881">
        <w:rPr>
          <w:rFonts w:asciiTheme="majorHAnsi" w:hAnsiTheme="majorHAnsi"/>
        </w:rPr>
        <w:fldChar w:fldCharType="begin" w:fldLock="1"/>
      </w:r>
      <w:r w:rsidRPr="00796881">
        <w:rPr>
          <w:rFonts w:asciiTheme="majorHAnsi" w:hAnsiTheme="majorHAnsi"/>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796881">
        <w:rPr>
          <w:rFonts w:asciiTheme="majorHAnsi" w:hAnsiTheme="majorHAnsi"/>
        </w:rPr>
        <w:fldChar w:fldCharType="separate"/>
      </w:r>
      <w:r w:rsidRPr="00796881">
        <w:rPr>
          <w:rFonts w:asciiTheme="majorHAnsi" w:hAnsiTheme="majorHAnsi"/>
          <w:noProof/>
        </w:rPr>
        <w:t>(revisados em Hairston, Ellner, Geber, Yoshida, &amp; Fox, 2005)</w:t>
      </w:r>
      <w:r w:rsidRPr="00796881">
        <w:rPr>
          <w:rFonts w:asciiTheme="majorHAnsi" w:hAnsiTheme="majorHAnsi"/>
        </w:rPr>
        <w:fldChar w:fldCharType="end"/>
      </w:r>
      <w:r w:rsidRPr="00796881">
        <w:rPr>
          <w:rFonts w:asciiTheme="majorHAnsi" w:hAnsiTheme="majorHAnsi"/>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39A2C2D" w:rsidR="00914B8A" w:rsidRDefault="00914B8A" w:rsidP="00914B8A">
      <w:pPr>
        <w:contextualSpacing/>
        <w:jc w:val="both"/>
        <w:rPr>
          <w:rFonts w:asciiTheme="majorHAnsi" w:hAnsiTheme="majorHAnsi"/>
        </w:rPr>
      </w:pPr>
      <w:r>
        <w:rPr>
          <w:rFonts w:asciiTheme="majorHAnsi" w:hAnsiTheme="majorHAnsi"/>
        </w:rPr>
        <w:tab/>
        <w:t xml:space="preserve">Dessa forma, pensei em modificações para o projeto e formulei um contexto teórico distinto, que fosse mais abrangente do que a Teoria Neutra (Hubbell, 2001). Como, no meu entendimento, o modelo não era </w:t>
      </w:r>
      <w:r w:rsidRPr="00706722">
        <w:rPr>
          <w:rFonts w:asciiTheme="majorHAnsi" w:hAnsiTheme="majorHAnsi"/>
        </w:rPr>
        <w:t xml:space="preserve">puramente neutro, ele deveria estar em uma interface neutro-nicho, uma área recente bastante estudada </w:t>
      </w:r>
      <w:r w:rsidRPr="00706722">
        <w:rPr>
          <w:rFonts w:asciiTheme="majorHAnsi" w:hAnsiTheme="majorHAnsi"/>
        </w:rPr>
        <w:fldChar w:fldCharType="begin" w:fldLock="1"/>
      </w:r>
      <w:r w:rsidR="00BF2A3F" w:rsidRPr="00706722">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sidRPr="00706722">
        <w:rPr>
          <w:rFonts w:asciiTheme="majorHAnsi" w:hAnsiTheme="majorHAnsi"/>
        </w:rPr>
        <w:fldChar w:fldCharType="separate"/>
      </w:r>
      <w:r w:rsidRPr="00706722">
        <w:rPr>
          <w:rFonts w:asciiTheme="majorHAnsi" w:hAnsiTheme="majorHAnsi"/>
          <w:noProof/>
        </w:rPr>
        <w:t>(Adler, HilleRislambers, &amp; Levine, 2007; Fisher &amp; Mehta, 2013; Gravel, Canham, Beaudet, &amp; Messier, 2006; Hérault, 2007)</w:t>
      </w:r>
      <w:r w:rsidRPr="00706722">
        <w:rPr>
          <w:rFonts w:asciiTheme="majorHAnsi" w:hAnsiTheme="majorHAnsi"/>
        </w:rPr>
        <w:fldChar w:fldCharType="end"/>
      </w:r>
      <w:r w:rsidRPr="00706722">
        <w:rPr>
          <w:rFonts w:asciiTheme="majorHAnsi" w:hAnsiTheme="majorHAnsi"/>
        </w:rPr>
        <w:t>. Assim, meu objetivo passou a ser identificar no modelo mecanismos neut</w:t>
      </w:r>
      <w:r>
        <w:rPr>
          <w:rFonts w:asciiTheme="majorHAnsi" w:hAnsiTheme="majorHAnsi"/>
        </w:rPr>
        <w:t xml:space="preserve">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eco-evolutivo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os, evolutivos e eco-evolutivos – um tema tão instigante! - 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D9EA6CA" w14:textId="77777777" w:rsidR="00476439" w:rsidRDefault="00476439"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0C38A620"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C548FD">
        <w:rPr>
          <w:rFonts w:asciiTheme="majorHAnsi" w:hAnsiTheme="majorHAnsi" w:cs="Times"/>
        </w:rPr>
        <w:t xml:space="preserve">, de </w:t>
      </w:r>
      <w:r w:rsidR="00ED58C7">
        <w:rPr>
          <w:rFonts w:asciiTheme="majorHAnsi" w:hAnsiTheme="majorHAnsi" w:cs="Times"/>
        </w:rPr>
        <w:t>forma bem menos estranha e bem mais embasada</w:t>
      </w:r>
      <w:r w:rsidR="00150098">
        <w:rPr>
          <w:rFonts w:asciiTheme="majorHAnsi" w:hAnsiTheme="majorHAnsi" w:cs="Times"/>
        </w:rPr>
        <w:t>, em</w:t>
      </w:r>
      <w:r w:rsidR="000731B2">
        <w:rPr>
          <w:rFonts w:asciiTheme="majorHAnsi" w:hAnsiTheme="majorHAnsi" w:cs="Times"/>
        </w:rPr>
        <w:t xml:space="preserve"> árvores.</w:t>
      </w:r>
    </w:p>
    <w:p w14:paraId="0C195D2B" w14:textId="77777777" w:rsidR="00C762BF" w:rsidRPr="00C762BF" w:rsidRDefault="00C762BF" w:rsidP="00C762BF"/>
    <w:bookmarkStart w:id="5" w:name="_Toc487972241"/>
    <w:p w14:paraId="759D3F8B" w14:textId="7517453B" w:rsidR="008E5475" w:rsidRPr="00011943" w:rsidRDefault="008E5475" w:rsidP="003C491E">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4B2563">
        <w:rPr>
          <w:color w:val="000000" w:themeColor="text1"/>
        </w:rPr>
        <w:t>INTRODUÇÃO</w:t>
      </w:r>
      <w:bookmarkEnd w:id="5"/>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4E065493" w14:textId="77777777" w:rsidR="00D33BB0"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r w:rsidR="00540AB2" w:rsidRPr="008F7C63">
        <w:rPr>
          <w:rFonts w:asciiTheme="majorHAnsi" w:hAnsiTheme="majorHAnsi"/>
        </w:rPr>
        <w:t xml:space="preserve">Reznick,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p>
    <w:p w14:paraId="564D8734" w14:textId="40F29860" w:rsidR="000C2B71" w:rsidRDefault="00D33BB0" w:rsidP="00C762BF">
      <w:pPr>
        <w:contextualSpacing/>
        <w:jc w:val="both"/>
        <w:rPr>
          <w:rFonts w:asciiTheme="majorHAnsi" w:hAnsiTheme="majorHAnsi"/>
        </w:rPr>
      </w:pPr>
      <w:r>
        <w:rPr>
          <w:rFonts w:asciiTheme="majorHAnsi" w:hAnsiTheme="majorHAnsi"/>
        </w:rPr>
        <w:tab/>
      </w:r>
      <w:bookmarkStart w:id="6" w:name="_GoBack"/>
      <w:bookmarkEnd w:id="6"/>
      <w:r w:rsidR="000C2B71" w:rsidRPr="00E44048">
        <w:rPr>
          <w:rFonts w:asciiTheme="majorHAnsi" w:hAnsiTheme="majorHAnsi"/>
        </w:rPr>
        <w:t>Considerando que, sob restrição de recursos, a competição entre os indivíduos é inevitável, a exclusão de indivíduos de uma população como resultado da competição intraespecífica atua como um dos prin</w:t>
      </w:r>
      <w:r w:rsidR="00F070E4">
        <w:rPr>
          <w:rFonts w:asciiTheme="majorHAnsi" w:hAnsiTheme="majorHAnsi"/>
        </w:rPr>
        <w:t xml:space="preserve">cipais </w:t>
      </w:r>
      <w:r w:rsidR="00F070E4" w:rsidRPr="00FA3539">
        <w:rPr>
          <w:rFonts w:asciiTheme="majorHAnsi" w:hAnsiTheme="majorHAnsi"/>
        </w:rPr>
        <w:t xml:space="preserve">mecanismos da adaptação </w:t>
      </w:r>
      <w:r w:rsidR="00F070E4" w:rsidRPr="00FA3539">
        <w:rPr>
          <w:rFonts w:asciiTheme="majorHAnsi" w:hAnsiTheme="majorHAnsi"/>
        </w:rPr>
        <w:fldChar w:fldCharType="begin" w:fldLock="1"/>
      </w:r>
      <w:r w:rsidR="005B68A5"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00F070E4" w:rsidRPr="00FA3539">
        <w:rPr>
          <w:rFonts w:asciiTheme="majorHAnsi" w:hAnsiTheme="majorHAnsi"/>
        </w:rPr>
        <w:fldChar w:fldCharType="separate"/>
      </w:r>
      <w:r w:rsidR="00F070E4" w:rsidRPr="00FA3539">
        <w:rPr>
          <w:rFonts w:asciiTheme="majorHAnsi" w:hAnsiTheme="majorHAnsi"/>
          <w:noProof/>
        </w:rPr>
        <w:t>(Gause, 1934; Hardin, 1960)</w:t>
      </w:r>
      <w:r w:rsidR="00F070E4" w:rsidRPr="00FA3539">
        <w:rPr>
          <w:rFonts w:asciiTheme="majorHAnsi" w:hAnsiTheme="majorHAnsi"/>
        </w:rPr>
        <w:fldChar w:fldCharType="end"/>
      </w:r>
      <w:r w:rsidR="003075DA">
        <w:rPr>
          <w:rFonts w:asciiTheme="majorHAnsi" w:hAnsiTheme="majorHAnsi"/>
        </w:rPr>
        <w:t xml:space="preserve">. Além disso, a </w:t>
      </w:r>
      <w:r w:rsidR="00303442">
        <w:rPr>
          <w:rFonts w:asciiTheme="majorHAnsi" w:hAnsiTheme="majorHAnsi"/>
        </w:rPr>
        <w:t>exclusão de indivíduos como resultado da competição interespe</w:t>
      </w:r>
      <w:r w:rsidR="003075DA">
        <w:rPr>
          <w:rFonts w:asciiTheme="majorHAnsi" w:hAnsiTheme="majorHAnsi"/>
        </w:rPr>
        <w:t xml:space="preserve">cífica pode </w:t>
      </w:r>
      <w:r w:rsidR="003075DA" w:rsidRPr="00FA3539">
        <w:rPr>
          <w:rFonts w:asciiTheme="majorHAnsi" w:hAnsiTheme="majorHAnsi"/>
        </w:rPr>
        <w:t>levar à extinção de populações inteiras de uma dada região</w:t>
      </w:r>
      <w:r w:rsidR="003075DA">
        <w:rPr>
          <w:rFonts w:asciiTheme="majorHAnsi" w:hAnsiTheme="majorHAnsi"/>
        </w:rPr>
        <w:t xml:space="preserve">, </w:t>
      </w:r>
      <w:r w:rsidR="007A64A0">
        <w:rPr>
          <w:rFonts w:asciiTheme="majorHAnsi" w:hAnsiTheme="majorHAnsi"/>
        </w:rPr>
        <w:t>resultado</w:t>
      </w:r>
      <w:r w:rsidR="00E4426D">
        <w:rPr>
          <w:rFonts w:asciiTheme="majorHAnsi" w:hAnsiTheme="majorHAnsi"/>
        </w:rPr>
        <w:t xml:space="preserve"> fr</w:t>
      </w:r>
      <w:r w:rsidR="00643413">
        <w:rPr>
          <w:rFonts w:asciiTheme="majorHAnsi" w:hAnsiTheme="majorHAnsi"/>
        </w:rPr>
        <w:t>equentemente associado ao termo e</w:t>
      </w:r>
      <w:r w:rsidR="00551D84">
        <w:rPr>
          <w:rFonts w:asciiTheme="majorHAnsi" w:hAnsiTheme="majorHAnsi"/>
        </w:rPr>
        <w:t xml:space="preserve">xclusão competitiva de espécies </w:t>
      </w:r>
      <w:r w:rsidR="000C2B71" w:rsidRPr="00FA3539">
        <w:rPr>
          <w:rFonts w:asciiTheme="majorHAnsi" w:hAnsiTheme="majorHAnsi"/>
        </w:rPr>
        <w:t xml:space="preserve">(Gause, 1934). </w:t>
      </w:r>
      <w:r w:rsidR="004101F3">
        <w:rPr>
          <w:rFonts w:asciiTheme="majorHAnsi" w:hAnsiTheme="majorHAnsi"/>
        </w:rPr>
        <w:t xml:space="preserve">Tanto </w:t>
      </w:r>
      <w:r w:rsidR="00242A17">
        <w:rPr>
          <w:rFonts w:asciiTheme="majorHAnsi" w:hAnsiTheme="majorHAnsi"/>
        </w:rPr>
        <w:t xml:space="preserve">no processo de adaptação, </w:t>
      </w:r>
      <w:r w:rsidR="00152D6A">
        <w:rPr>
          <w:rFonts w:asciiTheme="majorHAnsi" w:hAnsiTheme="majorHAnsi"/>
        </w:rPr>
        <w:t>frequentemente associado à</w:t>
      </w:r>
      <w:r w:rsidR="00242A17">
        <w:rPr>
          <w:rFonts w:asciiTheme="majorHAnsi" w:hAnsiTheme="majorHAnsi"/>
        </w:rPr>
        <w:t xml:space="preserve"> exclusão competitiva intraespecífica, quanto no processo</w:t>
      </w:r>
      <w:r w:rsidR="00643413">
        <w:rPr>
          <w:rFonts w:asciiTheme="majorHAnsi" w:hAnsiTheme="majorHAnsi"/>
        </w:rPr>
        <w:t xml:space="preserve"> de</w:t>
      </w:r>
      <w:r w:rsidR="00242A17">
        <w:rPr>
          <w:rFonts w:asciiTheme="majorHAnsi" w:hAnsiTheme="majorHAnsi"/>
        </w:rPr>
        <w:t xml:space="preserve"> </w:t>
      </w:r>
      <w:r w:rsidR="004101F3">
        <w:rPr>
          <w:rFonts w:asciiTheme="majorHAnsi" w:hAnsiTheme="majorHAnsi"/>
        </w:rPr>
        <w:t xml:space="preserve">exclusão competitiva de populações, derivada da competição interespecífica, </w:t>
      </w:r>
      <w:r w:rsidR="00643413">
        <w:rPr>
          <w:rFonts w:asciiTheme="majorHAnsi" w:hAnsiTheme="majorHAnsi"/>
        </w:rPr>
        <w:t>os indivíduos que persistem são</w:t>
      </w:r>
      <w:r w:rsidR="000C2B71" w:rsidRPr="00FA3539">
        <w:rPr>
          <w:rFonts w:asciiTheme="majorHAnsi" w:hAnsiTheme="majorHAnsi"/>
        </w:rPr>
        <w:t xml:space="preserve"> melhores</w:t>
      </w:r>
      <w:r w:rsidR="000C2B71" w:rsidRPr="00E44048">
        <w:rPr>
          <w:rFonts w:asciiTheme="majorHAnsi" w:hAnsiTheme="majorHAnsi"/>
        </w:rPr>
        <w:t xml:space="preserve"> competidores</w:t>
      </w:r>
      <w:r w:rsidR="00FD706E">
        <w:rPr>
          <w:rFonts w:asciiTheme="majorHAnsi" w:hAnsiTheme="majorHAnsi"/>
        </w:rPr>
        <w:t>, ou seja,</w:t>
      </w:r>
      <w:r w:rsidR="000C2B71" w:rsidRPr="00E44048">
        <w:rPr>
          <w:rFonts w:asciiTheme="majorHAnsi" w:hAnsiTheme="majorHAnsi"/>
        </w:rPr>
        <w:t xml:space="preserve"> </w:t>
      </w:r>
      <w:r w:rsidR="00F320AE">
        <w:rPr>
          <w:rFonts w:asciiTheme="majorHAnsi" w:hAnsiTheme="majorHAnsi"/>
        </w:rPr>
        <w:t xml:space="preserve">são portadores de atributos que </w:t>
      </w:r>
      <w:r w:rsidR="00D73EAE">
        <w:rPr>
          <w:rFonts w:asciiTheme="majorHAnsi" w:hAnsiTheme="majorHAnsi"/>
        </w:rPr>
        <w:t xml:space="preserve">permitem a utilização dos </w:t>
      </w:r>
      <w:r w:rsidR="000C2B71" w:rsidRPr="00E44048">
        <w:rPr>
          <w:rFonts w:asciiTheme="majorHAnsi" w:hAnsiTheme="majorHAnsi"/>
        </w:rPr>
        <w:t>recurso</w:t>
      </w:r>
      <w:r w:rsidR="007E57E6">
        <w:rPr>
          <w:rFonts w:asciiTheme="majorHAnsi" w:hAnsiTheme="majorHAnsi"/>
        </w:rPr>
        <w:t>s</w:t>
      </w:r>
      <w:r w:rsidR="000C2B71" w:rsidRPr="00E44048">
        <w:rPr>
          <w:rFonts w:asciiTheme="majorHAnsi" w:hAnsiTheme="majorHAnsi"/>
        </w:rPr>
        <w:t xml:space="preserve"> de forma mais rápida </w:t>
      </w:r>
      <w:r w:rsidR="00533CF8">
        <w:rPr>
          <w:rFonts w:asciiTheme="majorHAnsi" w:hAnsiTheme="majorHAnsi"/>
          <w:color w:val="000000" w:themeColor="text1"/>
        </w:rPr>
        <w:fldChar w:fldCharType="begin" w:fldLock="1"/>
      </w:r>
      <w:r w:rsidR="00341EAA">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sidR="00533CF8">
        <w:rPr>
          <w:rFonts w:asciiTheme="majorHAnsi" w:hAnsiTheme="majorHAnsi"/>
          <w:color w:val="000000" w:themeColor="text1"/>
        </w:rPr>
        <w:fldChar w:fldCharType="separate"/>
      </w:r>
      <w:r w:rsidR="00533CF8" w:rsidRPr="00533CF8">
        <w:rPr>
          <w:rFonts w:asciiTheme="majorHAnsi" w:hAnsiTheme="majorHAnsi"/>
          <w:noProof/>
          <w:color w:val="000000" w:themeColor="text1"/>
        </w:rPr>
        <w:t>(Grime, 1979)</w:t>
      </w:r>
      <w:r w:rsidR="00533CF8">
        <w:rPr>
          <w:rFonts w:asciiTheme="majorHAnsi" w:hAnsiTheme="majorHAnsi"/>
          <w:color w:val="000000" w:themeColor="text1"/>
        </w:rPr>
        <w:fldChar w:fldCharType="end"/>
      </w:r>
      <w:r w:rsidR="000C2B71" w:rsidRPr="00E44048">
        <w:rPr>
          <w:rFonts w:asciiTheme="majorHAnsi" w:hAnsiTheme="majorHAnsi"/>
          <w:color w:val="000000" w:themeColor="text1"/>
        </w:rPr>
        <w:t xml:space="preserve">, </w:t>
      </w:r>
      <w:r w:rsidR="00D73EAE">
        <w:rPr>
          <w:rFonts w:asciiTheme="majorHAnsi" w:hAnsiTheme="majorHAnsi"/>
          <w:color w:val="000000" w:themeColor="text1"/>
        </w:rPr>
        <w:t xml:space="preserve">o uso </w:t>
      </w:r>
      <w:r w:rsidR="000C2B71" w:rsidRPr="00E44048">
        <w:rPr>
          <w:rFonts w:asciiTheme="majorHAnsi" w:hAnsiTheme="majorHAnsi"/>
        </w:rPr>
        <w:t>de menores quan</w:t>
      </w:r>
      <w:r w:rsidR="007E57E6">
        <w:rPr>
          <w:rFonts w:asciiTheme="majorHAnsi" w:hAnsiTheme="majorHAnsi"/>
        </w:rPr>
        <w:t>tidades de</w:t>
      </w:r>
      <w:r w:rsidR="000C2B71" w:rsidRPr="00E44048">
        <w:rPr>
          <w:rFonts w:asciiTheme="majorHAnsi" w:hAnsiTheme="majorHAnsi"/>
        </w:rPr>
        <w:t xml:space="preserve"> recurso</w:t>
      </w:r>
      <w:r w:rsidR="007E57E6">
        <w:rPr>
          <w:rFonts w:asciiTheme="majorHAnsi" w:hAnsiTheme="majorHAnsi"/>
        </w:rPr>
        <w:t>s</w:t>
      </w:r>
      <w:r w:rsidR="000C2B71" w:rsidRPr="00E44048">
        <w:rPr>
          <w:rFonts w:asciiTheme="majorHAnsi" w:hAnsiTheme="majorHAnsi"/>
        </w:rPr>
        <w:t xml:space="preserve"> para se manterem </w:t>
      </w:r>
      <w:r w:rsidR="005B68A5">
        <w:rPr>
          <w:rFonts w:asciiTheme="majorHAnsi" w:hAnsiTheme="majorHAnsi"/>
        </w:rPr>
        <w:fldChar w:fldCharType="begin" w:fldLock="1"/>
      </w:r>
      <w:r w:rsidR="00C66712">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sidR="005B68A5">
        <w:rPr>
          <w:rFonts w:asciiTheme="majorHAnsi" w:hAnsiTheme="majorHAnsi"/>
        </w:rPr>
        <w:fldChar w:fldCharType="separate"/>
      </w:r>
      <w:r w:rsidR="00C66712" w:rsidRPr="00C66712">
        <w:rPr>
          <w:rFonts w:asciiTheme="majorHAnsi" w:hAnsiTheme="majorHAnsi"/>
          <w:noProof/>
        </w:rPr>
        <w:t>(Tilman, 1982)</w:t>
      </w:r>
      <w:r w:rsidR="005B68A5">
        <w:rPr>
          <w:rFonts w:asciiTheme="majorHAnsi" w:hAnsiTheme="majorHAnsi"/>
        </w:rPr>
        <w:fldChar w:fldCharType="end"/>
      </w:r>
      <w:r w:rsidR="001B65DB">
        <w:rPr>
          <w:rFonts w:asciiTheme="majorHAnsi" w:hAnsiTheme="majorHAnsi"/>
        </w:rPr>
        <w:t xml:space="preserve"> </w:t>
      </w:r>
      <w:r w:rsidR="002D4335">
        <w:rPr>
          <w:rFonts w:asciiTheme="majorHAnsi" w:hAnsiTheme="majorHAnsi"/>
        </w:rPr>
        <w:t xml:space="preserve">ou </w:t>
      </w:r>
      <w:r w:rsidR="00D73EAE">
        <w:rPr>
          <w:rFonts w:asciiTheme="majorHAnsi" w:hAnsiTheme="majorHAnsi"/>
        </w:rPr>
        <w:t xml:space="preserve">que </w:t>
      </w:r>
      <w:r w:rsidR="002D4335">
        <w:rPr>
          <w:rFonts w:asciiTheme="majorHAnsi" w:hAnsiTheme="majorHAnsi"/>
        </w:rPr>
        <w:t xml:space="preserve">dificultam o uso de </w:t>
      </w:r>
      <w:r w:rsidR="000C2B71" w:rsidRPr="00E44048">
        <w:rPr>
          <w:rFonts w:asciiTheme="majorHAnsi" w:hAnsiTheme="majorHAnsi"/>
        </w:rPr>
        <w:t>recurso</w:t>
      </w:r>
      <w:r w:rsidR="002D4335">
        <w:rPr>
          <w:rFonts w:asciiTheme="majorHAnsi" w:hAnsiTheme="majorHAnsi"/>
        </w:rPr>
        <w:t>s</w:t>
      </w:r>
      <w:r w:rsidR="000C2B71" w:rsidRPr="00E44048">
        <w:rPr>
          <w:rFonts w:asciiTheme="majorHAnsi" w:hAnsiTheme="majorHAnsi"/>
        </w:rPr>
        <w:t xml:space="preserve"> por outros competidores</w:t>
      </w:r>
      <w:r w:rsidR="00FE6A0A">
        <w:rPr>
          <w:rFonts w:asciiTheme="majorHAnsi" w:hAnsiTheme="majorHAnsi"/>
        </w:rPr>
        <w:t xml:space="preserve"> </w:t>
      </w:r>
      <w:r w:rsidR="00FE6A0A">
        <w:rPr>
          <w:rFonts w:asciiTheme="majorHAnsi" w:hAnsiTheme="majorHAnsi"/>
        </w:rPr>
        <w:fldChar w:fldCharType="begin" w:fldLock="1"/>
      </w:r>
      <w:r w:rsidR="00827183">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sidR="00FE6A0A">
        <w:rPr>
          <w:rFonts w:asciiTheme="majorHAnsi" w:hAnsiTheme="majorHAnsi"/>
        </w:rPr>
        <w:fldChar w:fldCharType="separate"/>
      </w:r>
      <w:r w:rsidR="00FE6A0A" w:rsidRPr="00FE6A0A">
        <w:rPr>
          <w:rFonts w:asciiTheme="majorHAnsi" w:hAnsiTheme="majorHAnsi"/>
          <w:noProof/>
        </w:rPr>
        <w:t>(Schoener, 1983; Vance, 1984)</w:t>
      </w:r>
      <w:r w:rsidR="00FE6A0A">
        <w:rPr>
          <w:rFonts w:asciiTheme="majorHAnsi" w:hAnsiTheme="majorHAnsi"/>
        </w:rPr>
        <w:fldChar w:fldCharType="end"/>
      </w:r>
      <w:r w:rsidR="000C2B71" w:rsidRPr="00F16F73">
        <w:rPr>
          <w:rStyle w:val="FootnoteReference"/>
        </w:rPr>
        <w:footnoteReference w:id="1"/>
      </w:r>
      <w:r w:rsidR="000C2B71" w:rsidRPr="00E44048">
        <w:rPr>
          <w:rFonts w:asciiTheme="majorHAnsi" w:hAnsiTheme="majorHAnsi"/>
        </w:rPr>
        <w:t>.</w:t>
      </w:r>
    </w:p>
    <w:p w14:paraId="56E04BC5" w14:textId="1D55402E" w:rsidR="00904B9E" w:rsidRDefault="001F79DD" w:rsidP="0080493A">
      <w:pPr>
        <w:ind w:firstLine="720"/>
        <w:contextualSpacing/>
        <w:jc w:val="both"/>
        <w:rPr>
          <w:rFonts w:asciiTheme="majorHAnsi" w:hAnsiTheme="majorHAnsi"/>
        </w:rPr>
      </w:pPr>
      <w:r w:rsidRPr="00E44048">
        <w:rPr>
          <w:rFonts w:asciiTheme="majorHAnsi" w:hAnsiTheme="majorHAnsi"/>
        </w:rPr>
        <w:lastRenderedPageBreak/>
        <w:t>Os atributos relacionados às capacidades de reprodução e sobrevivência são os principais componentes da aptidão dos indivíduos, pois são eles que, em última instância, permitem que os indivíduos produzam um maior número de filhotes ou propágulos ao longo da vida</w:t>
      </w:r>
      <w:r>
        <w:rPr>
          <w:rStyle w:val="FootnoteReference"/>
          <w:rFonts w:asciiTheme="majorHAnsi" w:hAnsiTheme="majorHAnsi"/>
        </w:rPr>
        <w:footnoteReference w:id="2"/>
      </w:r>
      <w:r w:rsidRPr="00E44048">
        <w:rPr>
          <w:rFonts w:asciiTheme="majorHAnsi" w:hAnsiTheme="majorHAnsi"/>
        </w:rPr>
        <w:t>.</w:t>
      </w:r>
      <w:r w:rsidR="007E2E8B">
        <w:rPr>
          <w:rFonts w:asciiTheme="majorHAnsi" w:hAnsiTheme="majorHAnsi"/>
        </w:rPr>
        <w:t xml:space="preserve"> </w:t>
      </w:r>
      <w:r w:rsidR="0080493A">
        <w:rPr>
          <w:rFonts w:asciiTheme="majorHAnsi" w:hAnsiTheme="majorHAnsi"/>
        </w:rPr>
        <w:t>O</w:t>
      </w:r>
      <w:r w:rsidR="002A18F4">
        <w:rPr>
          <w:rFonts w:asciiTheme="majorHAnsi" w:hAnsiTheme="majorHAnsi"/>
        </w:rPr>
        <w:t xml:space="preserve"> </w:t>
      </w:r>
      <w:r w:rsidR="000C2B71" w:rsidRPr="00E44048">
        <w:rPr>
          <w:rFonts w:asciiTheme="majorHAnsi" w:hAnsiTheme="majorHAnsi"/>
        </w:rPr>
        <w:t>con</w:t>
      </w:r>
      <w:r w:rsidR="00D34D41">
        <w:rPr>
          <w:rFonts w:asciiTheme="majorHAnsi" w:hAnsiTheme="majorHAnsi"/>
        </w:rPr>
        <w:t xml:space="preserve">junto de valores dos atributos </w:t>
      </w:r>
      <w:r w:rsidR="005B1404" w:rsidRPr="00E44048">
        <w:rPr>
          <w:rFonts w:asciiTheme="majorHAnsi" w:hAnsiTheme="majorHAnsi"/>
        </w:rPr>
        <w:t>relacionados às capacidades de reprodução e sobrevivência</w:t>
      </w:r>
      <w:r w:rsidR="000C2B71" w:rsidRPr="00E44048">
        <w:rPr>
          <w:rFonts w:asciiTheme="majorHAnsi" w:hAnsiTheme="majorHAnsi"/>
        </w:rPr>
        <w:t xml:space="preserve"> que um indivíduo possui constitui sua estratégia de vida</w:t>
      </w:r>
      <w:r w:rsidR="002B3C92">
        <w:rPr>
          <w:rFonts w:asciiTheme="majorHAnsi" w:hAnsiTheme="majorHAnsi"/>
        </w:rPr>
        <w:t xml:space="preserve">. </w:t>
      </w:r>
      <w:r w:rsidR="00752B89" w:rsidRPr="00E44048">
        <w:rPr>
          <w:rFonts w:asciiTheme="majorHAnsi" w:hAnsiTheme="majorHAnsi"/>
        </w:rPr>
        <w:t>Dentro da categoria de capacidade de sobrevivência, incluem-se diversos atributos, como presença de estruturas anatômicas</w:t>
      </w:r>
      <w:r w:rsidR="00752B89">
        <w:rPr>
          <w:rFonts w:asciiTheme="majorHAnsi" w:hAnsiTheme="majorHAnsi"/>
        </w:rPr>
        <w:t xml:space="preserve"> ou fisiológicas</w:t>
      </w:r>
      <w:r w:rsidR="00752B89" w:rsidRPr="00E44048">
        <w:rPr>
          <w:rFonts w:asciiTheme="majorHAnsi" w:hAnsiTheme="majorHAnsi"/>
        </w:rPr>
        <w:t xml:space="preserve"> de defesa contra predadores e </w:t>
      </w:r>
      <w:r w:rsidR="00752B89">
        <w:rPr>
          <w:rFonts w:asciiTheme="majorHAnsi" w:hAnsiTheme="majorHAnsi"/>
        </w:rPr>
        <w:t>competidores</w:t>
      </w:r>
      <w:r w:rsidR="00752B89" w:rsidRPr="00E44048">
        <w:rPr>
          <w:rFonts w:asciiTheme="majorHAnsi" w:hAnsiTheme="majorHAnsi"/>
        </w:rPr>
        <w:t xml:space="preserve"> e uso mais eficiente</w:t>
      </w:r>
      <w:r w:rsidR="00752B89">
        <w:rPr>
          <w:rFonts w:asciiTheme="majorHAnsi" w:hAnsiTheme="majorHAnsi"/>
        </w:rPr>
        <w:t xml:space="preserve"> ou reserva</w:t>
      </w:r>
      <w:r w:rsidR="00752B89" w:rsidRPr="00E44048">
        <w:rPr>
          <w:rFonts w:asciiTheme="majorHAnsi" w:hAnsiTheme="majorHAnsi"/>
        </w:rPr>
        <w:t xml:space="preserve"> de algum </w:t>
      </w:r>
      <w:r w:rsidR="00752B89">
        <w:rPr>
          <w:rFonts w:asciiTheme="majorHAnsi" w:hAnsiTheme="majorHAnsi"/>
        </w:rPr>
        <w:t>recurso (</w:t>
      </w:r>
      <w:r w:rsidR="00752B89" w:rsidRPr="008F7C63">
        <w:rPr>
          <w:rFonts w:asciiTheme="majorHAnsi" w:hAnsiTheme="majorHAnsi"/>
        </w:rPr>
        <w:t>Reznick, 2014</w:t>
      </w:r>
      <w:r w:rsidR="00752B89">
        <w:rPr>
          <w:rFonts w:asciiTheme="majorHAnsi" w:hAnsiTheme="majorHAnsi"/>
        </w:rPr>
        <w:t>)</w:t>
      </w:r>
      <w:r w:rsidR="00752B89" w:rsidRPr="00E44048">
        <w:rPr>
          <w:rFonts w:asciiTheme="majorHAnsi" w:hAnsiTheme="majorHAnsi"/>
        </w:rPr>
        <w:t>. Da mesma forma, a maior produção de gametas fe</w:t>
      </w:r>
      <w:r w:rsidR="00752B89">
        <w:rPr>
          <w:rFonts w:asciiTheme="majorHAnsi" w:hAnsiTheme="majorHAnsi"/>
        </w:rPr>
        <w:t>mininos</w:t>
      </w:r>
      <w:r w:rsidR="00752B89" w:rsidRPr="00E44048">
        <w:rPr>
          <w:rFonts w:asciiTheme="majorHAnsi" w:hAnsiTheme="majorHAnsi"/>
        </w:rPr>
        <w:t xml:space="preserve"> ou de estrutur</w:t>
      </w:r>
      <w:r w:rsidR="00752B89">
        <w:rPr>
          <w:rFonts w:asciiTheme="majorHAnsi" w:hAnsiTheme="majorHAnsi"/>
        </w:rPr>
        <w:t>as reprodutivas de forma geral</w:t>
      </w:r>
      <w:r w:rsidR="00752B89" w:rsidRPr="00E44048">
        <w:rPr>
          <w:rFonts w:asciiTheme="majorHAnsi" w:hAnsiTheme="majorHAnsi"/>
        </w:rPr>
        <w:t xml:space="preserve"> e o maior inve</w:t>
      </w:r>
      <w:r w:rsidR="00752B89">
        <w:rPr>
          <w:rFonts w:asciiTheme="majorHAnsi" w:hAnsiTheme="majorHAnsi"/>
        </w:rPr>
        <w:t xml:space="preserve">stimento em número de cópulas, </w:t>
      </w:r>
      <w:r w:rsidR="00752B89" w:rsidRPr="00E44048">
        <w:rPr>
          <w:rFonts w:asciiTheme="majorHAnsi" w:hAnsiTheme="majorHAnsi"/>
        </w:rPr>
        <w:t>parceiros sexuais</w:t>
      </w:r>
      <w:r w:rsidR="00752B89">
        <w:rPr>
          <w:rFonts w:asciiTheme="majorHAnsi" w:hAnsiTheme="majorHAnsi"/>
        </w:rPr>
        <w:t xml:space="preserve"> ou cuidado parental</w:t>
      </w:r>
      <w:r w:rsidR="00752B89" w:rsidRPr="00E44048">
        <w:rPr>
          <w:rFonts w:asciiTheme="majorHAnsi" w:hAnsiTheme="majorHAnsi"/>
        </w:rPr>
        <w:t xml:space="preserve"> são exemplos de atributos que conferem maior capacidade reprodutiva ao indivíduo</w:t>
      </w:r>
      <w:r w:rsidR="00752B89">
        <w:rPr>
          <w:rFonts w:asciiTheme="majorHAnsi" w:hAnsiTheme="majorHAnsi"/>
        </w:rPr>
        <w:t xml:space="preserve"> (</w:t>
      </w:r>
      <w:r w:rsidR="00752B89" w:rsidRPr="008F7C63">
        <w:rPr>
          <w:rFonts w:asciiTheme="majorHAnsi" w:hAnsiTheme="majorHAnsi"/>
        </w:rPr>
        <w:t>Reznick, 2014</w:t>
      </w:r>
      <w:r w:rsidR="00752B89">
        <w:rPr>
          <w:rFonts w:asciiTheme="majorHAnsi" w:hAnsiTheme="majorHAnsi"/>
        </w:rPr>
        <w:t>)</w:t>
      </w:r>
      <w:r w:rsidR="00752B89" w:rsidRPr="00E44048">
        <w:rPr>
          <w:rFonts w:asciiTheme="majorHAnsi" w:hAnsiTheme="majorHAnsi"/>
        </w:rPr>
        <w:t xml:space="preserve">. </w:t>
      </w:r>
      <w:r w:rsidR="002B3C92">
        <w:rPr>
          <w:rFonts w:asciiTheme="majorHAnsi" w:hAnsiTheme="majorHAnsi"/>
        </w:rPr>
        <w:t>A limitação de recursos restringiu a evoluçã</w:t>
      </w:r>
      <w:r w:rsidR="00752B89">
        <w:rPr>
          <w:rFonts w:asciiTheme="majorHAnsi" w:hAnsiTheme="majorHAnsi"/>
        </w:rPr>
        <w:t>o das estratégias de vida, levando ao aparecimento de linhagens que investem proporcionalmente mais na capacidade de sobrevivê</w:t>
      </w:r>
      <w:r w:rsidR="00E17090">
        <w:rPr>
          <w:rFonts w:asciiTheme="majorHAnsi" w:hAnsiTheme="majorHAnsi"/>
        </w:rPr>
        <w:t>ncia e linhagens que investem mais</w:t>
      </w:r>
      <w:r w:rsidR="00752B89">
        <w:rPr>
          <w:rFonts w:asciiTheme="majorHAnsi" w:hAnsiTheme="majorHAnsi"/>
        </w:rPr>
        <w:t xml:space="preserve"> na capacidade de reprodução </w:t>
      </w:r>
      <w:r w:rsidR="00FC700B">
        <w:rPr>
          <w:rFonts w:asciiTheme="majorHAnsi" w:hAnsiTheme="majorHAnsi"/>
        </w:rPr>
        <w:t>(</w:t>
      </w:r>
      <w:r w:rsidR="00A46FBE" w:rsidRPr="008F7C63">
        <w:rPr>
          <w:rFonts w:asciiTheme="majorHAnsi" w:hAnsiTheme="majorHAnsi"/>
        </w:rPr>
        <w:t>Reznick, 2014</w:t>
      </w:r>
      <w:r w:rsidR="00FC700B">
        <w:rPr>
          <w:rFonts w:asciiTheme="majorHAnsi" w:hAnsiTheme="majorHAnsi"/>
        </w:rPr>
        <w:t>)</w:t>
      </w:r>
      <w:r w:rsidR="000C2B71" w:rsidRPr="00E44048">
        <w:rPr>
          <w:rFonts w:asciiTheme="majorHAnsi" w:hAnsiTheme="majorHAnsi"/>
        </w:rPr>
        <w:t>. Assim, é comum que plantas que apresentam maior número de estruturas de defesa, por exemplo, produzam menor número de propágulos por e</w:t>
      </w:r>
      <w:r w:rsidR="00D42C6C">
        <w:rPr>
          <w:rFonts w:asciiTheme="majorHAnsi" w:hAnsiTheme="majorHAnsi"/>
        </w:rPr>
        <w:t>vento reprodutivo e vice-versa</w:t>
      </w:r>
      <w:r w:rsidR="00904B9E">
        <w:rPr>
          <w:rFonts w:asciiTheme="majorHAnsi" w:hAnsiTheme="majorHAnsi"/>
        </w:rPr>
        <w:t>.</w:t>
      </w:r>
    </w:p>
    <w:p w14:paraId="3E72BD9A" w14:textId="5661554C" w:rsidR="000C2B71" w:rsidRPr="00904B9E" w:rsidRDefault="00335AAB" w:rsidP="00904B9E">
      <w:pPr>
        <w:ind w:firstLine="720"/>
        <w:contextualSpacing/>
        <w:jc w:val="both"/>
        <w:rPr>
          <w:rFonts w:asciiTheme="majorHAnsi" w:hAnsiTheme="majorHAnsi"/>
        </w:rPr>
      </w:pPr>
      <w:r>
        <w:rPr>
          <w:rFonts w:asciiTheme="majorHAnsi" w:hAnsiTheme="majorHAnsi"/>
        </w:rPr>
        <w:t>A aptidão das e</w:t>
      </w:r>
      <w:r w:rsidR="000C2B71" w:rsidRPr="00E44048">
        <w:rPr>
          <w:rFonts w:asciiTheme="majorHAnsi" w:hAnsiTheme="majorHAnsi"/>
        </w:rPr>
        <w:t xml:space="preserve">stratégias de </w:t>
      </w:r>
      <w:r w:rsidR="005B1404">
        <w:rPr>
          <w:rFonts w:asciiTheme="majorHAnsi" w:hAnsiTheme="majorHAnsi"/>
        </w:rPr>
        <w:t>vida</w:t>
      </w:r>
      <w:r>
        <w:rPr>
          <w:rFonts w:asciiTheme="majorHAnsi" w:hAnsiTheme="majorHAnsi"/>
        </w:rPr>
        <w:t xml:space="preserve"> em</w:t>
      </w:r>
      <w:r w:rsidR="005B1404">
        <w:rPr>
          <w:rFonts w:asciiTheme="majorHAnsi" w:hAnsiTheme="majorHAnsi"/>
        </w:rPr>
        <w:t xml:space="preserve"> um</w:t>
      </w:r>
      <w:r>
        <w:rPr>
          <w:rFonts w:asciiTheme="majorHAnsi" w:hAnsiTheme="majorHAnsi"/>
        </w:rPr>
        <w:t xml:space="preserve"> ambiente</w:t>
      </w:r>
      <w:r w:rsidR="00D42C6C">
        <w:rPr>
          <w:rFonts w:asciiTheme="majorHAnsi" w:hAnsiTheme="majorHAnsi"/>
        </w:rPr>
        <w:t xml:space="preserve"> </w:t>
      </w:r>
      <w:r>
        <w:rPr>
          <w:rFonts w:asciiTheme="majorHAnsi" w:hAnsiTheme="majorHAnsi"/>
        </w:rPr>
        <w:t xml:space="preserve">varia de acordo com alguns fatores, como </w:t>
      </w:r>
      <w:r w:rsidR="006B14A8">
        <w:rPr>
          <w:rFonts w:asciiTheme="majorHAnsi" w:hAnsiTheme="majorHAnsi"/>
        </w:rPr>
        <w:t xml:space="preserve">a </w:t>
      </w:r>
      <w:r w:rsidR="006B14A8" w:rsidRPr="00E44048">
        <w:rPr>
          <w:rFonts w:asciiTheme="majorHAnsi" w:hAnsiTheme="majorHAnsi"/>
        </w:rPr>
        <w:t>disponibilidade de recursos</w:t>
      </w:r>
      <w:r w:rsidR="006B14A8">
        <w:rPr>
          <w:rFonts w:asciiTheme="majorHAnsi" w:hAnsiTheme="majorHAnsi"/>
        </w:rPr>
        <w:t xml:space="preserve"> </w:t>
      </w:r>
      <w:r>
        <w:rPr>
          <w:rFonts w:asciiTheme="majorHAnsi" w:hAnsiTheme="majorHAnsi"/>
        </w:rPr>
        <w:t xml:space="preserve">e </w:t>
      </w:r>
      <w:r w:rsidR="009E15DC">
        <w:rPr>
          <w:rFonts w:asciiTheme="majorHAnsi" w:hAnsiTheme="majorHAnsi"/>
        </w:rPr>
        <w:t>as interações entre</w:t>
      </w:r>
      <w:r w:rsidR="006B14A8">
        <w:rPr>
          <w:rFonts w:asciiTheme="majorHAnsi" w:hAnsiTheme="majorHAnsi"/>
        </w:rPr>
        <w:t xml:space="preserve"> indivíd</w:t>
      </w:r>
      <w:r>
        <w:rPr>
          <w:rFonts w:asciiTheme="majorHAnsi" w:hAnsiTheme="majorHAnsi"/>
        </w:rPr>
        <w:t>uos</w:t>
      </w:r>
      <w:r w:rsidR="006B14A8">
        <w:rPr>
          <w:rFonts w:asciiTheme="majorHAnsi" w:hAnsiTheme="majorHAnsi"/>
        </w:rPr>
        <w:t xml:space="preserve"> </w:t>
      </w:r>
      <w:r w:rsidR="00D42C6C">
        <w:rPr>
          <w:rFonts w:asciiTheme="majorHAnsi" w:hAnsiTheme="majorHAnsi"/>
        </w:rPr>
        <w:t>(</w:t>
      </w:r>
      <w:r w:rsidR="00A46FBE" w:rsidRPr="00A46FBE">
        <w:rPr>
          <w:rFonts w:asciiTheme="majorHAnsi" w:hAnsiTheme="majorHAnsi"/>
        </w:rPr>
        <w:t>Reznick, 2014</w:t>
      </w:r>
      <w:r w:rsidR="00D42C6C" w:rsidRPr="00A46FBE">
        <w:rPr>
          <w:rFonts w:asciiTheme="majorHAnsi" w:hAnsiTheme="majorHAnsi"/>
        </w:rPr>
        <w:t>).</w:t>
      </w:r>
      <w:r w:rsidR="000C2B71" w:rsidRPr="00A46FBE">
        <w:rPr>
          <w:rFonts w:asciiTheme="majorHAnsi" w:hAnsiTheme="majorHAnsi"/>
        </w:rPr>
        <w:t xml:space="preserve"> </w:t>
      </w:r>
      <w:r w:rsidR="000C2B71" w:rsidRPr="00E44048">
        <w:rPr>
          <w:rFonts w:asciiTheme="majorHAnsi" w:hAnsiTheme="majorHAnsi"/>
        </w:rPr>
        <w:t>A ocorrência de distúrbio</w:t>
      </w:r>
      <w:r w:rsidR="000C2B71" w:rsidRPr="00E44048">
        <w:rPr>
          <w:rFonts w:asciiTheme="majorHAnsi" w:hAnsiTheme="majorHAnsi" w:cs="Times New Roman"/>
          <w:color w:val="000000" w:themeColor="text1"/>
        </w:rPr>
        <w:t>s</w:t>
      </w:r>
      <w:r w:rsidR="00BB372F">
        <w:rPr>
          <w:rFonts w:asciiTheme="majorHAnsi" w:hAnsiTheme="majorHAnsi" w:cs="Times New Roman"/>
          <w:color w:val="000000" w:themeColor="text1"/>
        </w:rPr>
        <w:t xml:space="preserve"> pode alterar</w:t>
      </w:r>
      <w:r w:rsidR="000C2B71" w:rsidRPr="00E44048">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tanto </w:t>
      </w:r>
      <w:r w:rsidR="000C2B71" w:rsidRPr="00E44048">
        <w:rPr>
          <w:rFonts w:asciiTheme="majorHAnsi" w:hAnsiTheme="majorHAnsi" w:cs="Times New Roman"/>
          <w:color w:val="000000" w:themeColor="text1"/>
        </w:rPr>
        <w:t>a disponibilidade de recursos no ambiente</w:t>
      </w:r>
      <w:r w:rsidR="000E6484">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quanto </w:t>
      </w:r>
      <w:r w:rsidR="0013246F">
        <w:rPr>
          <w:rFonts w:asciiTheme="majorHAnsi" w:hAnsiTheme="majorHAnsi" w:cs="Times New Roman"/>
          <w:color w:val="000000" w:themeColor="text1"/>
        </w:rPr>
        <w:t>a</w:t>
      </w:r>
      <w:r w:rsidR="00BB372F">
        <w:rPr>
          <w:rFonts w:asciiTheme="majorHAnsi" w:hAnsiTheme="majorHAnsi" w:cs="Times New Roman"/>
          <w:color w:val="000000" w:themeColor="text1"/>
        </w:rPr>
        <w:t xml:space="preserve"> interação entre indivíduos</w:t>
      </w:r>
      <w:r w:rsidR="00A13127">
        <w:rPr>
          <w:rFonts w:asciiTheme="majorHAnsi" w:hAnsiTheme="majorHAnsi" w:cs="Times New Roman"/>
          <w:color w:val="000000" w:themeColor="text1"/>
        </w:rPr>
        <w:t xml:space="preserve"> da mesma espécie e de espécies diferentes</w:t>
      </w:r>
      <w:r w:rsidR="000C2B71" w:rsidRPr="00E44048">
        <w:rPr>
          <w:rFonts w:asciiTheme="majorHAnsi" w:hAnsiTheme="majorHAnsi" w:cs="Times New Roman"/>
          <w:color w:val="000000" w:themeColor="text1"/>
        </w:rPr>
        <w:t>, configurando um fator com potencial influência sobre a frequência das estratégias de vida em um dado local.</w:t>
      </w:r>
      <w:r w:rsidR="000C2B71" w:rsidRPr="00E44048">
        <w:rPr>
          <w:rFonts w:asciiTheme="majorHAnsi" w:hAnsiTheme="majorHAnsi"/>
        </w:rPr>
        <w:t xml:space="preserve"> O distúrbio pode ser definido como </w:t>
      </w:r>
      <w:r w:rsidR="000C2B71" w:rsidRPr="00E44048">
        <w:rPr>
          <w:rFonts w:asciiTheme="majorHAnsi" w:hAnsiTheme="majorHAnsi" w:cs="Times New Roman"/>
        </w:rPr>
        <w:t xml:space="preserve">qualquer processo independente da densidade populacional que remove indivíduos de uma população, criando 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Além do efeito direto </w:t>
      </w:r>
      <w:r w:rsidR="000C2B71" w:rsidRPr="00E44048">
        <w:rPr>
          <w:rFonts w:asciiTheme="majorHAnsi" w:hAnsiTheme="majorHAnsi" w:cs="Times New Roman"/>
          <w:color w:val="000000" w:themeColor="text1"/>
        </w:rPr>
        <w:lastRenderedPageBreak/>
        <w:t>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w:t>
      </w:r>
      <w:r w:rsidR="001F5362">
        <w:rPr>
          <w:rFonts w:asciiTheme="majorHAnsi" w:hAnsiTheme="majorHAnsi" w:cs="Times New Roman"/>
          <w:color w:val="000000" w:themeColor="text1"/>
        </w:rPr>
        <w:t xml:space="preserve">determinística </w:t>
      </w:r>
      <w:r w:rsidR="000C2B71" w:rsidRPr="00E44048">
        <w:rPr>
          <w:rFonts w:asciiTheme="majorHAnsi" w:hAnsiTheme="majorHAnsi" w:cs="Times New Roman"/>
          <w:color w:val="000000" w:themeColor="text1"/>
        </w:rPr>
        <w:t xml:space="preserve">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Dessa forma, diferentes regimes de distúrbio podem impactar em maior ou menor grau as dinâmicas ecológica e evolutiva das estratégias de vida. Enquanto a dinâmica ec</w:t>
      </w:r>
      <w:r w:rsidR="005C55AA">
        <w:rPr>
          <w:rFonts w:asciiTheme="majorHAnsi" w:hAnsiTheme="majorHAnsi" w:cs="Times New Roman"/>
          <w:color w:val="000000" w:themeColor="text1"/>
        </w:rPr>
        <w:t>ológica refere-se à mudança na frequência</w:t>
      </w:r>
      <w:r w:rsidR="000C2B71" w:rsidRPr="00E44048">
        <w:rPr>
          <w:rFonts w:asciiTheme="majorHAnsi" w:hAnsiTheme="majorHAnsi" w:cs="Times New Roman"/>
          <w:color w:val="000000" w:themeColor="text1"/>
        </w:rPr>
        <w:t xml:space="preserve"> das estratégias na comunidade</w:t>
      </w:r>
      <w:r w:rsidR="000136B6">
        <w:rPr>
          <w:rFonts w:asciiTheme="majorHAnsi" w:hAnsiTheme="majorHAnsi" w:cs="Times New Roman"/>
          <w:color w:val="000000" w:themeColor="text1"/>
        </w:rPr>
        <w:t xml:space="preserve"> </w:t>
      </w:r>
      <w:r w:rsidR="000136B6" w:rsidRPr="00FA6190">
        <w:rPr>
          <w:rFonts w:asciiTheme="majorHAnsi" w:hAnsiTheme="majorHAnsi" w:cs="Times New Roman"/>
          <w:i/>
          <w:color w:val="000000" w:themeColor="text1"/>
        </w:rPr>
        <w:t>a partir d</w:t>
      </w:r>
      <w:r w:rsidR="00FA6190" w:rsidRPr="00FA6190">
        <w:rPr>
          <w:rFonts w:asciiTheme="majorHAnsi" w:hAnsiTheme="majorHAnsi" w:cs="Times New Roman"/>
          <w:i/>
          <w:color w:val="000000" w:themeColor="text1"/>
        </w:rPr>
        <w:t>e alterações na abundância relativa de diferentes espécies</w:t>
      </w:r>
      <w:r w:rsidR="000C2B71" w:rsidRPr="00E44048">
        <w:rPr>
          <w:rFonts w:asciiTheme="majorHAnsi" w:hAnsiTheme="majorHAnsi" w:cs="Times New Roman"/>
          <w:color w:val="000000" w:themeColor="text1"/>
        </w:rPr>
        <w:t>, a dinâmica evolutiva é referente à mudança na frequência relativa das estratégias dentro das populações</w:t>
      </w:r>
      <w:r w:rsidR="00FA6190">
        <w:rPr>
          <w:rFonts w:asciiTheme="majorHAnsi" w:hAnsiTheme="majorHAnsi" w:cs="Times New Roman"/>
          <w:color w:val="000000" w:themeColor="text1"/>
        </w:rPr>
        <w:t>, a partir de alterações na proporção dos alelos associados às estratégias</w:t>
      </w:r>
      <w:r w:rsidR="00BF0DB8">
        <w:rPr>
          <w:rFonts w:asciiTheme="majorHAnsi" w:hAnsiTheme="majorHAnsi" w:cs="Times New Roman"/>
          <w:color w:val="000000" w:themeColor="text1"/>
        </w:rPr>
        <w:t xml:space="preserve"> </w:t>
      </w:r>
      <w:r w:rsidR="00627DBD">
        <w:rPr>
          <w:rFonts w:asciiTheme="majorHAnsi" w:hAnsiTheme="majorHAnsi" w:cs="Times New Roman"/>
          <w:color w:val="000000" w:themeColor="text1"/>
        </w:rPr>
        <w:fldChar w:fldCharType="begin" w:fldLock="1"/>
      </w:r>
      <w:r w:rsidR="00562FC5">
        <w:rPr>
          <w:rFonts w:asciiTheme="majorHAnsi" w:hAnsiTheme="majorHAnsi" w:cs="Times New Roman"/>
          <w:color w:val="000000" w:themeColor="text1"/>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et al., 2005)", "plainTextFormattedCitation" : "(Hairston et al., 2005)", "previouslyFormattedCitation" : "(Hairston et al., 2005)" }, "properties" : { "noteIndex" : 0 }, "schema" : "https://github.com/citation-style-language/schema/raw/master/csl-citation.json" }</w:instrText>
      </w:r>
      <w:r w:rsidR="00627DBD">
        <w:rPr>
          <w:rFonts w:asciiTheme="majorHAnsi" w:hAnsiTheme="majorHAnsi" w:cs="Times New Roman"/>
          <w:color w:val="000000" w:themeColor="text1"/>
        </w:rPr>
        <w:fldChar w:fldCharType="separate"/>
      </w:r>
      <w:r w:rsidR="00627DBD" w:rsidRPr="00627DBD">
        <w:rPr>
          <w:rFonts w:asciiTheme="majorHAnsi" w:hAnsiTheme="majorHAnsi" w:cs="Times New Roman"/>
          <w:noProof/>
          <w:color w:val="000000" w:themeColor="text1"/>
        </w:rPr>
        <w:t>(Hairston et al., 2005)</w:t>
      </w:r>
      <w:r w:rsidR="00627DBD">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w:t>
      </w:r>
    </w:p>
    <w:p w14:paraId="52E087CC" w14:textId="5A07365C"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Sob o viés ecológico, o distúrbio é estudado principalmente enquanto um mecanismo que altera a abundância e a diversidade de espécies com diferentes estratégias de vida a partir da intensificação e do relaxamento das competições intra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tornou-se o paradigma da área ao relacionar a ocorrência de estratégias de vida a determinadas condições ambientais tendo como base a dinâmica de populações regulada por Lotka-Volterra</w:t>
      </w:r>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Ambientes estáveis, por sua vez, apresentariam baixa </w:t>
      </w:r>
      <w:r w:rsidRPr="00E44048">
        <w:rPr>
          <w:rFonts w:asciiTheme="majorHAnsi" w:hAnsiTheme="majorHAnsi" w:cs="Times New Roman"/>
          <w:color w:val="000000" w:themeColor="text1"/>
        </w:rPr>
        <w:lastRenderedPageBreak/>
        <w:t>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366A461A"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Além disso, foram identificados outros mecanismos que podem explicar cenários de coexistência de diversas naturezas, não 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299765CD" w:rsidR="000C2B71" w:rsidRPr="00E44048"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 xml:space="preserve">preveem o favorecimento </w:t>
      </w:r>
      <w:r w:rsidR="000C2B71" w:rsidRPr="00A04662">
        <w:rPr>
          <w:rFonts w:asciiTheme="majorHAnsi" w:hAnsiTheme="majorHAnsi" w:cs="Times New Roman"/>
          <w:color w:val="000000" w:themeColor="text1"/>
        </w:rPr>
        <w:lastRenderedPageBreak/>
        <w:t>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(Charlesworth</w:t>
      </w:r>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F16F73">
        <w:rPr>
          <w:rStyle w:val="FootnoteReference"/>
        </w:rPr>
        <w:footnoteReference w:id="3"/>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paradigma </w:t>
      </w:r>
      <w:r w:rsidR="000C2B71" w:rsidRPr="002B3497">
        <w:rPr>
          <w:rFonts w:asciiTheme="majorHAnsi" w:hAnsiTheme="majorHAnsi" w:cs="Times New Roman"/>
          <w:i/>
          <w:color w:val="000000" w:themeColor="text1"/>
        </w:rPr>
        <w:t>r</w:t>
      </w:r>
      <w:r w:rsidR="000C2B71" w:rsidRPr="002B3497">
        <w:rPr>
          <w:rFonts w:asciiTheme="majorHAnsi" w:hAnsiTheme="majorHAnsi" w:cs="Times New Roman"/>
          <w:color w:val="000000" w:themeColor="text1"/>
        </w:rPr>
        <w:t xml:space="preserve"> e </w:t>
      </w:r>
      <w:r w:rsidR="000C2B71" w:rsidRPr="002B3497">
        <w:rPr>
          <w:rFonts w:asciiTheme="majorHAnsi" w:hAnsiTheme="majorHAnsi" w:cs="Times New Roman"/>
          <w:i/>
          <w:color w:val="000000" w:themeColor="text1"/>
        </w:rPr>
        <w:t>K</w:t>
      </w:r>
      <w:r w:rsidR="00982FBA" w:rsidRPr="002B3497">
        <w:rPr>
          <w:rFonts w:asciiTheme="majorHAnsi" w:hAnsiTheme="majorHAnsi" w:cs="Times New Roman"/>
          <w:color w:val="000000" w:themeColor="text1"/>
        </w:rPr>
        <w:t xml:space="preserve"> (que inclui </w:t>
      </w:r>
      <w:r w:rsidR="00E56727" w:rsidRPr="002B3497">
        <w:rPr>
          <w:rFonts w:asciiTheme="majorHAnsi" w:hAnsiTheme="majorHAnsi" w:cs="Times New Roman"/>
          <w:color w:val="000000" w:themeColor="text1"/>
        </w:rPr>
        <w:t xml:space="preserve">a </w:t>
      </w:r>
      <w:r w:rsidR="00376298">
        <w:rPr>
          <w:rFonts w:asciiTheme="majorHAnsi" w:hAnsiTheme="majorHAnsi" w:cs="Times New Roman"/>
          <w:color w:val="000000" w:themeColor="text1"/>
        </w:rPr>
        <w:t>HDI</w:t>
      </w:r>
      <w:r w:rsidR="00982FBA" w:rsidRPr="002B3497">
        <w:rPr>
          <w:rFonts w:asciiTheme="majorHAnsi" w:hAnsiTheme="majorHAnsi" w:cs="Times New Roman"/>
          <w:color w:val="000000" w:themeColor="text1"/>
        </w:rPr>
        <w:t>)</w:t>
      </w:r>
      <w:r w:rsidR="000C2B71" w:rsidRPr="002B3497">
        <w:rPr>
          <w:rFonts w:asciiTheme="majorHAnsi" w:hAnsiTheme="majorHAnsi" w:cs="Times New Roman"/>
          <w:color w:val="000000" w:themeColor="text1"/>
        </w:rPr>
        <w:t xml:space="preserve">, o estudo de estratégias de vida a partir de modelos demográficos perdeu o </w:t>
      </w:r>
      <w:r w:rsidR="00DE023B" w:rsidRPr="002B3497">
        <w:rPr>
          <w:rFonts w:asciiTheme="majorHAnsi" w:hAnsiTheme="majorHAnsi" w:cs="Times New Roman"/>
          <w:color w:val="000000" w:themeColor="text1"/>
        </w:rPr>
        <w:t>eixo da</w:t>
      </w:r>
      <w:r w:rsidR="000C2B71" w:rsidRPr="002B3497">
        <w:rPr>
          <w:rFonts w:asciiTheme="majorHAnsi" w:hAnsiTheme="majorHAnsi" w:cs="Times New Roman"/>
          <w:color w:val="000000" w:themeColor="text1"/>
        </w:rPr>
        <w:t xml:space="preserve"> coexistência e passou a ser pautado </w:t>
      </w:r>
      <w:r w:rsidR="00826AF4" w:rsidRPr="002B3497">
        <w:rPr>
          <w:rFonts w:asciiTheme="majorHAnsi" w:hAnsiTheme="majorHAnsi" w:cs="Times New Roman"/>
          <w:color w:val="000000" w:themeColor="text1"/>
        </w:rPr>
        <w:t xml:space="preserve">nos </w:t>
      </w:r>
      <w:r w:rsidR="004D5F0D" w:rsidRPr="002B3497">
        <w:rPr>
          <w:rFonts w:asciiTheme="majorHAnsi" w:hAnsiTheme="majorHAnsi" w:cs="Times New Roman"/>
          <w:color w:val="000000" w:themeColor="text1"/>
        </w:rPr>
        <w:t xml:space="preserve">processos que levam à </w:t>
      </w:r>
      <w:r w:rsidR="00B914CF" w:rsidRPr="002B3497">
        <w:rPr>
          <w:rFonts w:asciiTheme="majorHAnsi" w:hAnsiTheme="majorHAnsi" w:cs="Times New Roman"/>
          <w:color w:val="000000" w:themeColor="text1"/>
        </w:rPr>
        <w:t>predominância de</w:t>
      </w:r>
      <w:r w:rsidR="004D5F0D" w:rsidRPr="002B3497">
        <w:rPr>
          <w:rFonts w:asciiTheme="majorHAnsi" w:hAnsiTheme="majorHAnsi" w:cs="Times New Roman"/>
          <w:color w:val="000000" w:themeColor="text1"/>
        </w:rPr>
        <w:t xml:space="preserve"> </w:t>
      </w:r>
      <w:r w:rsidR="00B914CF" w:rsidRPr="002B3497">
        <w:rPr>
          <w:rFonts w:asciiTheme="majorHAnsi" w:hAnsiTheme="majorHAnsi" w:cs="Times New Roman"/>
          <w:color w:val="000000" w:themeColor="text1"/>
        </w:rPr>
        <w:t xml:space="preserve">determinadas </w:t>
      </w:r>
      <w:r w:rsidR="004D5F0D" w:rsidRPr="002B3497">
        <w:rPr>
          <w:rFonts w:asciiTheme="majorHAnsi" w:hAnsiTheme="majorHAnsi" w:cs="Times New Roman"/>
          <w:color w:val="000000" w:themeColor="text1"/>
        </w:rPr>
        <w:t>estratégias</w:t>
      </w:r>
      <w:r w:rsidR="00B914CF" w:rsidRPr="002B3497">
        <w:rPr>
          <w:rFonts w:asciiTheme="majorHAnsi" w:hAnsiTheme="majorHAnsi" w:cs="Times New Roman"/>
          <w:color w:val="000000" w:themeColor="text1"/>
        </w:rPr>
        <w:t xml:space="preserve"> a depender do ambiente</w:t>
      </w:r>
      <w:ins w:id="7" w:author="LUISA NOVARA MONCLAR GONÇALVES" w:date="2017-07-17T16:39:00Z">
        <w:r w:rsidR="00874D56">
          <w:rPr>
            <w:rFonts w:asciiTheme="majorHAnsi" w:hAnsiTheme="majorHAnsi" w:cs="Times New Roman"/>
            <w:color w:val="000000" w:themeColor="text1"/>
          </w:rPr>
          <w:t xml:space="preserve">, </w:t>
        </w:r>
        <w:commentRangeStart w:id="8"/>
        <w:r w:rsidR="00874D56">
          <w:rPr>
            <w:rFonts w:asciiTheme="majorHAnsi" w:hAnsiTheme="majorHAnsi" w:cs="Times New Roman"/>
            <w:color w:val="000000" w:themeColor="text1"/>
          </w:rPr>
          <w:t>de forma semelhante aos estudos em Biologia Evolutiva</w:t>
        </w:r>
      </w:ins>
      <w:r w:rsidR="000C2B71" w:rsidRPr="002B3497">
        <w:rPr>
          <w:rFonts w:asciiTheme="majorHAnsi" w:hAnsiTheme="majorHAnsi" w:cs="Times New Roman"/>
          <w:color w:val="000000" w:themeColor="text1"/>
        </w:rPr>
        <w:t>.</w:t>
      </w:r>
      <w:commentRangeEnd w:id="8"/>
      <w:r w:rsidR="009E3DB3">
        <w:rPr>
          <w:rStyle w:val="CommentReference"/>
        </w:rPr>
        <w:commentReference w:id="8"/>
      </w:r>
    </w:p>
    <w:p w14:paraId="7D719B8E" w14:textId="2D81CDB1" w:rsidR="000C2B71" w:rsidRPr="00E44048"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Sob o viés evolutivo, o impacto do distúrbio é avaliado sobretudo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w:t>
      </w:r>
      <w:r w:rsidRPr="00E44048">
        <w:rPr>
          <w:rFonts w:asciiTheme="majorHAnsi" w:hAnsiTheme="majorHAnsi" w:cs="Times New Roman"/>
          <w:color w:val="000000" w:themeColor="text1"/>
        </w:rPr>
        <w:lastRenderedPageBreak/>
        <w:t>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w:t>
      </w:r>
      <w:r w:rsidR="002B66A4">
        <w:rPr>
          <w:rFonts w:asciiTheme="majorHAnsi" w:hAnsiTheme="majorHAnsi" w:cs="Times New Roman"/>
          <w:color w:val="000000" w:themeColor="text1"/>
        </w:rPr>
        <w:t xml:space="preserve"> que</w:t>
      </w:r>
      <w:r w:rsidR="00494B2C">
        <w:rPr>
          <w:rFonts w:asciiTheme="majorHAnsi" w:hAnsiTheme="majorHAnsi" w:cs="Times New Roman"/>
          <w:color w:val="000000" w:themeColor="text1"/>
        </w:rPr>
        <w:t xml:space="preserve"> cada uma das condições ambientais se prolongue a ponto de levar a </w:t>
      </w:r>
      <w:r w:rsidR="006423D3">
        <w:rPr>
          <w:rFonts w:asciiTheme="majorHAnsi" w:hAnsiTheme="majorHAnsi" w:cs="Times New Roman"/>
          <w:color w:val="000000" w:themeColor="text1"/>
        </w:rPr>
        <w:t>estratégia não favorável</w:t>
      </w:r>
      <w:r w:rsidR="002B66A4">
        <w:rPr>
          <w:rFonts w:asciiTheme="majorHAnsi" w:hAnsiTheme="majorHAnsi" w:cs="Times New Roman"/>
          <w:color w:val="000000" w:themeColor="text1"/>
        </w:rPr>
        <w:t xml:space="preserve"> naquele momento</w:t>
      </w:r>
      <w:r w:rsidR="006423D3">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Uma abordagem diferente no estudo da evolução das estratégias de vida se dá a partir do critério de invasibilidade, em que a estratégia à qual a população converge é aquela que resiste à invasão por outras estratégias inicialmente raras (que surgem por mutação), 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Maynard Smith &amp; 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Posteriormente, o conceito de EEE foi aplicado aos modelos demográficos que incluem variabilidade nas taxas de mortalidade e fecundidade - que pode ser entendida como efeito da ocorrência de 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quando houve seleção dependente de </w:t>
      </w:r>
      <w:r w:rsidRPr="00E44048">
        <w:rPr>
          <w:rFonts w:asciiTheme="majorHAnsi" w:hAnsiTheme="majorHAnsi" w:cs="Times New Roman"/>
          <w:color w:val="000000" w:themeColor="text1"/>
        </w:rPr>
        <w:lastRenderedPageBreak/>
        <w:t>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14B3A09F"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que permitiu a diferenciação entre estratégias evolutivamente estáveis e estratégias não-estáveis mas ainda assim estacionárias, ou seja, que podem emergir a partir da dinâmica intrínseca das pop</w:t>
      </w:r>
      <w:r w:rsidR="002B0E0A">
        <w:rPr>
          <w:rFonts w:asciiTheme="majorHAnsi" w:hAnsiTheme="majorHAnsi" w:cs="Times New Roman"/>
          <w:color w:val="000000" w:themeColor="text1"/>
        </w:rPr>
        <w:t>ulações. Mais especificamente, esta</w:t>
      </w:r>
      <w:r w:rsidRPr="00E44048">
        <w:rPr>
          <w:rFonts w:asciiTheme="majorHAnsi" w:hAnsiTheme="majorHAnsi" w:cs="Times New Roman"/>
          <w:color w:val="000000" w:themeColor="text1"/>
        </w:rPr>
        <w:t xml:space="preserve">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r w:rsidRPr="00587C8B">
        <w:rPr>
          <w:rFonts w:asciiTheme="majorHAnsi" w:hAnsiTheme="majorHAnsi"/>
          <w:i/>
          <w:color w:val="00000A"/>
        </w:rPr>
        <w:t>Adaptative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possibilidades de </w:t>
      </w:r>
      <w:r w:rsidRPr="002F2CFA">
        <w:rPr>
          <w:rFonts w:asciiTheme="majorHAnsi" w:hAnsiTheme="majorHAnsi" w:cs="Times New Roman"/>
          <w:color w:val="000000" w:themeColor="text1"/>
        </w:rPr>
        <w:t>surgimento de polimorfismos verificadas ou hipotetizadas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Bell, 2014; Holsinger,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r w:rsidRPr="002F2CFA">
        <w:rPr>
          <w:rFonts w:asciiTheme="majorHAnsi" w:hAnsiTheme="majorHAnsi" w:cs="Times New Roman"/>
          <w:i/>
          <w:color w:val="000000" w:themeColor="text1"/>
        </w:rPr>
        <w:t>Adaptative</w:t>
      </w:r>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6054B3E9"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w:t>
      </w:r>
      <w:r w:rsidRPr="00E44048">
        <w:rPr>
          <w:rFonts w:asciiTheme="majorHAnsi" w:hAnsiTheme="majorHAnsi" w:cs="Times New Roman"/>
        </w:rPr>
        <w:lastRenderedPageBreak/>
        <w:t xml:space="preserve">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(Kisdi, 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Inclusive, a estratégia de vida identificada como a de maior aptidão pode ser diferente 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3BD2C424"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w:t>
      </w:r>
      <w:r w:rsidR="000C2B71" w:rsidRPr="00102133">
        <w:rPr>
          <w:rFonts w:asciiTheme="majorHAnsi" w:hAnsiTheme="majorHAnsi" w:cs="Times New Roman"/>
          <w:color w:val="000000" w:themeColor="text1"/>
        </w:rPr>
        <w:t>diversas abordagens (</w:t>
      </w:r>
      <w:r w:rsidR="000C2B71" w:rsidRPr="00102133">
        <w:rPr>
          <w:rFonts w:asciiTheme="majorHAnsi" w:hAnsiTheme="majorHAnsi" w:cs="Times"/>
          <w:color w:val="000000" w:themeColor="text1"/>
        </w:rPr>
        <w:t>construção de nicho:</w:t>
      </w:r>
      <w:r w:rsidR="00367B88" w:rsidRPr="00102133">
        <w:rPr>
          <w:rFonts w:asciiTheme="majorHAnsi" w:hAnsiTheme="majorHAnsi" w:cs="Times"/>
          <w:color w:val="000000" w:themeColor="text1"/>
        </w:rPr>
        <w:t xml:space="preserve">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B87405" w:rsidRPr="00102133">
        <w:rPr>
          <w:rFonts w:asciiTheme="majorHAnsi" w:hAnsiTheme="majorHAnsi" w:cs="Times"/>
          <w:noProof/>
          <w:color w:val="000000" w:themeColor="text1"/>
        </w:rPr>
        <w:t>Laland, Odling-Smee, &amp; Feldman (1999) e Odling-Smee, Laland, &amp; Feldman (2003)</w:t>
      </w:r>
      <w:r w:rsidR="00B87405" w:rsidRPr="00102133">
        <w:rPr>
          <w:rFonts w:asciiTheme="majorHAnsi" w:hAnsiTheme="majorHAnsi" w:cs="Times"/>
          <w:color w:val="000000" w:themeColor="text1"/>
        </w:rPr>
        <w:fldChar w:fldCharType="end"/>
      </w:r>
      <w:r w:rsidR="00367B88" w:rsidRPr="00102133">
        <w:rPr>
          <w:rFonts w:asciiTheme="majorHAnsi" w:hAnsiTheme="majorHAnsi" w:cs="Times"/>
          <w:color w:val="000000" w:themeColor="text1"/>
        </w:rPr>
        <w:t xml:space="preserve">, revisada em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04440B" w:rsidRPr="00102133">
        <w:rPr>
          <w:rFonts w:asciiTheme="majorHAnsi" w:hAnsiTheme="majorHAnsi" w:cs="Times"/>
          <w:noProof/>
          <w:color w:val="000000" w:themeColor="text1"/>
        </w:rPr>
        <w:t>Laland, Matthews, &amp; Feldman</w:t>
      </w:r>
      <w:r w:rsidR="00B87405" w:rsidRPr="00102133">
        <w:rPr>
          <w:rFonts w:asciiTheme="majorHAnsi" w:hAnsiTheme="majorHAnsi" w:cs="Times"/>
          <w:noProof/>
          <w:color w:val="000000" w:themeColor="text1"/>
        </w:rPr>
        <w:t xml:space="preserve"> </w:t>
      </w:r>
      <w:r w:rsidR="0004440B" w:rsidRPr="00102133">
        <w:rPr>
          <w:rFonts w:asciiTheme="majorHAnsi" w:hAnsiTheme="majorHAnsi" w:cs="Times"/>
          <w:noProof/>
          <w:color w:val="000000" w:themeColor="text1"/>
        </w:rPr>
        <w:t>(</w:t>
      </w:r>
      <w:r w:rsidR="00B87405" w:rsidRPr="00102133">
        <w:rPr>
          <w:rFonts w:asciiTheme="majorHAnsi" w:hAnsiTheme="majorHAnsi" w:cs="Times"/>
          <w:noProof/>
          <w:color w:val="000000" w:themeColor="text1"/>
        </w:rPr>
        <w:t>2016)</w:t>
      </w:r>
      <w:r w:rsidR="00B87405"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genética de comunidades: </w:t>
      </w:r>
      <w:r w:rsidR="00955E6D" w:rsidRPr="00102133">
        <w:rPr>
          <w:rFonts w:asciiTheme="majorHAnsi" w:hAnsiTheme="majorHAnsi" w:cs="Times"/>
          <w:color w:val="000000" w:themeColor="text1"/>
        </w:rPr>
        <w:fldChar w:fldCharType="begin" w:fldLock="1"/>
      </w:r>
      <w:r w:rsidR="00B87405" w:rsidRPr="00102133">
        <w:rPr>
          <w:rFonts w:asciiTheme="majorHAnsi" w:hAnsiTheme="majorHAnsi" w:cs="Times"/>
          <w:color w:val="000000" w:themeColor="text1"/>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Bailey, Wooley, Lindroth, &amp; Whitham (2006) e Whitham et al. (2006)</w:t>
      </w:r>
      <w:r w:rsidR="00955E6D" w:rsidRPr="00102133">
        <w:rPr>
          <w:rFonts w:asciiTheme="majorHAnsi" w:hAnsiTheme="majorHAnsi" w:cs="Times"/>
          <w:color w:val="000000" w:themeColor="text1"/>
        </w:rPr>
        <w:fldChar w:fldCharType="end"/>
      </w:r>
      <w:r w:rsidR="00AF4D7A" w:rsidRPr="00102133">
        <w:rPr>
          <w:rFonts w:asciiTheme="majorHAnsi" w:hAnsiTheme="majorHAnsi" w:cs="Times"/>
          <w:color w:val="000000" w:themeColor="text1"/>
        </w:rPr>
        <w:t xml:space="preserve">, </w:t>
      </w:r>
      <w:r w:rsidR="00FB1310" w:rsidRPr="00102133">
        <w:rPr>
          <w:rFonts w:asciiTheme="majorHAnsi" w:hAnsiTheme="majorHAnsi" w:cs="Times"/>
          <w:color w:val="000000" w:themeColor="text1"/>
        </w:rPr>
        <w:t xml:space="preserve">revisada em </w:t>
      </w:r>
      <w:r w:rsidR="00955E6D"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Crutsinger (2016)</w:t>
      </w:r>
      <w:r w:rsidR="00955E6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meta-comunidades em evolução: </w:t>
      </w:r>
      <w:r w:rsidR="005B2A8F"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sidRPr="00102133">
        <w:rPr>
          <w:rFonts w:asciiTheme="majorHAnsi" w:hAnsiTheme="majorHAnsi" w:cs="Times"/>
          <w:color w:val="000000" w:themeColor="text1"/>
        </w:rPr>
        <w:fldChar w:fldCharType="separate"/>
      </w:r>
      <w:r w:rsidR="005B2A8F" w:rsidRPr="00102133">
        <w:rPr>
          <w:rFonts w:asciiTheme="majorHAnsi" w:hAnsiTheme="majorHAnsi" w:cs="Times"/>
          <w:noProof/>
          <w:color w:val="000000" w:themeColor="text1"/>
        </w:rPr>
        <w:t>Urban &amp; Skelly (2006)</w:t>
      </w:r>
      <w:r w:rsidR="005B2A8F"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mosaico geográfico da coevolução: </w:t>
      </w:r>
      <w:r w:rsidR="005C4FF0" w:rsidRPr="00102133">
        <w:rPr>
          <w:rFonts w:asciiTheme="majorHAnsi" w:hAnsiTheme="majorHAnsi" w:cs="Times"/>
          <w:color w:val="000000" w:themeColor="text1"/>
        </w:rPr>
        <w:fldChar w:fldCharType="begin" w:fldLock="1"/>
      </w:r>
      <w:r w:rsidR="005B2A8F" w:rsidRPr="00102133">
        <w:rPr>
          <w:rFonts w:asciiTheme="majorHAnsi" w:hAnsiTheme="majorHAnsi" w:cs="Times"/>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sidRPr="00102133">
        <w:rPr>
          <w:rFonts w:asciiTheme="majorHAnsi" w:hAnsiTheme="majorHAnsi" w:cs="Times"/>
          <w:color w:val="000000" w:themeColor="text1"/>
        </w:rPr>
        <w:fldChar w:fldCharType="separate"/>
      </w:r>
      <w:r w:rsidR="005C4FF0" w:rsidRPr="00102133">
        <w:rPr>
          <w:rFonts w:asciiTheme="majorHAnsi" w:hAnsiTheme="majorHAnsi" w:cs="Times"/>
          <w:noProof/>
          <w:color w:val="000000" w:themeColor="text1"/>
        </w:rPr>
        <w:t>Thompson (2005)</w:t>
      </w:r>
      <w:r w:rsidR="005C4FF0" w:rsidRPr="00102133">
        <w:rPr>
          <w:rFonts w:asciiTheme="majorHAnsi" w:hAnsiTheme="majorHAnsi" w:cs="Times"/>
          <w:color w:val="000000" w:themeColor="text1"/>
        </w:rPr>
        <w:fldChar w:fldCharType="end"/>
      </w:r>
      <w:r w:rsidR="00443509" w:rsidRPr="00102133">
        <w:rPr>
          <w:rFonts w:asciiTheme="majorHAnsi" w:hAnsiTheme="majorHAnsi" w:cs="Times"/>
          <w:color w:val="000000" w:themeColor="text1"/>
        </w:rPr>
        <w:t>; filogenética comparativa</w:t>
      </w:r>
      <w:r w:rsidR="000C2B71" w:rsidRPr="00102133">
        <w:rPr>
          <w:rFonts w:asciiTheme="majorHAnsi" w:hAnsiTheme="majorHAnsi" w:cs="Times"/>
          <w:color w:val="000000" w:themeColor="text1"/>
        </w:rPr>
        <w:t xml:space="preserve"> e filogenética de comunidades: revisadas em </w:t>
      </w:r>
      <w:r w:rsidR="00B40C7D" w:rsidRPr="00102133">
        <w:rPr>
          <w:rFonts w:asciiTheme="majorHAnsi" w:hAnsiTheme="majorHAnsi" w:cs="Times"/>
          <w:color w:val="000000" w:themeColor="text1"/>
        </w:rPr>
        <w:fldChar w:fldCharType="begin" w:fldLock="1"/>
      </w:r>
      <w:r w:rsidR="005C4FF0" w:rsidRPr="00102133">
        <w:rPr>
          <w:rFonts w:asciiTheme="majorHAnsi" w:hAnsiTheme="majorHAnsi" w:cs="Times"/>
          <w:color w:val="000000" w:themeColor="text1"/>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sidRPr="00102133">
        <w:rPr>
          <w:rFonts w:asciiTheme="majorHAnsi" w:hAnsiTheme="majorHAnsi" w:cs="Times"/>
          <w:color w:val="000000" w:themeColor="text1"/>
        </w:rPr>
        <w:fldChar w:fldCharType="separate"/>
      </w:r>
      <w:r w:rsidR="00B40C7D" w:rsidRPr="00102133">
        <w:rPr>
          <w:rFonts w:asciiTheme="majorHAnsi" w:hAnsiTheme="majorHAnsi" w:cs="Times"/>
          <w:noProof/>
          <w:color w:val="000000" w:themeColor="text1"/>
        </w:rPr>
        <w:t>Weber, Wagner, Best, Harmon, &amp; Matthews (2017)</w:t>
      </w:r>
      <w:r w:rsidR="00B40C7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w:t>
      </w:r>
      <w:r w:rsidR="007A1C2D" w:rsidRPr="00102133">
        <w:rPr>
          <w:rFonts w:asciiTheme="majorHAnsi" w:hAnsiTheme="majorHAnsi" w:cs="Times New Roman"/>
          <w:color w:val="000000" w:themeColor="text1"/>
        </w:rPr>
        <w:t>,</w:t>
      </w:r>
      <w:r w:rsidR="00BC6525" w:rsidRPr="00102133">
        <w:rPr>
          <w:rFonts w:asciiTheme="majorHAnsi" w:hAnsiTheme="majorHAnsi" w:cs="Times New Roman"/>
          <w:color w:val="000000" w:themeColor="text1"/>
        </w:rPr>
        <w:t xml:space="preserve"> que foram</w:t>
      </w:r>
      <w:r w:rsidR="007A1C2D" w:rsidRPr="00102133">
        <w:rPr>
          <w:rFonts w:asciiTheme="majorHAnsi" w:hAnsiTheme="majorHAnsi" w:cs="Times New Roman"/>
          <w:color w:val="000000" w:themeColor="text1"/>
        </w:rPr>
        <w:t xml:space="preserve"> </w:t>
      </w:r>
      <w:r w:rsidR="000C2B71" w:rsidRPr="00102133">
        <w:rPr>
          <w:rFonts w:asciiTheme="majorHAnsi" w:hAnsiTheme="majorHAnsi" w:cs="Times New Roman"/>
          <w:color w:val="000000" w:themeColor="text1"/>
        </w:rPr>
        <w:t xml:space="preserve">revisadas por </w:t>
      </w:r>
      <w:r w:rsidR="00435373" w:rsidRPr="00102133">
        <w:rPr>
          <w:rFonts w:asciiTheme="majorHAnsi" w:hAnsiTheme="majorHAnsi" w:cs="Times New Roman"/>
          <w:color w:val="000000" w:themeColor="text1"/>
        </w:rPr>
        <w:fldChar w:fldCharType="begin" w:fldLock="1"/>
      </w:r>
      <w:r w:rsidR="00435373" w:rsidRPr="0010213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sidRPr="00102133">
        <w:rPr>
          <w:rFonts w:asciiTheme="majorHAnsi" w:hAnsiTheme="majorHAnsi" w:cs="Times New Roman"/>
          <w:color w:val="000000" w:themeColor="text1"/>
        </w:rPr>
        <w:fldChar w:fldCharType="separate"/>
      </w:r>
      <w:r w:rsidR="00435373" w:rsidRPr="00102133">
        <w:rPr>
          <w:rFonts w:asciiTheme="majorHAnsi" w:hAnsiTheme="majorHAnsi" w:cs="Times New Roman"/>
          <w:noProof/>
          <w:color w:val="000000" w:themeColor="text1"/>
        </w:rPr>
        <w:t>Johnson &amp; Stinchcombe (2007)</w:t>
      </w:r>
      <w:r w:rsidR="00435373" w:rsidRPr="00102133">
        <w:rPr>
          <w:rFonts w:asciiTheme="majorHAnsi" w:hAnsiTheme="majorHAnsi" w:cs="Times New Roman"/>
          <w:color w:val="000000" w:themeColor="text1"/>
        </w:rPr>
        <w:fldChar w:fldCharType="end"/>
      </w:r>
      <w:r w:rsidR="007A1C2D" w:rsidRPr="00102133">
        <w:rPr>
          <w:rFonts w:asciiTheme="majorHAnsi" w:hAnsiTheme="majorHAnsi" w:cs="Times"/>
          <w:color w:val="000000" w:themeColor="text1"/>
        </w:rPr>
        <w:t>,</w:t>
      </w:r>
      <w:r w:rsidR="00482BE0" w:rsidRPr="00102133">
        <w:rPr>
          <w:rFonts w:asciiTheme="majorHAnsi" w:hAnsiTheme="majorHAnsi" w:cs="Times"/>
          <w:color w:val="000000" w:themeColor="text1"/>
        </w:rPr>
        <w:t xml:space="preserve"> </w:t>
      </w:r>
      <w:r w:rsidR="00435373" w:rsidRPr="00102133">
        <w:rPr>
          <w:rFonts w:asciiTheme="majorHAnsi" w:hAnsiTheme="majorHAnsi" w:cs="Times"/>
          <w:color w:val="000000" w:themeColor="text1"/>
        </w:rPr>
        <w:fldChar w:fldCharType="begin" w:fldLock="1"/>
      </w:r>
      <w:r w:rsidR="00435373" w:rsidRPr="00102133">
        <w:rPr>
          <w:rFonts w:asciiTheme="majorHAnsi" w:hAnsiTheme="majorHAnsi" w:cs="Times"/>
          <w:color w:val="000000" w:themeColor="text1"/>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 xml:space="preserve"> Urban et al. (2008)</w:t>
      </w:r>
      <w:r w:rsidR="00435373" w:rsidRPr="00102133">
        <w:rPr>
          <w:rFonts w:asciiTheme="majorHAnsi" w:hAnsiTheme="majorHAnsi" w:cs="Times"/>
          <w:color w:val="000000" w:themeColor="text1"/>
        </w:rPr>
        <w:fldChar w:fldCharType="end"/>
      </w:r>
      <w:r w:rsidR="007A1C2D" w:rsidRPr="00102133">
        <w:rPr>
          <w:rFonts w:asciiTheme="majorHAnsi" w:hAnsiTheme="majorHAnsi" w:cs="Times"/>
          <w:color w:val="000000" w:themeColor="text1"/>
        </w:rPr>
        <w:t xml:space="preserve"> e </w:t>
      </w:r>
      <w:r w:rsidR="00435373" w:rsidRPr="00102133">
        <w:rPr>
          <w:rFonts w:asciiTheme="majorHAnsi" w:hAnsiTheme="majorHAnsi" w:cs="Times"/>
          <w:color w:val="000000" w:themeColor="text1"/>
        </w:rPr>
        <w:fldChar w:fldCharType="begin" w:fldLock="1"/>
      </w:r>
      <w:r w:rsidR="00B40C7D" w:rsidRPr="00102133">
        <w:rPr>
          <w:rFonts w:asciiTheme="majorHAnsi" w:hAnsiTheme="majorHAnsi" w:cs="Times"/>
          <w:color w:val="000000" w:themeColor="text1"/>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Post &amp; Palkovacs (2009)</w:t>
      </w:r>
      <w:r w:rsidR="00435373" w:rsidRPr="00102133">
        <w:rPr>
          <w:rFonts w:asciiTheme="majorHAnsi" w:hAnsiTheme="majorHAnsi" w:cs="Times"/>
          <w:color w:val="000000" w:themeColor="text1"/>
        </w:rPr>
        <w:fldChar w:fldCharType="end"/>
      </w:r>
      <w:r w:rsidR="00060C6B" w:rsidRPr="00102133">
        <w:rPr>
          <w:rFonts w:asciiTheme="majorHAnsi" w:hAnsiTheme="majorHAnsi" w:cs="Times"/>
          <w:color w:val="000000" w:themeColor="text1"/>
        </w:rPr>
        <w:t xml:space="preserve">. Entretanto, </w:t>
      </w:r>
      <w:r w:rsidR="000C2B71" w:rsidRPr="00102133">
        <w:rPr>
          <w:rFonts w:asciiTheme="majorHAnsi" w:hAnsiTheme="majorHAnsi" w:cs="Times New Roman"/>
          <w:color w:val="000000" w:themeColor="text1"/>
        </w:rPr>
        <w:t>o estudo</w:t>
      </w:r>
      <w:r w:rsidR="000C2B71" w:rsidRPr="00E44048">
        <w:rPr>
          <w:rFonts w:asciiTheme="majorHAnsi" w:hAnsiTheme="majorHAnsi" w:cs="Times New Roman"/>
          <w:color w:val="000000" w:themeColor="text1"/>
        </w:rPr>
        <w:t xml:space="preserve"> do impacto do distúrbio na dinâmica das estratégias de vida não é expressivo (ou não ocorre) em nenhuma das abordagens. Neste trabalho, utilizamos um </w:t>
      </w:r>
      <w:r w:rsidR="000C2B71" w:rsidRPr="00E44048">
        <w:rPr>
          <w:rFonts w:asciiTheme="majorHAnsi" w:hAnsiTheme="majorHAnsi" w:cs="Times New Roman"/>
          <w:color w:val="000000" w:themeColor="text1"/>
        </w:rPr>
        <w:lastRenderedPageBreak/>
        <w:t xml:space="preserve">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w:t>
      </w:r>
      <w:r w:rsidR="007645CF">
        <w:rPr>
          <w:rFonts w:asciiTheme="majorHAnsi" w:hAnsiTheme="majorHAnsi" w:cs="Times New Roman"/>
          <w:color w:val="000000" w:themeColor="text1"/>
        </w:rPr>
        <w:t>.</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p w14:paraId="1253015B" w14:textId="77777777" w:rsidR="000272EB" w:rsidRDefault="000272EB" w:rsidP="002B2033">
      <w:pPr>
        <w:contextualSpacing/>
        <w:jc w:val="both"/>
        <w:rPr>
          <w:rFonts w:asciiTheme="majorHAnsi" w:hAnsiTheme="majorHAnsi" w:cs="Times New Roman"/>
          <w:color w:val="000000" w:themeColor="text1"/>
        </w:rPr>
      </w:pPr>
    </w:p>
    <w:bookmarkStart w:id="9" w:name="_Toc487972242"/>
    <w:p w14:paraId="6D2161F1" w14:textId="35523162" w:rsidR="00C762BF" w:rsidRPr="00011943" w:rsidRDefault="00C762BF" w:rsidP="003C491E">
      <w:pPr>
        <w:pStyle w:val="Heading1"/>
      </w:pPr>
      <w:r w:rsidRPr="00B77089">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sidRPr="004B2563">
        <w:rPr>
          <w:color w:val="000000" w:themeColor="text1"/>
        </w:rPr>
        <w:t>MATERIAL E MÉTODOS</w:t>
      </w:r>
      <w:bookmarkEnd w:id="9"/>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10" w:name="_Toc487972243"/>
      <w:r w:rsidRPr="007F7CAE">
        <w:t>5</w:t>
      </w:r>
      <w:r w:rsidR="00A564CF" w:rsidRPr="007F7CAE">
        <w:t xml:space="preserve">.1 </w:t>
      </w:r>
      <w:r w:rsidR="00A564CF" w:rsidRPr="007F7CAE">
        <w:tab/>
      </w:r>
      <w:r w:rsidR="00A564CF" w:rsidRPr="005117BD">
        <w:rPr>
          <w:color w:val="000000" w:themeColor="text1"/>
        </w:rPr>
        <w:t>Descrição do modelo</w:t>
      </w:r>
      <w:bookmarkEnd w:id="10"/>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832F95"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Desenvolvemos um Modelo </w:t>
      </w:r>
      <w:r w:rsidRPr="003736AB">
        <w:rPr>
          <w:rFonts w:asciiTheme="majorHAnsi" w:hAnsiTheme="majorHAnsi"/>
          <w:sz w:val="24"/>
          <w:szCs w:val="24"/>
        </w:rPr>
        <w:t>Baseado em Indivíduo (</w:t>
      </w:r>
      <w:r w:rsidRPr="003736AB">
        <w:rPr>
          <w:rFonts w:asciiTheme="majorHAnsi" w:hAnsiTheme="majorHAnsi"/>
          <w:i/>
          <w:sz w:val="24"/>
          <w:szCs w:val="24"/>
        </w:rPr>
        <w:t>IBM - Individual Based Model</w:t>
      </w:r>
      <w:r w:rsidRPr="003736AB">
        <w:rPr>
          <w:rFonts w:asciiTheme="majorHAnsi" w:hAnsiTheme="majorHAnsi"/>
          <w:sz w:val="24"/>
          <w:szCs w:val="24"/>
        </w:rPr>
        <w:t>) não espacializado utilizando o software R (</w:t>
      </w:r>
      <w:r w:rsidR="00B52025" w:rsidRPr="003736AB">
        <w:rPr>
          <w:rFonts w:asciiTheme="majorHAnsi" w:hAnsiTheme="majorHAnsi"/>
          <w:sz w:val="24"/>
          <w:szCs w:val="24"/>
        </w:rPr>
        <w:t xml:space="preserve">R Core Team, </w:t>
      </w:r>
      <w:r w:rsidR="005A35AE" w:rsidRPr="003736AB">
        <w:rPr>
          <w:rFonts w:asciiTheme="majorHAnsi" w:hAnsiTheme="majorHAnsi"/>
          <w:sz w:val="24"/>
          <w:szCs w:val="24"/>
        </w:rPr>
        <w:t>2016)</w:t>
      </w:r>
      <w:r w:rsidRPr="003736AB">
        <w:rPr>
          <w:rFonts w:asciiTheme="majorHAnsi" w:hAnsiTheme="majorHAnsi"/>
          <w:sz w:val="24"/>
          <w:szCs w:val="24"/>
        </w:rPr>
        <w:t>, com o qual foram simuladas comunidades com número de indivíduos constante. Cada simulação gerada pelo mode</w:t>
      </w:r>
      <w:r w:rsidR="000C5276" w:rsidRPr="003736AB">
        <w:rPr>
          <w:rFonts w:asciiTheme="majorHAnsi" w:hAnsiTheme="majorHAnsi"/>
          <w:sz w:val="24"/>
          <w:szCs w:val="24"/>
        </w:rPr>
        <w:t>lo corresponde a uma comunidade</w:t>
      </w:r>
      <w:r w:rsidRPr="003736AB">
        <w:rPr>
          <w:rFonts w:asciiTheme="majorHAnsi" w:hAnsiTheme="majorHAnsi"/>
          <w:sz w:val="24"/>
          <w:szCs w:val="24"/>
        </w:rPr>
        <w:t xml:space="preserve"> que passa por ciclos sucessivos em</w:t>
      </w:r>
      <w:r w:rsidRPr="00F37D68">
        <w:rPr>
          <w:rFonts w:asciiTheme="majorHAnsi" w:hAnsiTheme="majorHAnsi"/>
          <w:sz w:val="24"/>
          <w:szCs w:val="24"/>
        </w:rPr>
        <w:t xml:space="preserve"> que ocorre morte de indivíduos (que pode ser natural ou por distúrbio), produção de propágulos por meio de reprodução sexuada e recrutamento de novos indivíduos a partir do banco de propágulos. A longevidade e a fecundidade, atributos </w:t>
      </w:r>
      <w:r w:rsidR="00724E53" w:rsidRPr="00F37D68">
        <w:rPr>
          <w:rFonts w:asciiTheme="majorHAnsi" w:hAnsiTheme="majorHAnsi"/>
          <w:sz w:val="24"/>
          <w:szCs w:val="24"/>
        </w:rPr>
        <w:t>representados respectivamente pela</w:t>
      </w:r>
      <w:r w:rsidRPr="00F37D68">
        <w:rPr>
          <w:rFonts w:asciiTheme="majorHAnsi" w:hAnsiTheme="majorHAnsi"/>
          <w:sz w:val="24"/>
          <w:szCs w:val="24"/>
        </w:rPr>
        <w:t xml:space="preserve"> pro</w:t>
      </w:r>
      <w:r w:rsidR="00724E53" w:rsidRPr="00F37D68">
        <w:rPr>
          <w:rFonts w:asciiTheme="majorHAnsi" w:hAnsiTheme="majorHAnsi"/>
          <w:sz w:val="24"/>
          <w:szCs w:val="24"/>
        </w:rPr>
        <w:t xml:space="preserve">babilidade de sobrevivência e </w:t>
      </w:r>
      <w:commentRangeStart w:id="11"/>
      <w:r w:rsidR="00724E53" w:rsidRPr="00F37D68">
        <w:rPr>
          <w:rFonts w:asciiTheme="majorHAnsi" w:hAnsiTheme="majorHAnsi"/>
          <w:sz w:val="24"/>
          <w:szCs w:val="24"/>
        </w:rPr>
        <w:t>pelo</w:t>
      </w:r>
      <w:r w:rsidRPr="00F37D68">
        <w:rPr>
          <w:rFonts w:asciiTheme="majorHAnsi" w:hAnsiTheme="majorHAnsi"/>
          <w:sz w:val="24"/>
          <w:szCs w:val="24"/>
        </w:rPr>
        <w:t xml:space="preserve"> número de gametas femininos que cada indivíduo produz por ciclo</w:t>
      </w:r>
      <w:commentRangeEnd w:id="11"/>
      <w:r w:rsidR="007640FC" w:rsidRPr="00F37D68">
        <w:rPr>
          <w:rStyle w:val="CommentReference"/>
          <w:rFonts w:asciiTheme="minorHAnsi" w:hAnsiTheme="minorHAnsi" w:cstheme="minorBidi"/>
        </w:rPr>
        <w:commentReference w:id="11"/>
      </w:r>
      <w:r w:rsidRPr="00F37D68">
        <w:rPr>
          <w:rFonts w:asciiTheme="majorHAnsi" w:hAnsiTheme="majorHAnsi"/>
          <w:sz w:val="24"/>
          <w:szCs w:val="24"/>
        </w:rPr>
        <w:t xml:space="preserve">, estão </w:t>
      </w:r>
      <w:r w:rsidRPr="00F37D68">
        <w:rPr>
          <w:rFonts w:asciiTheme="majorHAnsi" w:hAnsiTheme="majorHAnsi"/>
          <w:sz w:val="24"/>
          <w:szCs w:val="24"/>
        </w:rPr>
        <w:lastRenderedPageBreak/>
        <w:t>correlacionadas negativamente (</w:t>
      </w:r>
      <w:r w:rsidRPr="00F37D68">
        <w:rPr>
          <w:rFonts w:asciiTheme="majorHAnsi" w:hAnsiTheme="majorHAnsi"/>
          <w:i/>
          <w:sz w:val="24"/>
          <w:szCs w:val="24"/>
        </w:rPr>
        <w:t>trade-off</w:t>
      </w:r>
      <w:r w:rsidRPr="00F37D68">
        <w:rPr>
          <w:rFonts w:asciiTheme="majorHAnsi" w:hAnsiTheme="majorHAnsi"/>
          <w:sz w:val="24"/>
          <w:szCs w:val="24"/>
        </w:rPr>
        <w:t xml:space="preserve">) e juntas </w:t>
      </w:r>
      <w:r w:rsidRPr="00832F95">
        <w:rPr>
          <w:rFonts w:asciiTheme="majorHAnsi" w:hAnsiTheme="majorHAnsi"/>
          <w:sz w:val="24"/>
          <w:szCs w:val="24"/>
        </w:rPr>
        <w:t xml:space="preserve">compõem a estratégia de vida de um indivíduo. A estratégia é um caráter herdável e sua </w:t>
      </w:r>
      <w:r w:rsidRPr="00832F95">
        <w:rPr>
          <w:rFonts w:asciiTheme="majorHAnsi" w:hAnsiTheme="majorHAnsi"/>
          <w:sz w:val="24"/>
          <w:szCs w:val="24"/>
          <w:highlight w:val="yellow"/>
        </w:rPr>
        <w:t xml:space="preserve">transmissão se dá </w:t>
      </w:r>
      <w:commentRangeStart w:id="12"/>
      <w:r w:rsidRPr="00832F95">
        <w:rPr>
          <w:rFonts w:asciiTheme="majorHAnsi" w:hAnsiTheme="majorHAnsi"/>
          <w:sz w:val="24"/>
          <w:szCs w:val="24"/>
          <w:highlight w:val="yellow"/>
        </w:rPr>
        <w:t>de forma análoga a de genes quantitativos, em que o valor do atributo do filhote é a média do valor dos atributos dos parentais</w:t>
      </w:r>
      <w:commentRangeEnd w:id="12"/>
      <w:r w:rsidR="00510B8E" w:rsidRPr="00832F95">
        <w:rPr>
          <w:rStyle w:val="CommentReference"/>
          <w:rFonts w:asciiTheme="minorHAnsi" w:hAnsiTheme="minorHAnsi" w:cstheme="minorBidi"/>
          <w:highlight w:val="yellow"/>
        </w:rPr>
        <w:commentReference w:id="12"/>
      </w:r>
      <w:r w:rsidRPr="00832F95">
        <w:rPr>
          <w:rFonts w:asciiTheme="majorHAnsi" w:hAnsiTheme="majorHAnsi"/>
          <w:sz w:val="24"/>
          <w:szCs w:val="24"/>
          <w:highlight w:val="yellow"/>
        </w:rPr>
        <w:t>. P</w:t>
      </w:r>
      <w:r w:rsidRPr="00832F95">
        <w:rPr>
          <w:rFonts w:asciiTheme="majorHAnsi" w:hAnsiTheme="majorHAnsi"/>
          <w:sz w:val="24"/>
          <w:szCs w:val="24"/>
        </w:rPr>
        <w:t>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832F95">
        <w:rPr>
          <w:rFonts w:asciiTheme="majorHAnsi" w:hAnsiTheme="majorHAnsi"/>
          <w:sz w:val="24"/>
          <w:szCs w:val="24"/>
        </w:rPr>
        <w:t>Os parâmetros do modelo são: 1) riqueza inicial da comunidade</w:t>
      </w:r>
      <w:r w:rsidRPr="00233AB2">
        <w:rPr>
          <w:rFonts w:asciiTheme="majorHAnsi" w:hAnsiTheme="majorHAnsi"/>
          <w:sz w:val="24"/>
          <w:szCs w:val="24"/>
        </w:rPr>
        <w:t>,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entre a probabilidade de morte (longevidade) e o número de gametas produzidos por ciclo (fecundidade). Assim, a probabilidade de morte de um indivíduo a cada ciclo e o número de gametas femininos produzidos por ele no ciclo, diretamente 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w:t>
      </w:r>
      <w:r w:rsidRPr="00F37D68">
        <w:rPr>
          <w:rFonts w:asciiTheme="majorHAnsi" w:hAnsiTheme="majorHAnsi"/>
          <w:sz w:val="24"/>
          <w:szCs w:val="24"/>
        </w:rPr>
        <w:t xml:space="preserve">indivíduos produzem o número de gametas femininos que lhes é característico e </w:t>
      </w:r>
      <w:commentRangeStart w:id="13"/>
      <w:r w:rsidRPr="00F37D68">
        <w:rPr>
          <w:rFonts w:asciiTheme="majorHAnsi" w:hAnsiTheme="majorHAnsi"/>
          <w:sz w:val="24"/>
          <w:szCs w:val="24"/>
        </w:rPr>
        <w:t>um número de gametas masculinos que é igual para todos os indivíduos independente de suas estratégias</w:t>
      </w:r>
      <w:commentRangeEnd w:id="13"/>
      <w:r w:rsidR="00C70DFE" w:rsidRPr="00F37D68">
        <w:rPr>
          <w:rStyle w:val="CommentReference"/>
          <w:rFonts w:asciiTheme="minorHAnsi" w:hAnsiTheme="minorHAnsi" w:cstheme="minorBidi"/>
        </w:rPr>
        <w:commentReference w:id="13"/>
      </w:r>
      <w:r w:rsidRPr="00F37D68">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w:t>
      </w:r>
      <w:r w:rsidRPr="00233AB2">
        <w:rPr>
          <w:rFonts w:asciiTheme="majorHAnsi" w:hAnsiTheme="majorHAnsi"/>
          <w:sz w:val="24"/>
          <w:szCs w:val="24"/>
        </w:rPr>
        <w:t xml:space="preserve"> evento (dado pelo produto de sua intensidade - porcentagem de indivíduos da comunidade que serão mortos - e </w:t>
      </w:r>
      <w:r w:rsidRPr="00233AB2">
        <w:rPr>
          <w:rFonts w:asciiTheme="majorHAnsi" w:hAnsiTheme="majorHAnsi"/>
          <w:sz w:val="24"/>
          <w:szCs w:val="24"/>
        </w:rPr>
        <w:lastRenderedPageBreak/>
        <w:t>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4" w:name="_Toc487972244"/>
      <w:r w:rsidRPr="007F7CAE">
        <w:t>5</w:t>
      </w:r>
      <w:r w:rsidR="00A564CF" w:rsidRPr="007F7CAE">
        <w:t xml:space="preserve">.2 </w:t>
      </w:r>
      <w:r w:rsidR="00A564CF" w:rsidRPr="007F7CAE">
        <w:tab/>
      </w:r>
      <w:r w:rsidR="001054C0" w:rsidRPr="005117BD">
        <w:rPr>
          <w:color w:val="000000" w:themeColor="text1"/>
        </w:rPr>
        <w:t>Cenários simulados</w:t>
      </w:r>
      <w:bookmarkEnd w:id="14"/>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Para reproduzirmos os cenários evolutivo, ecológico e eco-evolutivo,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e taxa de mutação nula; e as simulações do cenário eco-evolutivo,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Pr>
          <w:rStyle w:val="FootnoteReference"/>
          <w:rFonts w:asciiTheme="majorHAnsi" w:hAnsiTheme="majorHAnsi"/>
          <w:sz w:val="24"/>
          <w:szCs w:val="24"/>
        </w:rPr>
        <w:footnoteReference w:id="4"/>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w:t>
      </w:r>
      <w:r w:rsidRPr="00233AB2">
        <w:rPr>
          <w:rFonts w:asciiTheme="majorHAnsi" w:hAnsiTheme="majorHAnsi"/>
          <w:sz w:val="24"/>
          <w:szCs w:val="24"/>
        </w:rPr>
        <w:lastRenderedPageBreak/>
        <w:t>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475C1BFE"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 xml:space="preserve">510 árvores com DAP (diâmetro à altura do peito) maior ou igual a 10 cm </w:t>
      </w:r>
      <w:r w:rsidRPr="009F3EC3">
        <w:rPr>
          <w:rStyle w:val="s2"/>
          <w:rFonts w:asciiTheme="majorHAnsi" w:hAnsiTheme="majorHAnsi"/>
          <w:color w:val="000000" w:themeColor="text1"/>
          <w:sz w:val="24"/>
          <w:szCs w:val="24"/>
        </w:rPr>
        <w:t>pertencentes a 170 espécies diferentes (</w:t>
      </w:r>
      <w:r w:rsidR="004B02FE" w:rsidRPr="009F3EC3">
        <w:rPr>
          <w:rStyle w:val="s2"/>
          <w:rFonts w:asciiTheme="majorHAnsi" w:hAnsiTheme="majorHAnsi"/>
          <w:color w:val="000000" w:themeColor="text1"/>
          <w:sz w:val="24"/>
          <w:szCs w:val="24"/>
        </w:rPr>
        <w:t xml:space="preserve">Jari </w:t>
      </w:r>
      <w:r w:rsidRPr="009F3EC3">
        <w:rPr>
          <w:rStyle w:val="s3"/>
          <w:rFonts w:asciiTheme="majorHAnsi" w:hAnsiTheme="majorHAnsi"/>
          <w:color w:val="000000" w:themeColor="text1"/>
          <w:sz w:val="24"/>
          <w:szCs w:val="24"/>
        </w:rPr>
        <w:t>Oksanen et al., 2016</w:t>
      </w:r>
      <w:r w:rsidRPr="009F3EC3">
        <w:rPr>
          <w:rStyle w:val="s2"/>
          <w:rFonts w:asciiTheme="majorHAnsi" w:hAnsiTheme="majorHAnsi"/>
          <w:color w:val="000000" w:themeColor="text1"/>
          <w:sz w:val="24"/>
          <w:szCs w:val="24"/>
        </w:rPr>
        <w:t>). Em áreas do mesmo tamanho na Mata Atlântica, a abundância de árvores com DAP maior ou igual a 10 cm variou de 4 817 a 4 920 e a riqueza variou de 108 a 325 (</w:t>
      </w:r>
      <w:r w:rsidRPr="009F3EC3">
        <w:rPr>
          <w:rStyle w:val="s3"/>
          <w:rFonts w:asciiTheme="majorHAnsi" w:hAnsiTheme="majorHAnsi"/>
          <w:color w:val="000000" w:themeColor="text1"/>
          <w:sz w:val="24"/>
          <w:szCs w:val="24"/>
        </w:rPr>
        <w:t>de Lima et al., 2015</w:t>
      </w:r>
      <w:r w:rsidRPr="009F3EC3">
        <w:rPr>
          <w:rStyle w:val="s2"/>
          <w:rFonts w:asciiTheme="majorHAnsi" w:hAnsiTheme="majorHAnsi"/>
          <w:color w:val="000000" w:themeColor="text1"/>
          <w:sz w:val="24"/>
          <w:szCs w:val="24"/>
        </w:rPr>
        <w:t xml:space="preserve">). Dessa forma, escolhemos fixar a abundância total em 5 000 e </w:t>
      </w:r>
      <w:commentRangeStart w:id="15"/>
      <w:r w:rsidRPr="009F3EC3">
        <w:rPr>
          <w:rStyle w:val="s2"/>
          <w:rFonts w:asciiTheme="majorHAnsi" w:hAnsiTheme="majorHAnsi"/>
          <w:color w:val="000000" w:themeColor="text1"/>
          <w:sz w:val="24"/>
          <w:szCs w:val="24"/>
        </w:rPr>
        <w:t xml:space="preserve">variar a riqueza de cinco a 500, </w:t>
      </w:r>
      <w:commentRangeEnd w:id="15"/>
      <w:r w:rsidR="0087410C" w:rsidRPr="009F3EC3">
        <w:rPr>
          <w:rStyle w:val="CommentReference"/>
          <w:rFonts w:asciiTheme="minorHAnsi" w:hAnsiTheme="minorHAnsi" w:cstheme="minorBidi"/>
        </w:rPr>
        <w:commentReference w:id="15"/>
      </w:r>
      <w:r w:rsidRPr="009F3EC3">
        <w:rPr>
          <w:rStyle w:val="s2"/>
          <w:rFonts w:asciiTheme="majorHAnsi" w:hAnsiTheme="majorHAnsi"/>
          <w:color w:val="000000" w:themeColor="text1"/>
          <w:sz w:val="24"/>
          <w:szCs w:val="24"/>
        </w:rPr>
        <w:t>a fim de gerar simulações com padrões de</w:t>
      </w:r>
      <w:r w:rsidRPr="00233AB2">
        <w:rPr>
          <w:rStyle w:val="s2"/>
          <w:rFonts w:asciiTheme="majorHAnsi" w:hAnsiTheme="majorHAnsi"/>
          <w:color w:val="000000" w:themeColor="text1"/>
          <w:sz w:val="24"/>
          <w:szCs w:val="24"/>
        </w:rPr>
        <w:t xml:space="preserve"> diversidade realistas e que pudessem 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r w:rsidRPr="00233AB2">
        <w:rPr>
          <w:rStyle w:val="s2"/>
          <w:rFonts w:asciiTheme="majorHAnsi" w:hAnsiTheme="majorHAnsi"/>
          <w:i/>
          <w:color w:val="000000" w:themeColor="text1"/>
          <w:sz w:val="24"/>
          <w:szCs w:val="24"/>
        </w:rPr>
        <w:t>Bertholletia excelsa</w:t>
      </w:r>
      <w:r w:rsidR="008C21B5">
        <w:rPr>
          <w:rStyle w:val="s2"/>
          <w:rFonts w:asciiTheme="majorHAnsi" w:hAnsiTheme="majorHAnsi"/>
          <w:color w:val="000000" w:themeColor="text1"/>
          <w:sz w:val="24"/>
          <w:szCs w:val="24"/>
        </w:rPr>
        <w:t>, produtora da castanha-do-pará.</w:t>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r w:rsidRPr="00181B57">
        <w:rPr>
          <w:rStyle w:val="s3"/>
          <w:rFonts w:asciiTheme="majorHAnsi" w:hAnsiTheme="majorHAnsi"/>
          <w:color w:val="000000" w:themeColor="text1"/>
          <w:sz w:val="24"/>
          <w:szCs w:val="24"/>
        </w:rPr>
        <w:t>Rockwell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lastRenderedPageBreak/>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F16F73">
        <w:rPr>
          <w:rStyle w:val="FootnoteReference"/>
        </w:rPr>
        <w:footnoteReference w:id="5"/>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A partir do valor da riqueza sorteado para uma dada simulação, foi calculada a abundância inicial das espécies tendo como ponto de partida o valor hipotético de 5 000 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eco-evolutivo,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w:t>
      </w:r>
      <w:r w:rsidRPr="00233AB2">
        <w:rPr>
          <w:rFonts w:asciiTheme="majorHAnsi" w:hAnsiTheme="majorHAnsi"/>
          <w:sz w:val="24"/>
          <w:szCs w:val="24"/>
        </w:rPr>
        <w:lastRenderedPageBreak/>
        <w:t>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t>Tabela 1:</w:t>
      </w:r>
      <w:r w:rsidRPr="00233AB2">
        <w:rPr>
          <w:rFonts w:asciiTheme="majorHAnsi" w:hAnsiTheme="majorHAnsi"/>
          <w:b/>
          <w:sz w:val="24"/>
          <w:szCs w:val="24"/>
        </w:rPr>
        <w:t xml:space="preserve"> </w:t>
      </w:r>
      <w:r w:rsidRPr="00F326B5">
        <w:rPr>
          <w:rFonts w:asciiTheme="majorHAnsi" w:hAnsiTheme="majorHAnsi"/>
          <w:sz w:val="24"/>
          <w:szCs w:val="24"/>
        </w:rPr>
        <w:t>Valores de parâmetros utilizados em cada grupo de simulações (cenários evolutivo, ecológico e eco-evolutivo).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lastRenderedPageBreak/>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3">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6" w:name="_Toc487972245"/>
      <w:r w:rsidRPr="007F7CAE">
        <w:t>5</w:t>
      </w:r>
      <w:r w:rsidR="00A564CF" w:rsidRPr="007F7CAE">
        <w:t xml:space="preserve">.3 </w:t>
      </w:r>
      <w:r w:rsidR="00E25784" w:rsidRPr="007F7CAE">
        <w:tab/>
      </w:r>
      <w:commentRangeStart w:id="17"/>
      <w:r w:rsidR="00E25784" w:rsidRPr="005117BD">
        <w:rPr>
          <w:color w:val="000000" w:themeColor="text1"/>
        </w:rPr>
        <w:t>V</w:t>
      </w:r>
      <w:r w:rsidR="00A564CF" w:rsidRPr="005117BD">
        <w:rPr>
          <w:color w:val="000000" w:themeColor="text1"/>
        </w:rPr>
        <w:t>ariáveis operacionais</w:t>
      </w:r>
      <w:commentRangeEnd w:id="17"/>
      <w:r w:rsidR="00C379F8">
        <w:rPr>
          <w:rStyle w:val="CommentReference"/>
          <w:rFonts w:eastAsiaTheme="minorHAnsi" w:cstheme="minorBidi"/>
          <w:b w:val="0"/>
          <w:smallCaps w:val="0"/>
          <w:color w:val="auto"/>
        </w:rPr>
        <w:commentReference w:id="17"/>
      </w:r>
      <w:bookmarkEnd w:id="16"/>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8" w:name="_Toc487972246"/>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8"/>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 xml:space="preserve">Quantificamos as estratégias de vida presentes nas comunidades por meio de três </w:t>
      </w:r>
      <w:r w:rsidRPr="00233AB2">
        <w:rPr>
          <w:rFonts w:asciiTheme="majorHAnsi" w:hAnsiTheme="majorHAnsi"/>
          <w:sz w:val="24"/>
          <w:szCs w:val="24"/>
        </w:rPr>
        <w:lastRenderedPageBreak/>
        <w:t xml:space="preserve">variáveis contínuas: (i) média do índice de estratégia de vida, (ii) variância total do índice de estratégia de vida e (iii)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19" w:name="_Toc487972247"/>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19"/>
    </w:p>
    <w:p w14:paraId="5F0488D3" w14:textId="0960EBFC"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três variáveis preditoras: duas que, em conjunto, definem os cenários evolutivo, ecológico e eco-evolutivo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xml:space="preserve">. O distúrbio foi representado por um índice </w:t>
      </w:r>
      <w:r w:rsidR="007413F2">
        <w:rPr>
          <w:rFonts w:asciiTheme="majorHAnsi" w:hAnsiTheme="majorHAnsi"/>
          <w:sz w:val="24"/>
          <w:szCs w:val="24"/>
        </w:rPr>
        <w:t xml:space="preserve">contínuo </w:t>
      </w:r>
      <w:r w:rsidRPr="00233AB2">
        <w:rPr>
          <w:rFonts w:asciiTheme="majorHAnsi" w:hAnsiTheme="majorHAnsi"/>
          <w:sz w:val="24"/>
          <w:szCs w:val="24"/>
        </w:rPr>
        <w:t>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20" w:name="_Toc487972248"/>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20"/>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6CD2CBCE"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(Burnham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w:t>
      </w:r>
      <w:r w:rsidR="00FC4AE6">
        <w:rPr>
          <w:rFonts w:asciiTheme="majorHAnsi" w:hAnsiTheme="majorHAnsi"/>
          <w:sz w:val="24"/>
          <w:szCs w:val="24"/>
        </w:rPr>
        <w:t xml:space="preserve">populações e </w:t>
      </w:r>
      <w:r w:rsidRPr="00233AB2">
        <w:rPr>
          <w:rFonts w:asciiTheme="majorHAnsi" w:hAnsiTheme="majorHAnsi"/>
          <w:sz w:val="24"/>
          <w:szCs w:val="24"/>
        </w:rPr>
        <w:t xml:space="preserve">comunidades sob os distintos cenários (evolutivo, ecológico ou eco-evolutivo). Para cada cenário, ajustamos modelos lineares e não lineares </w:t>
      </w:r>
      <w:r w:rsidR="00B221AF">
        <w:rPr>
          <w:rFonts w:asciiTheme="majorHAnsi" w:hAnsiTheme="majorHAnsi"/>
          <w:sz w:val="24"/>
          <w:szCs w:val="24"/>
        </w:rPr>
        <w:t xml:space="preserve">(Bolker, 2007) </w:t>
      </w:r>
      <w:r w:rsidRPr="00233AB2">
        <w:rPr>
          <w:rFonts w:asciiTheme="majorHAnsi" w:hAnsiTheme="majorHAnsi"/>
          <w:sz w:val="24"/>
          <w:szCs w:val="24"/>
        </w:rPr>
        <w:t>através da estimativa de máxima verossimilhança de seus parâmetros.</w:t>
      </w:r>
      <w:r w:rsidR="0019561E">
        <w:rPr>
          <w:rFonts w:asciiTheme="majorHAnsi" w:hAnsiTheme="majorHAnsi"/>
          <w:sz w:val="24"/>
          <w:szCs w:val="24"/>
        </w:rPr>
        <w:t xml:space="preserve"> Os modelos ajustados </w:t>
      </w:r>
      <w:r w:rsidR="0019561E" w:rsidRPr="009F3EC3">
        <w:rPr>
          <w:rFonts w:asciiTheme="majorHAnsi" w:hAnsiTheme="majorHAnsi"/>
          <w:sz w:val="24"/>
          <w:szCs w:val="24"/>
        </w:rPr>
        <w:t xml:space="preserve">representaram possíveis </w:t>
      </w:r>
      <w:r w:rsidR="00F527DB" w:rsidRPr="009F3EC3">
        <w:rPr>
          <w:rFonts w:asciiTheme="majorHAnsi" w:hAnsiTheme="majorHAnsi"/>
          <w:sz w:val="24"/>
          <w:szCs w:val="24"/>
        </w:rPr>
        <w:t xml:space="preserve">formas para explicar as relações observadas </w:t>
      </w:r>
      <w:r w:rsidR="0019561E" w:rsidRPr="009F3EC3">
        <w:rPr>
          <w:rFonts w:asciiTheme="majorHAnsi" w:hAnsiTheme="majorHAnsi"/>
          <w:sz w:val="24"/>
          <w:szCs w:val="24"/>
        </w:rPr>
        <w:t xml:space="preserve">entre </w:t>
      </w:r>
      <w:r w:rsidR="0019561E" w:rsidRPr="009F3EC3">
        <w:rPr>
          <w:rFonts w:asciiTheme="majorHAnsi" w:hAnsiTheme="majorHAnsi"/>
          <w:sz w:val="24"/>
          <w:szCs w:val="24"/>
        </w:rPr>
        <w:lastRenderedPageBreak/>
        <w:t>as variáveis de interesse e o índice de distúrbio.</w:t>
      </w:r>
      <w:r w:rsidRPr="009F3EC3">
        <w:rPr>
          <w:rFonts w:asciiTheme="majorHAnsi" w:hAnsiTheme="majorHAnsi"/>
          <w:sz w:val="24"/>
          <w:szCs w:val="24"/>
        </w:rPr>
        <w:t xml:space="preserve"> As distribuições de erro utilizadas foram a normal e a gama</w:t>
      </w:r>
      <w:r w:rsidRPr="009F3EC3">
        <w:rPr>
          <w:rStyle w:val="FootnoteReference"/>
        </w:rPr>
        <w:footnoteReference w:id="6"/>
      </w:r>
      <w:r w:rsidRPr="009F3EC3">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9F3EC3">
        <w:rPr>
          <w:rStyle w:val="s4"/>
          <w:rFonts w:asciiTheme="majorHAnsi" w:hAnsiTheme="majorHAnsi"/>
          <w:color w:val="000000" w:themeColor="text1"/>
          <w:sz w:val="24"/>
          <w:szCs w:val="24"/>
        </w:rPr>
        <w:t>(Tabela 2)</w:t>
      </w:r>
      <w:r w:rsidRPr="009F3EC3">
        <w:rPr>
          <w:rFonts w:asciiTheme="majorHAnsi" w:hAnsiTheme="majorHAnsi"/>
          <w:sz w:val="24"/>
          <w:szCs w:val="24"/>
        </w:rPr>
        <w:t>. Estas funções abarcam</w:t>
      </w:r>
      <w:r w:rsidRPr="00233AB2">
        <w:rPr>
          <w:rFonts w:asciiTheme="majorHAnsi" w:hAnsiTheme="majorHAnsi"/>
          <w:sz w:val="24"/>
          <w:szCs w:val="24"/>
        </w:rPr>
        <w:t xml:space="preserve">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Holling,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Akaike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lastRenderedPageBreak/>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8469" cy="4427956"/>
                    </a:xfrm>
                    <a:prstGeom prst="rect">
                      <a:avLst/>
                    </a:prstGeom>
                  </pic:spPr>
                </pic:pic>
              </a:graphicData>
            </a:graphic>
          </wp:inline>
        </w:drawing>
      </w:r>
    </w:p>
    <w:p w14:paraId="2AF38636" w14:textId="77777777" w:rsidR="00027189" w:rsidRDefault="00027189" w:rsidP="003C491E">
      <w:pPr>
        <w:pStyle w:val="Heading1"/>
      </w:pPr>
    </w:p>
    <w:p w14:paraId="5B70824F" w14:textId="77777777" w:rsidR="00027189" w:rsidRDefault="00027189" w:rsidP="003C491E">
      <w:pPr>
        <w:pStyle w:val="Heading1"/>
      </w:pPr>
    </w:p>
    <w:p w14:paraId="0643EF7D" w14:textId="77777777" w:rsidR="00027189" w:rsidRDefault="00027189" w:rsidP="003C491E">
      <w:pPr>
        <w:pStyle w:val="Heading1"/>
      </w:pPr>
    </w:p>
    <w:p w14:paraId="77473944" w14:textId="77777777" w:rsidR="00027189" w:rsidRDefault="00027189" w:rsidP="003C491E">
      <w:pPr>
        <w:pStyle w:val="Heading1"/>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21" w:name="_Toc487972249"/>
    <w:p w14:paraId="3DEBFDAF" w14:textId="3DE23683" w:rsidR="00187FF0" w:rsidRPr="00011943" w:rsidRDefault="00187FF0" w:rsidP="003C491E">
      <w:pPr>
        <w:pStyle w:val="Heading1"/>
      </w:pPr>
      <w:r w:rsidRPr="00B77089">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sidRPr="004B2563">
        <w:rPr>
          <w:color w:val="000000" w:themeColor="text1"/>
        </w:rPr>
        <w:t>RESULTADOS</w:t>
      </w:r>
      <w:bookmarkEnd w:id="21"/>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22" w:name="_Toc487972250"/>
      <w:r w:rsidRPr="007F7CAE">
        <w:lastRenderedPageBreak/>
        <w:t>6</w:t>
      </w:r>
      <w:r w:rsidR="0015276C" w:rsidRPr="007F7CAE">
        <w:t xml:space="preserve">.1 </w:t>
      </w:r>
      <w:r w:rsidR="0015276C" w:rsidRPr="007F7CAE">
        <w:tab/>
      </w:r>
      <w:r w:rsidR="0015276C" w:rsidRPr="005117BD">
        <w:rPr>
          <w:color w:val="000000" w:themeColor="text1"/>
        </w:rPr>
        <w:t>Cenário evolutivo: uma população com mutação</w:t>
      </w:r>
      <w:bookmarkEnd w:id="22"/>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23" w:name="_Toc487972251"/>
      <w:r w:rsidRPr="00024D30">
        <w:rPr>
          <w:smallCaps/>
        </w:rPr>
        <w:t>6</w:t>
      </w:r>
      <w:r w:rsidR="0015276C" w:rsidRPr="00024D30">
        <w:rPr>
          <w:smallCaps/>
        </w:rPr>
        <w:t xml:space="preserve">.1.1 </w:t>
      </w:r>
      <w:r w:rsidR="0015276C" w:rsidRPr="00024D30">
        <w:rPr>
          <w:smallCaps/>
        </w:rPr>
        <w:tab/>
        <w:t>Estratégia de vida média</w:t>
      </w:r>
      <w:bookmarkEnd w:id="23"/>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4" w:name="_Toc487972252"/>
      <w:r w:rsidRPr="00024D30">
        <w:rPr>
          <w:smallCaps/>
        </w:rPr>
        <w:t>6</w:t>
      </w:r>
      <w:r w:rsidR="0015276C" w:rsidRPr="00024D30">
        <w:rPr>
          <w:smallCaps/>
        </w:rPr>
        <w:t xml:space="preserve">.1.2 </w:t>
      </w:r>
      <w:r w:rsidR="0015276C" w:rsidRPr="00024D30">
        <w:rPr>
          <w:smallCaps/>
        </w:rPr>
        <w:tab/>
        <w:t>Diversidade total de estratégias de vida</w:t>
      </w:r>
      <w:bookmarkEnd w:id="24"/>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5" w:name="_Toc487972253"/>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5"/>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6" w:name="_Toc487972254"/>
      <w:r w:rsidRPr="00024D30">
        <w:rPr>
          <w:smallCaps/>
        </w:rPr>
        <w:lastRenderedPageBreak/>
        <w:t>6</w:t>
      </w:r>
      <w:r w:rsidR="0015276C" w:rsidRPr="00024D30">
        <w:rPr>
          <w:smallCaps/>
        </w:rPr>
        <w:t xml:space="preserve">.2.1 </w:t>
      </w:r>
      <w:r w:rsidR="0015276C" w:rsidRPr="00024D30">
        <w:rPr>
          <w:smallCaps/>
        </w:rPr>
        <w:tab/>
        <w:t>Estratégia de vida média</w:t>
      </w:r>
      <w:bookmarkEnd w:id="26"/>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27" w:name="_Toc487972255"/>
      <w:r w:rsidRPr="00024D30">
        <w:rPr>
          <w:smallCaps/>
        </w:rPr>
        <w:t>6</w:t>
      </w:r>
      <w:r w:rsidR="0015276C" w:rsidRPr="00024D30">
        <w:rPr>
          <w:smallCaps/>
        </w:rPr>
        <w:t xml:space="preserve">.2.2 </w:t>
      </w:r>
      <w:r w:rsidR="0015276C" w:rsidRPr="00024D30">
        <w:rPr>
          <w:smallCaps/>
        </w:rPr>
        <w:tab/>
        <w:t>Diversidade total de estratégias de vida</w:t>
      </w:r>
      <w:bookmarkEnd w:id="27"/>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28" w:name="_Toc487972256"/>
      <w:r w:rsidRPr="00024D30">
        <w:rPr>
          <w:smallCaps/>
        </w:rPr>
        <w:t>6</w:t>
      </w:r>
      <w:r w:rsidR="0015276C" w:rsidRPr="00024D30">
        <w:rPr>
          <w:smallCaps/>
        </w:rPr>
        <w:t xml:space="preserve">.2.3 </w:t>
      </w:r>
      <w:r w:rsidR="0015276C" w:rsidRPr="00024D30">
        <w:rPr>
          <w:smallCaps/>
        </w:rPr>
        <w:tab/>
        <w:t>Heterogeneidade interespecífica de estratégias de vida</w:t>
      </w:r>
      <w:bookmarkEnd w:id="28"/>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29" w:name="_Toc487972257"/>
      <w:r w:rsidRPr="007F7CAE">
        <w:t>6</w:t>
      </w:r>
      <w:r w:rsidR="0015276C" w:rsidRPr="007F7CAE">
        <w:t xml:space="preserve">.3 </w:t>
      </w:r>
      <w:r w:rsidR="0015276C" w:rsidRPr="007F7CAE">
        <w:tab/>
      </w:r>
      <w:r w:rsidR="0015276C" w:rsidRPr="00EC0C87">
        <w:rPr>
          <w:color w:val="000000" w:themeColor="text1"/>
        </w:rPr>
        <w:t>Cenário eco-evolutivo: diversas espécies com mutação</w:t>
      </w:r>
      <w:bookmarkEnd w:id="29"/>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nário eco-evolutivo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30" w:name="_Toc487972258"/>
      <w:r w:rsidRPr="00024D30">
        <w:rPr>
          <w:smallCaps/>
        </w:rPr>
        <w:lastRenderedPageBreak/>
        <w:t>6</w:t>
      </w:r>
      <w:r w:rsidR="0015276C" w:rsidRPr="00024D30">
        <w:rPr>
          <w:smallCaps/>
        </w:rPr>
        <w:t xml:space="preserve">.3.1 </w:t>
      </w:r>
      <w:r w:rsidR="0015276C" w:rsidRPr="00024D30">
        <w:rPr>
          <w:smallCaps/>
        </w:rPr>
        <w:tab/>
        <w:t>Estratégia de vida média</w:t>
      </w:r>
      <w:bookmarkEnd w:id="30"/>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eco-evolutivo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r w:rsidRPr="007E5525">
        <w:rPr>
          <w:rFonts w:ascii="Calibri Light" w:hAnsi="Calibri Light"/>
          <w:sz w:val="24"/>
          <w:szCs w:val="24"/>
        </w:rPr>
        <w:t>eco-evolutivo</w:t>
      </w:r>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eco-evolutivo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eco-evolutivo.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31" w:name="_Toc487972259"/>
      <w:r w:rsidRPr="00024D30">
        <w:rPr>
          <w:smallCaps/>
        </w:rPr>
        <w:t>6</w:t>
      </w:r>
      <w:r w:rsidR="0015276C" w:rsidRPr="00024D30">
        <w:rPr>
          <w:smallCaps/>
        </w:rPr>
        <w:t xml:space="preserve">.3.2 </w:t>
      </w:r>
      <w:r w:rsidR="0015276C" w:rsidRPr="00024D30">
        <w:rPr>
          <w:smallCaps/>
        </w:rPr>
        <w:tab/>
        <w:t>Diversidade total de estratégias de vida</w:t>
      </w:r>
      <w:bookmarkEnd w:id="31"/>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eco-evolutivo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2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eco-evolutivo.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32" w:name="_Toc487972260"/>
      <w:r w:rsidRPr="00024D30">
        <w:rPr>
          <w:smallCaps/>
        </w:rPr>
        <w:t>6</w:t>
      </w:r>
      <w:r w:rsidR="0015276C" w:rsidRPr="00024D30">
        <w:rPr>
          <w:smallCaps/>
        </w:rPr>
        <w:t xml:space="preserve">.3.3 </w:t>
      </w:r>
      <w:r w:rsidR="0015276C" w:rsidRPr="00024D30">
        <w:rPr>
          <w:smallCaps/>
        </w:rPr>
        <w:tab/>
        <w:t>Heterogeneidade interespecífica de estratégias de vida</w:t>
      </w:r>
      <w:bookmarkEnd w:id="32"/>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a para o cenário eco-evolutivo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eco-evolutivo.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2150E5">
          <w:footerReference w:type="default" r:id="rId23"/>
          <w:pgSz w:w="11900" w:h="16840"/>
          <w:pgMar w:top="1440" w:right="1440" w:bottom="1440" w:left="1440" w:header="708" w:footer="708" w:gutter="0"/>
          <w:pgNumType w:start="1"/>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eco-evolutivo,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4">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eco-evolutivo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9122" cy="8726437"/>
                    </a:xfrm>
                    <a:prstGeom prst="rect">
                      <a:avLst/>
                    </a:prstGeom>
                  </pic:spPr>
                </pic:pic>
              </a:graphicData>
            </a:graphic>
          </wp:inline>
        </w:drawing>
      </w:r>
    </w:p>
    <w:bookmarkStart w:id="33" w:name="_Toc487972261"/>
    <w:p w14:paraId="6C3D88B1" w14:textId="4360D230" w:rsidR="00173A56" w:rsidRPr="00011943" w:rsidRDefault="00173A56" w:rsidP="004B2563">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sidRPr="004B2563">
        <w:rPr>
          <w:color w:val="000000" w:themeColor="text1"/>
        </w:rPr>
        <w:t>DISCUSSÃO</w:t>
      </w:r>
      <w:bookmarkEnd w:id="33"/>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No cenário em que há apenas uma população, o principal processo que ocorreu na mudança de frequência das estratégias de vida a partir da pressão exercida pelo distúrbio foi 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 xml:space="preserve">s ao </w:t>
      </w:r>
      <w:r w:rsidRPr="00173A56">
        <w:rPr>
          <w:rFonts w:asciiTheme="majorHAnsi" w:hAnsiTheme="majorHAnsi"/>
          <w:color w:val="000000" w:themeColor="text1"/>
        </w:rPr>
        <w:lastRenderedPageBreak/>
        <w:t>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5849A687"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r w:rsidR="00626B20" w:rsidRPr="00530DAD">
        <w:rPr>
          <w:rFonts w:asciiTheme="majorHAnsi" w:hAnsiTheme="majorHAnsi" w:cs="Times New Roman"/>
          <w:color w:val="000000" w:themeColor="text1"/>
        </w:rPr>
        <w:t>Charlesworth,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721E7">
        <w:rPr>
          <w:rFonts w:asciiTheme="majorHAnsi" w:hAnsiTheme="majorHAnsi"/>
          <w:color w:val="000000" w:themeColor="text1"/>
        </w:rPr>
        <w:t>e</w:t>
      </w:r>
      <w:r w:rsidR="00A9438A" w:rsidRPr="00194690">
        <w:rPr>
          <w:rFonts w:asciiTheme="majorHAnsi" w:hAnsiTheme="majorHAnsi"/>
          <w:color w:val="000000" w:themeColor="text1"/>
        </w:rPr>
        <w:t xml:space="preserve">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r w:rsidR="00854C0B" w:rsidRPr="00194690">
        <w:rPr>
          <w:rFonts w:asciiTheme="majorHAnsi" w:hAnsiTheme="majorHAnsi"/>
          <w:color w:val="000000" w:themeColor="text1"/>
        </w:rPr>
        <w:t>Reznick, 2014</w:t>
      </w:r>
      <w:r w:rsidR="007C4126" w:rsidRPr="00194690">
        <w:rPr>
          <w:rFonts w:asciiTheme="majorHAnsi" w:hAnsiTheme="majorHAnsi"/>
          <w:color w:val="000000" w:themeColor="text1"/>
        </w:rPr>
        <w:t>)</w:t>
      </w:r>
      <w:r w:rsidR="00A721E7">
        <w:rPr>
          <w:rFonts w:asciiTheme="majorHAnsi" w:hAnsiTheme="majorHAnsi"/>
          <w:color w:val="000000" w:themeColor="text1"/>
        </w:rPr>
        <w:t>, iteroparidade e</w:t>
      </w:r>
      <w:r w:rsidR="00A9438A" w:rsidRPr="00194690">
        <w:rPr>
          <w:rFonts w:asciiTheme="majorHAnsi" w:hAnsiTheme="majorHAnsi"/>
          <w:color w:val="000000" w:themeColor="text1"/>
        </w:rPr>
        <w:t xml:space="preserve"> semelparidade</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721E7">
        <w:rPr>
          <w:rFonts w:asciiTheme="majorHAnsi" w:hAnsiTheme="majorHAnsi"/>
          <w:color w:val="000000" w:themeColor="text1"/>
        </w:rPr>
        <w:t>, número e</w:t>
      </w:r>
      <w:r w:rsidR="00A9438A" w:rsidRPr="00194690">
        <w:rPr>
          <w:rFonts w:asciiTheme="majorHAnsi" w:hAnsiTheme="majorHAnsi"/>
          <w:color w:val="000000" w:themeColor="text1"/>
        </w:rPr>
        <w:t xml:space="preserve"> tamanho dos propágulos</w:t>
      </w:r>
      <w:r w:rsidR="005F1946">
        <w:rPr>
          <w:rFonts w:asciiTheme="majorHAnsi" w:hAnsiTheme="majorHAnsi"/>
          <w:color w:val="000000" w:themeColor="text1"/>
        </w:rPr>
        <w:t xml:space="preserve"> </w:t>
      </w:r>
      <w:r w:rsidR="005F1946">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"DOI" : "10.1038/nature16489", "ISBN" : "1476-4687", "ISSN" : "0028-0836", "PMID" : "26700811", "abstract" : "Earth is home to a remarkable diversity of plant forms and life histories, yet comparatively few essential trait combinations have proved evolutionarily viable in today\u2019s terrestrial biosphere. By analysing worldwide variation in six major traits critical to growth, survival and reproduction within the largest sample of vascular plant species ever compiled, we found that occupancy of six-dimensional trait space is strongly concentrated, indicating coordination and trade-offs. Three- quarters of trait variation is captured in a two-dimensional global spectrum of plant form and function. One major dimension within this plane reflects the size of whole plants and their parts; the other represents the leaf economics spectrum, which balances leaf construction costs against growth potential. The global plant trait spectrum provides a backdrop for elucidating constraints on evolution, for functionally qualifying species and ecosystems, and for improving models that predict future vegetation based on continuous variation in plant form and function.", "author" : [ { "dropping-particle" : "", "family" : "D\u00edaz", "given" : "Sandra", "non-dropping-particle" : "", "parse-names" : false, "suffix" : "" }, { "dropping-particle" : "", "family" : "Kattge", "given" : "Jens", "non-dropping-particle" : "", "parse-names" : false, "suffix" : "" }, { "dropping-particle" : "", "family" : "Cornelissen", "given" : "Johannes H C", "non-dropping-particle" : "", "parse-names" : false, "suffix" : "" }, { "dropping-particle" : "", "family" : "Wright", "given" : "Ian J", "non-dropping-particle" : "", "parse-names" : false, "suffix" : "" }, { "dropping-particle" : "", "family" : "Lavorel", "given" : "Sandra", "non-dropping-particle" : "", "parse-names" : false, "suffix" : "" }, { "dropping-particle" : "", "family" : "Dray", "given" : "St\u00e9phane", "non-dropping-particle" : "", "parse-names" : false, "suffix" : "" }, { "dropping-particle" : "", "family" : "Reu", "given" : "Bj\u00f6rn", "non-dropping-particle" : "", "parse-names" : false, "suffix" : "" }, { "dropping-particle" : "", "family" : "Kleyer", "given" : "Michael", "non-dropping-particle" : "", "parse-names" : false, "suffix" : "" }, { "dropping-particle" : "", "family" : "Wirth", "given" : "Christian", "non-dropping-particle" : "", "parse-names" : false, "suffix" : "" }, { "dropping-particle" : "", "family" : "Prentice", "given" : "I Colin", "non-dropping-particle" : "", "parse-names" : false, "suffix" : "" }, { "dropping-particle" : "", "family" : "Garnier", "given" : "Eric", "non-dropping-particle" : "", "parse-names" : false, "suffix" : "" }, { "dropping-particle" : "", "family" : "B\u00f6nisch", "given" : "Gerhard", "non-dropping-particle" : "", "parse-names" : false, "suffix" : "" }, { "dropping-particle" : "", "family" : "Westoby", "given" : "Mark", "non-dropping-particle" : "", "parse-names" : false, "suffix" : "" }, { "dropping-particle" : "", "family" : "Poorter", "given" : "Hendrik", "non-dropping-particle" : "", "parse-names" : false, "suffix" : "" }, { "dropping-particle" : "", "family" : "Reich", "given" : "Peter B", "non-dropping-particle" : "", "parse-names" : false, "suffix" : "" }, { "dropping-particle" : "", "family" : "Moles", "given" : "Angela T", "non-dropping-particle" : "", "parse-names" : false, "suffix" : "" }, { "dropping-particle" : "", "family" : "Dickie", "given" : "John", "non-dropping-particle" : "", "parse-names" : false, "suffix" : "" }, { "dropping-particle" : "", "family" : "Gillison", "given" : "Andrew N", "non-dropping-particle" : "", "parse-names" : false, "suffix" : "" }, { "dropping-particle" : "", "family" : "Zanne", "given" : "Amy E", "non-dropping-particle" : "", "parse-names" : false, "suffix" : "" }, { "dropping-particle" : "", "family" : "Chave", "given" : "Jerome", "non-dropping-particle" : "", "parse-names" : false, "suffix" : "" }, { "dropping-particle" : "", "family" : "Wright", "given" : "S. J.", "non-dropping-particle" : "", "parse-names" : false, "suffix" : "" }, { "dropping-particle" : "", "family" : "Sheremet'ev", "given" : "Serge N", "non-dropping-particle" : "", "parse-names" : false, "suffix" : "" }, { "dropping-particle" : "", "family" : "Jactel", "given" : "Herv\u00e9", "non-dropping-particle" : "", "parse-names" : false, "suffix" : "" }, { "dropping-particle" : "", "family" : "Christopher", "given" : "Baraloto", "non-dropping-particle" : "", "parse-names" : false, "suffix" : "" }, { "dropping-particle" : "", "family" : "Cerabolini", "given" : "Bruno", "non-dropping-particle" : "", "parse-names" : false, "suffix" : "" }, { "dropping-particle" : "", "family" : "Pierce", "given" : "Simon", "non-dropping-particle" : "", "parse-names" : false, "suffix" : "" }, { "dropping-particle" : "", "family" : "Shipley", "given" : "Bill", "non-dropping-particle" : "", "parse-names" : false, "suffix" : "" }, { "dropping-particle" : "", "family" : "Kirkup", "given" : "Donald", "non-dropping-particle" : "", "parse-names" : false, "suffix" : "" }, { "dropping-particle" : "", "family" : "Casanoves", "given" : "Fernando", "non-dropping-particle" : "", "parse-names" : false, "suffix" : "" }, { "dropping-particle" : "", "family" : "Joswig", "given" : "Julia S", "non-dropping-particle" : "", "parse-names" : false, "suffix" : "" }, { "dropping-particle" : "", "family" : "G\u00fcnther", "given" : "Angela", "non-dropping-particle" : "", "parse-names" : false, "suffix" : "" }, { "dropping-particle" : "", "family" : "Falczuk", "given" : "Valeria", "non-dropping-particle" : "", "parse-names" : false, "suffix" : "" }, { "dropping-particle" : "", "family" : "R\u00fcger", "given" : "Nadja", "non-dropping-particle" : "", "parse-names" : false, "suffix" : "" }, { "dropping-particle" : "", "family" : "Mahecha", "given" : "Miguel D.", "non-dropping-particle" : "", "parse-names" : false, "suffix" : "" }, { "dropping-particle" : "", "family" : "Gorn\u00e9", "given" : "Lucas D.", "non-dropping-particle" : "", "parse-names" : false, "suffix" : "" } ], "container-title" : "Nature", "id" : "ITEM-1", "issue" : "7585", "issued" : { "date-parts" : [ [ "2016" ] ] }, "page" : "1-17", "publisher" : "Nature Publishing Group", "title" : "The global spectrum of plant form and function", "type" : "article-journal", "volume" : "529" }, "uris" : [ "http://www.mendeley.com/documents/?uuid=7152201c-fb43-40cf-87af-8680beb7e77d" ] } ], "mendeley" : { "formattedCitation" : "(D\u00edaz et al., 2016)", "manualFormatting" : "(D\u00edaz et al., 2016; Morris, 2009; Reznick, 2014)", "plainTextFormattedCitation" : "(D\u00edaz et al., 2016)", "previouslyFormattedCitation" : "(D\u00edaz et al., 2016)" }, "properties" : { "noteIndex" : 0 }, "schema" : "https://github.com/citation-style-language/schema/raw/master/csl-citation.json" }</w:instrText>
      </w:r>
      <w:r w:rsidR="005F1946">
        <w:rPr>
          <w:rFonts w:asciiTheme="majorHAnsi" w:hAnsiTheme="majorHAnsi"/>
          <w:color w:val="000000" w:themeColor="text1"/>
        </w:rPr>
        <w:fldChar w:fldCharType="separate"/>
      </w:r>
      <w:r w:rsidR="005F1946" w:rsidRPr="005F1946">
        <w:rPr>
          <w:rFonts w:asciiTheme="majorHAnsi" w:hAnsiTheme="majorHAnsi"/>
          <w:noProof/>
          <w:color w:val="000000" w:themeColor="text1"/>
        </w:rPr>
        <w:t>(Díaz et al., 2016</w:t>
      </w:r>
      <w:r w:rsidR="00054FE6">
        <w:rPr>
          <w:rFonts w:asciiTheme="majorHAnsi" w:hAnsiTheme="majorHAnsi"/>
          <w:noProof/>
          <w:color w:val="000000" w:themeColor="text1"/>
        </w:rPr>
        <w:t>;</w:t>
      </w:r>
      <w:r w:rsidR="00054FE6" w:rsidRPr="00054FE6">
        <w:rPr>
          <w:rFonts w:asciiTheme="majorHAnsi" w:hAnsiTheme="majorHAnsi"/>
          <w:noProof/>
          <w:color w:val="000000" w:themeColor="text1"/>
        </w:rPr>
        <w:t xml:space="preserve"> </w:t>
      </w:r>
      <w:r w:rsidR="00054FE6" w:rsidRPr="00194690">
        <w:rPr>
          <w:rFonts w:asciiTheme="majorHAnsi" w:hAnsiTheme="majorHAnsi"/>
          <w:noProof/>
          <w:color w:val="000000" w:themeColor="text1"/>
        </w:rPr>
        <w:t>Morris, 2009; Reznick, 2014</w:t>
      </w:r>
      <w:r w:rsidR="005F1946" w:rsidRPr="005F1946">
        <w:rPr>
          <w:rFonts w:asciiTheme="majorHAnsi" w:hAnsiTheme="majorHAnsi"/>
          <w:noProof/>
          <w:color w:val="000000" w:themeColor="text1"/>
        </w:rPr>
        <w:t>)</w:t>
      </w:r>
      <w:r w:rsidR="005F1946">
        <w:rPr>
          <w:rFonts w:asciiTheme="majorHAnsi" w:hAnsiTheme="majorHAnsi"/>
          <w:color w:val="000000" w:themeColor="text1"/>
        </w:rPr>
        <w:fldChar w:fldCharType="end"/>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w:t>
      </w:r>
      <w:r w:rsidR="006F4CE5">
        <w:rPr>
          <w:rFonts w:asciiTheme="majorHAnsi" w:hAnsiTheme="majorHAnsi"/>
          <w:color w:val="000000" w:themeColor="text1"/>
        </w:rPr>
        <w:t>a e</w:t>
      </w:r>
      <w:r w:rsidR="00A9438A">
        <w:rPr>
          <w:rFonts w:asciiTheme="majorHAnsi" w:hAnsiTheme="majorHAnsi"/>
          <w:color w:val="000000" w:themeColor="text1"/>
        </w:rPr>
        <w:t xml:space="preserve">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014CDD54"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lastRenderedPageBreak/>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w:t>
      </w:r>
      <w:r w:rsidR="005F37C3">
        <w:rPr>
          <w:rFonts w:asciiTheme="majorHAnsi" w:hAnsiTheme="majorHAnsi"/>
          <w:color w:val="000000" w:themeColor="text1"/>
        </w:rPr>
        <w:t xml:space="preserve">da </w:t>
      </w:r>
      <w:r w:rsidR="000A7854">
        <w:rPr>
          <w:rFonts w:asciiTheme="majorHAnsi" w:hAnsiTheme="majorHAnsi"/>
          <w:color w:val="000000" w:themeColor="text1"/>
        </w:rPr>
        <w:t xml:space="preserve">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ainda que a morte pelo distúrbio em si possa reduzir a diversidade da comunidade adulta, a redução seria compensada e superada pela entrada de estratégias variadas a partir do banco de propágulos em um cenário com mutação.</w:t>
      </w:r>
    </w:p>
    <w:p w14:paraId="0AF20F29" w14:textId="6D7C577A"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w:t>
      </w:r>
      <w:r w:rsidR="00302A7D">
        <w:rPr>
          <w:rFonts w:asciiTheme="majorHAnsi" w:hAnsiTheme="majorHAnsi"/>
          <w:color w:val="000000" w:themeColor="text1"/>
        </w:rPr>
        <w:t xml:space="preserve"> já</w:t>
      </w:r>
      <w:r w:rsidR="00D70DA9">
        <w:rPr>
          <w:rFonts w:asciiTheme="majorHAnsi" w:hAnsiTheme="majorHAnsi"/>
          <w:color w:val="000000" w:themeColor="text1"/>
        </w:rPr>
        <w:t xml:space="preserve"> apresentarem</w:t>
      </w:r>
      <w:r w:rsidRPr="00980F59">
        <w:rPr>
          <w:rFonts w:asciiTheme="majorHAnsi" w:hAnsiTheme="majorHAnsi"/>
          <w:color w:val="000000" w:themeColor="text1"/>
        </w:rPr>
        <w:t xml:space="preserve">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00722998">
        <w:rPr>
          <w:rFonts w:asciiTheme="majorHAnsi" w:hAnsiTheme="majorHAnsi"/>
          <w:color w:val="000000" w:themeColor="text1"/>
        </w:rPr>
        <w:t>sujeitas</w:t>
      </w:r>
      <w:r w:rsidR="007925E4">
        <w:rPr>
          <w:rFonts w:asciiTheme="majorHAnsi" w:hAnsiTheme="majorHAnsi"/>
          <w:color w:val="000000" w:themeColor="text1"/>
        </w:rPr>
        <w:t xml:space="preserve"> a distúrbio forte</w:t>
      </w:r>
      <w:r w:rsidRPr="00980F59">
        <w:rPr>
          <w:rFonts w:asciiTheme="majorHAnsi" w:hAnsiTheme="majorHAnsi"/>
          <w:color w:val="000000" w:themeColor="text1"/>
        </w:rPr>
        <w:t xml:space="preserve"> é a de manter a capaci</w:t>
      </w:r>
      <w:r w:rsidR="008468A2">
        <w:rPr>
          <w:rFonts w:asciiTheme="majorHAnsi" w:hAnsiTheme="majorHAnsi"/>
          <w:color w:val="000000" w:themeColor="text1"/>
        </w:rPr>
        <w:t>dade de colonização</w:t>
      </w:r>
      <w:r w:rsidR="00722998">
        <w:rPr>
          <w:rFonts w:asciiTheme="majorHAnsi" w:hAnsiTheme="majorHAnsi"/>
          <w:color w:val="000000" w:themeColor="text1"/>
        </w:rPr>
        <w:t xml:space="preserve"> do ambiente </w:t>
      </w:r>
      <w:r w:rsidRPr="00980F59">
        <w:rPr>
          <w:rFonts w:asciiTheme="majorHAnsi" w:hAnsiTheme="majorHAnsi"/>
          <w:color w:val="000000" w:themeColor="text1"/>
        </w:rPr>
        <w:t>após os eventos recorrentes de 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w:t>
      </w:r>
      <w:r w:rsidR="00F37EDB">
        <w:rPr>
          <w:rFonts w:asciiTheme="majorHAnsi" w:hAnsiTheme="majorHAnsi"/>
          <w:color w:val="000000" w:themeColor="text1"/>
        </w:rPr>
        <w:t>se introduzam no</w:t>
      </w:r>
      <w:r w:rsidR="00E01012">
        <w:rPr>
          <w:rFonts w:asciiTheme="majorHAnsi" w:hAnsiTheme="majorHAnsi"/>
          <w:color w:val="000000" w:themeColor="text1"/>
        </w:rPr>
        <w:t xml:space="preserve"> ambiente</w:t>
      </w:r>
      <w:r w:rsidRPr="00980F59">
        <w:rPr>
          <w:rFonts w:asciiTheme="majorHAnsi" w:hAnsiTheme="majorHAnsi"/>
          <w:color w:val="000000" w:themeColor="text1"/>
        </w:rPr>
        <w:t>. Em contrapartida, a mutação</w:t>
      </w:r>
      <w:r w:rsidR="00D752DF">
        <w:rPr>
          <w:rFonts w:asciiTheme="majorHAnsi" w:hAnsiTheme="majorHAnsi"/>
          <w:color w:val="000000" w:themeColor="text1"/>
        </w:rPr>
        <w:t xml:space="preserve"> não poderia garantir a persistência</w:t>
      </w:r>
      <w:r w:rsidRPr="00980F59">
        <w:rPr>
          <w:rFonts w:asciiTheme="majorHAnsi" w:hAnsiTheme="majorHAnsi"/>
          <w:color w:val="000000" w:themeColor="text1"/>
        </w:rPr>
        <w:t xml:space="preserve">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w:t>
      </w:r>
      <w:r w:rsidR="00E01012">
        <w:rPr>
          <w:rFonts w:asciiTheme="majorHAnsi" w:hAnsiTheme="majorHAnsi"/>
          <w:color w:val="000000" w:themeColor="text1"/>
        </w:rPr>
        <w:lastRenderedPageBreak/>
        <w:t>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001247F1">
        <w:rPr>
          <w:rFonts w:asciiTheme="majorHAnsi" w:hAnsiTheme="majorHAnsi"/>
          <w:color w:val="000000" w:themeColor="text1"/>
        </w:rPr>
        <w:t>, em detrimento de fatores externos</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C57AE1">
        <w:rPr>
          <w:rFonts w:asciiTheme="majorHAnsi" w:hAnsiTheme="majorHAnsi"/>
          <w:color w:val="000000" w:themeColor="text1"/>
        </w:rPr>
        <w:t>ientes com distúrbio forte (além das estratégias que persistem em decorrência de sua elevada fecundidade),</w:t>
      </w:r>
      <w:r w:rsidRPr="00980F59">
        <w:rPr>
          <w:rFonts w:asciiTheme="majorHAnsi" w:hAnsiTheme="majorHAnsi"/>
          <w:color w:val="000000" w:themeColor="text1"/>
        </w:rPr>
        <w:t xml:space="preserve"> </w:t>
      </w:r>
      <w:r w:rsidR="00575571">
        <w:rPr>
          <w:rFonts w:asciiTheme="majorHAnsi" w:hAnsiTheme="majorHAnsi"/>
          <w:color w:val="000000" w:themeColor="text1"/>
        </w:rPr>
        <w:t xml:space="preserve">geram </w:t>
      </w:r>
      <w:r w:rsidRPr="00980F59">
        <w:rPr>
          <w:rFonts w:asciiTheme="majorHAnsi" w:hAnsiTheme="majorHAnsi"/>
          <w:color w:val="000000" w:themeColor="text1"/>
        </w:rPr>
        <w:t>o padrão observado de aumento da diver</w:t>
      </w:r>
      <w:r w:rsidR="00D15967">
        <w:rPr>
          <w:rFonts w:asciiTheme="majorHAnsi" w:hAnsiTheme="majorHAnsi"/>
          <w:color w:val="000000" w:themeColor="text1"/>
        </w:rPr>
        <w:t xml:space="preserve">sidade com a elevação </w:t>
      </w:r>
      <w:r w:rsidRPr="00980F59">
        <w:rPr>
          <w:rFonts w:asciiTheme="majorHAnsi" w:hAnsiTheme="majorHAnsi"/>
          <w:color w:val="000000" w:themeColor="text1"/>
        </w:rPr>
        <w:t>da força do distúrbio.</w:t>
      </w:r>
    </w:p>
    <w:p w14:paraId="033C3E56" w14:textId="55158226"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verossimilhança reduzidos.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xml:space="preserve">, baixa diversidade é esperada em ambientes homogêneos, que favorecem a evolução de especialistas, ou ambientes heterogêneos em que os indivíduos </w:t>
      </w:r>
      <w:r w:rsidR="00130114">
        <w:rPr>
          <w:rFonts w:asciiTheme="majorHAnsi" w:hAnsiTheme="majorHAnsi"/>
          <w:color w:val="000000" w:themeColor="text1"/>
        </w:rPr>
        <w:t>são submetidos</w:t>
      </w:r>
      <w:r w:rsidRPr="00980F59">
        <w:rPr>
          <w:rFonts w:asciiTheme="majorHAnsi" w:hAnsiTheme="majorHAnsi"/>
          <w:color w:val="000000" w:themeColor="text1"/>
        </w:rPr>
        <w:t xml:space="preserve">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w:t>
      </w:r>
      <w:r w:rsidR="008B5DBA">
        <w:rPr>
          <w:rFonts w:asciiTheme="majorHAnsi" w:hAnsiTheme="majorHAnsi"/>
          <w:color w:val="000000" w:themeColor="text1"/>
        </w:rPr>
        <w:t>a</w:t>
      </w:r>
      <w:r w:rsidRPr="00980F59">
        <w:rPr>
          <w:rFonts w:asciiTheme="majorHAnsi" w:hAnsiTheme="majorHAnsi"/>
          <w:color w:val="000000" w:themeColor="text1"/>
        </w:rPr>
        <w:t xml:space="preserve"> </w:t>
      </w:r>
      <w:r w:rsidR="008B5DBA">
        <w:rPr>
          <w:rFonts w:asciiTheme="majorHAnsi" w:hAnsiTheme="majorHAnsi"/>
          <w:color w:val="000000" w:themeColor="text1"/>
        </w:rPr>
        <w:t>das condições</w:t>
      </w:r>
      <w:r w:rsidRPr="00980F59">
        <w:rPr>
          <w:rFonts w:asciiTheme="majorHAnsi" w:hAnsiTheme="majorHAnsi"/>
          <w:color w:val="000000" w:themeColor="text1"/>
        </w:rPr>
        <w:t xml:space="preserve">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lastRenderedPageBreak/>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 xml:space="preserve">o efeito da </w:t>
      </w:r>
      <w:r w:rsidR="00997F55">
        <w:rPr>
          <w:rFonts w:asciiTheme="majorHAnsi" w:hAnsiTheme="majorHAnsi"/>
          <w:color w:val="000000" w:themeColor="text1"/>
        </w:rPr>
        <w:t xml:space="preserve">maior </w:t>
      </w:r>
      <w:r w:rsidR="005452D9">
        <w:rPr>
          <w:rFonts w:asciiTheme="majorHAnsi" w:hAnsiTheme="majorHAnsi"/>
          <w:color w:val="000000" w:themeColor="text1"/>
        </w:rPr>
        <w:t>amostragem do banco descrito no parágrafo anterior faz com que</w:t>
      </w:r>
      <w:r w:rsidR="00097117">
        <w:rPr>
          <w:rFonts w:asciiTheme="majorHAnsi" w:hAnsiTheme="majorHAnsi"/>
          <w:color w:val="000000" w:themeColor="text1"/>
        </w:rPr>
        <w:t xml:space="preserve"> </w:t>
      </w:r>
      <w:r w:rsidR="00BC6225">
        <w:rPr>
          <w:rFonts w:asciiTheme="majorHAnsi" w:hAnsiTheme="majorHAnsi"/>
          <w:color w:val="000000" w:themeColor="text1"/>
        </w:rPr>
        <w:t>indivíduos não tã</w:t>
      </w:r>
      <w:r w:rsidR="00997F55">
        <w:rPr>
          <w:rFonts w:asciiTheme="majorHAnsi" w:hAnsiTheme="majorHAnsi"/>
          <w:color w:val="000000" w:themeColor="text1"/>
        </w:rPr>
        <w:t>o fecundos consigam persistir em</w:t>
      </w:r>
      <w:r w:rsidR="00BC6225">
        <w:rPr>
          <w:rFonts w:asciiTheme="majorHAnsi" w:hAnsiTheme="majorHAnsi"/>
          <w:color w:val="000000" w:themeColor="text1"/>
        </w:rPr>
        <w:t xml:space="preserve"> ambientes com distúrbio elevado</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w:t>
      </w:r>
      <w:r w:rsidR="00997F55">
        <w:rPr>
          <w:rFonts w:asciiTheme="majorHAnsi" w:hAnsiTheme="majorHAnsi"/>
          <w:color w:val="000000" w:themeColor="text1"/>
        </w:rPr>
        <w:t>leva a uma diversidade de estratégias maior</w:t>
      </w:r>
      <w:r w:rsidR="002B11B9">
        <w:rPr>
          <w:rFonts w:asciiTheme="majorHAnsi" w:hAnsiTheme="majorHAnsi"/>
          <w:color w:val="000000" w:themeColor="text1"/>
        </w:rPr>
        <w:t xml:space="preserve"> </w:t>
      </w:r>
      <w:r w:rsidR="00997F55">
        <w:rPr>
          <w:rFonts w:asciiTheme="majorHAnsi" w:hAnsiTheme="majorHAnsi"/>
          <w:color w:val="000000" w:themeColor="text1"/>
        </w:rPr>
        <w:t>neste</w:t>
      </w:r>
      <w:r w:rsidR="004551AD">
        <w:rPr>
          <w:rFonts w:asciiTheme="majorHAnsi" w:hAnsiTheme="majorHAnsi"/>
          <w:color w:val="000000" w:themeColor="text1"/>
        </w:rPr>
        <w:t xml:space="preserve"> extremo </w:t>
      </w:r>
      <w:r w:rsidR="00997F55">
        <w:rPr>
          <w:rFonts w:asciiTheme="majorHAnsi" w:hAnsiTheme="majorHAnsi"/>
          <w:color w:val="000000" w:themeColor="text1"/>
        </w:rPr>
        <w:t>do que na ausência de distúrbio</w:t>
      </w:r>
      <w:r w:rsidR="002B11B9">
        <w:rPr>
          <w:rFonts w:asciiTheme="majorHAnsi" w:hAnsiTheme="majorHAnsi"/>
          <w:color w:val="000000" w:themeColor="text1"/>
        </w:rPr>
        <w:t xml:space="preserve">. </w:t>
      </w:r>
      <w:r w:rsidR="0023182A">
        <w:rPr>
          <w:rFonts w:asciiTheme="majorHAnsi" w:hAnsiTheme="majorHAnsi"/>
          <w:color w:val="000000" w:themeColor="text1"/>
        </w:rPr>
        <w:t xml:space="preserve">No entanto, </w:t>
      </w:r>
      <w:r w:rsidR="00655FFE">
        <w:rPr>
          <w:rFonts w:asciiTheme="majorHAnsi" w:hAnsiTheme="majorHAnsi"/>
          <w:color w:val="000000" w:themeColor="text1"/>
        </w:rPr>
        <w:t xml:space="preserve">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w:t>
      </w:r>
      <w:r w:rsidR="00007459">
        <w:rPr>
          <w:rFonts w:asciiTheme="majorHAnsi" w:hAnsiTheme="majorHAnsi"/>
          <w:color w:val="000000" w:themeColor="text1"/>
        </w:rPr>
        <w:t xml:space="preserve">das </w:t>
      </w:r>
      <w:r w:rsidRPr="00980F59">
        <w:rPr>
          <w:rFonts w:asciiTheme="majorHAnsi" w:hAnsiTheme="majorHAnsi"/>
          <w:color w:val="000000" w:themeColor="text1"/>
        </w:rPr>
        <w:t>fase</w:t>
      </w:r>
      <w:r w:rsidR="00007459">
        <w:rPr>
          <w:rFonts w:asciiTheme="majorHAnsi" w:hAnsiTheme="majorHAnsi"/>
          <w:color w:val="000000" w:themeColor="text1"/>
        </w:rPr>
        <w:t>s geradas pelo</w:t>
      </w:r>
      <w:r w:rsidRPr="00980F59">
        <w:rPr>
          <w:rFonts w:asciiTheme="majorHAnsi" w:hAnsiTheme="majorHAnsi"/>
          <w:color w:val="000000" w:themeColor="text1"/>
        </w:rPr>
        <w:t xml:space="preserve">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w:t>
      </w:r>
      <w:r w:rsidRPr="00EE49A2">
        <w:rPr>
          <w:rFonts w:asciiTheme="majorHAnsi" w:hAnsiTheme="majorHAnsi"/>
          <w:color w:val="000000" w:themeColor="text1"/>
        </w:rPr>
        <w:t>o pico de diversidade se dá em algum trecho do gradiente com tax</w:t>
      </w:r>
      <w:r w:rsidR="00097117" w:rsidRPr="00EE49A2">
        <w:rPr>
          <w:rFonts w:asciiTheme="majorHAnsi" w:hAnsiTheme="majorHAnsi"/>
          <w:color w:val="000000" w:themeColor="text1"/>
        </w:rPr>
        <w:t>as intermediárias de distúrbio.</w:t>
      </w:r>
      <w:r w:rsidR="00817F50" w:rsidRPr="00EE49A2">
        <w:rPr>
          <w:rFonts w:asciiTheme="majorHAnsi" w:hAnsiTheme="majorHAnsi"/>
          <w:color w:val="000000" w:themeColor="text1"/>
        </w:rPr>
        <w:t xml:space="preserve"> Alé</w:t>
      </w:r>
      <w:r w:rsidR="003208CC" w:rsidRPr="00EE49A2">
        <w:rPr>
          <w:rFonts w:asciiTheme="majorHAnsi" w:hAnsiTheme="majorHAnsi"/>
          <w:color w:val="000000" w:themeColor="text1"/>
        </w:rPr>
        <w:t>m disso, o pico de diversidade</w:t>
      </w:r>
      <w:r w:rsidR="005452D9" w:rsidRPr="00EE49A2">
        <w:rPr>
          <w:rFonts w:asciiTheme="majorHAnsi" w:hAnsiTheme="majorHAnsi"/>
          <w:color w:val="000000" w:themeColor="text1"/>
        </w:rPr>
        <w:t xml:space="preserve"> também</w:t>
      </w:r>
      <w:r w:rsidR="003208CC" w:rsidRPr="00EE49A2">
        <w:rPr>
          <w:rFonts w:asciiTheme="majorHAnsi" w:hAnsiTheme="majorHAnsi"/>
          <w:color w:val="000000" w:themeColor="text1"/>
        </w:rPr>
        <w:t xml:space="preserve"> pode ser formado caso a pe</w:t>
      </w:r>
      <w:r w:rsidR="005C3532" w:rsidRPr="00EE49A2">
        <w:rPr>
          <w:rFonts w:asciiTheme="majorHAnsi" w:hAnsiTheme="majorHAnsi"/>
          <w:color w:val="000000" w:themeColor="text1"/>
        </w:rPr>
        <w:t xml:space="preserve">rda de diversidade ocasionada </w:t>
      </w:r>
      <w:r w:rsidR="00D149D2" w:rsidRPr="00EE49A2">
        <w:rPr>
          <w:rFonts w:asciiTheme="majorHAnsi" w:hAnsiTheme="majorHAnsi"/>
          <w:color w:val="000000" w:themeColor="text1"/>
        </w:rPr>
        <w:t>por níveis intermediários de</w:t>
      </w:r>
      <w:r w:rsidR="003208CC" w:rsidRPr="00EE49A2">
        <w:rPr>
          <w:rFonts w:asciiTheme="majorHAnsi" w:hAnsiTheme="majorHAnsi"/>
          <w:color w:val="000000" w:themeColor="text1"/>
        </w:rPr>
        <w:t xml:space="preserve"> distúrbio </w:t>
      </w:r>
      <w:r w:rsidR="00A22E1C" w:rsidRPr="00EE49A2">
        <w:rPr>
          <w:rFonts w:asciiTheme="majorHAnsi" w:hAnsiTheme="majorHAnsi"/>
          <w:color w:val="000000" w:themeColor="text1"/>
        </w:rPr>
        <w:t xml:space="preserve">consiga ser superada </w:t>
      </w:r>
      <w:r w:rsidR="003208CC" w:rsidRPr="00EE49A2">
        <w:rPr>
          <w:rFonts w:asciiTheme="majorHAnsi" w:hAnsiTheme="majorHAnsi"/>
          <w:color w:val="000000" w:themeColor="text1"/>
        </w:rPr>
        <w:t>pela entrada de variação dada pela</w:t>
      </w:r>
      <w:r w:rsidR="003208CC">
        <w:rPr>
          <w:rFonts w:asciiTheme="majorHAnsi" w:hAnsiTheme="majorHAnsi"/>
          <w:color w:val="000000" w:themeColor="text1"/>
        </w:rPr>
        <w:t xml:space="preserve">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D149D2">
        <w:rPr>
          <w:rFonts w:asciiTheme="majorHAnsi" w:hAnsiTheme="majorHAnsi"/>
          <w:color w:val="000000" w:themeColor="text1"/>
        </w:rPr>
        <w:t xml:space="preserve">mas não </w:t>
      </w:r>
      <w:r w:rsidR="001F3FA3">
        <w:rPr>
          <w:rFonts w:asciiTheme="majorHAnsi" w:hAnsiTheme="majorHAnsi"/>
          <w:color w:val="000000" w:themeColor="text1"/>
        </w:rPr>
        <w:t xml:space="preserve">possa ser compensada </w:t>
      </w:r>
      <w:r w:rsidR="00D149D2">
        <w:rPr>
          <w:rFonts w:asciiTheme="majorHAnsi" w:hAnsiTheme="majorHAnsi"/>
          <w:color w:val="000000" w:themeColor="text1"/>
        </w:rPr>
        <w:t>em níveis elevados de distúrbio</w:t>
      </w:r>
      <w:r w:rsidR="001F3FA3">
        <w:rPr>
          <w:rFonts w:asciiTheme="majorHAnsi" w:hAnsiTheme="majorHAnsi"/>
          <w:color w:val="000000" w:themeColor="text1"/>
        </w:rPr>
        <w:t>.</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em longevidade</w:t>
      </w:r>
      <w:r w:rsidRPr="00F16F73">
        <w:rPr>
          <w:rStyle w:val="FootnoteReference"/>
        </w:rPr>
        <w:footnoteReference w:id="7"/>
      </w:r>
      <w:r w:rsidRPr="00980F59">
        <w:rPr>
          <w:rFonts w:asciiTheme="majorHAnsi" w:hAnsiTheme="majorHAnsi"/>
          <w:color w:val="000000" w:themeColor="text1"/>
        </w:rPr>
        <w:t xml:space="preserve">. Outro processo que pode levar à extinção de linhagens é a deriva ecológica, </w:t>
      </w:r>
      <w:r w:rsidRPr="00980F59">
        <w:rPr>
          <w:rFonts w:asciiTheme="majorHAnsi" w:hAnsiTheme="majorHAnsi"/>
          <w:color w:val="000000" w:themeColor="text1"/>
        </w:rPr>
        <w:lastRenderedPageBreak/>
        <w:t>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3CDAC237" w:rsidR="00085C73" w:rsidRPr="00980F59" w:rsidRDefault="00085C73" w:rsidP="00085C73">
      <w:pPr>
        <w:ind w:firstLine="720"/>
        <w:contextualSpacing/>
        <w:jc w:val="both"/>
        <w:rPr>
          <w:rFonts w:asciiTheme="majorHAnsi" w:hAnsiTheme="majorHAnsi"/>
          <w:color w:val="000000" w:themeColor="text1"/>
        </w:rPr>
      </w:pPr>
      <w:r w:rsidRPr="00F21FBA">
        <w:rPr>
          <w:rFonts w:asciiTheme="majorHAnsi" w:hAnsiTheme="majorHAnsi"/>
          <w:color w:val="000000" w:themeColor="text1"/>
        </w:rPr>
        <w:t>Diferentemente do que ocorreu no cenário de evolução da estratégia em apenas uma população, um pequeno aumento na taxa de distúrbio</w:t>
      </w:r>
      <w:r w:rsidRPr="00980F59">
        <w:rPr>
          <w:rFonts w:asciiTheme="majorHAnsi" w:hAnsiTheme="majorHAnsi"/>
          <w:color w:val="000000" w:themeColor="text1"/>
        </w:rPr>
        <w:t xml:space="preserve"> foi suficiente para selecionar indivíduos do extremo da estratégia de maior investimento em fecundidade. Isso provavelmente ocorreu porque as estratégias de vida extintas com os eventos de distúrbio </w:t>
      </w:r>
      <w:r w:rsidR="008B0E82">
        <w:rPr>
          <w:rFonts w:asciiTheme="majorHAnsi" w:hAnsiTheme="majorHAnsi"/>
          <w:color w:val="000000" w:themeColor="text1"/>
        </w:rPr>
        <w:t xml:space="preserve">(por exclusão competitiva, deriva ecológica ou na ação direta de morte do distúrbio) </w:t>
      </w:r>
      <w:r w:rsidRPr="00980F59">
        <w:rPr>
          <w:rFonts w:asciiTheme="majorHAnsi" w:hAnsiTheme="majorHAnsi"/>
          <w:color w:val="000000" w:themeColor="text1"/>
        </w:rPr>
        <w:t>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3C440E">
        <w:rPr>
          <w:rFonts w:asciiTheme="majorHAnsi" w:hAnsiTheme="majorHAnsi"/>
          <w:color w:val="000000" w:themeColor="text1"/>
        </w:rPr>
        <w:t xml:space="preserve"> estratégias menos fecundas</w:t>
      </w:r>
      <w:r w:rsidR="00870C7A">
        <w:rPr>
          <w:rFonts w:asciiTheme="majorHAnsi" w:hAnsiTheme="majorHAnsi"/>
          <w:color w:val="000000" w:themeColor="text1"/>
        </w:rPr>
        <w:t>, sendo mantidas apenas as que produzem o máximo de propágulos por ciclo reprodutivo</w:t>
      </w:r>
      <w:r w:rsidRPr="00F16F73">
        <w:rPr>
          <w:rStyle w:val="FootnoteReference"/>
        </w:rPr>
        <w:footnoteReference w:id="8"/>
      </w:r>
      <w:r w:rsidRPr="00980F59">
        <w:rPr>
          <w:rFonts w:asciiTheme="majorHAnsi" w:hAnsiTheme="majorHAnsi"/>
          <w:color w:val="000000" w:themeColor="text1"/>
        </w:rPr>
        <w:t xml:space="preserve">. </w:t>
      </w:r>
      <w:r w:rsidR="00B765B5">
        <w:rPr>
          <w:rFonts w:asciiTheme="majorHAnsi" w:hAnsiTheme="majorHAnsi"/>
          <w:color w:val="000000" w:themeColor="text1"/>
        </w:rPr>
        <w:t>Em paralelo</w:t>
      </w:r>
      <w:r w:rsidR="00743F8C">
        <w:rPr>
          <w:rFonts w:asciiTheme="majorHAnsi" w:hAnsiTheme="majorHAnsi"/>
          <w:color w:val="000000" w:themeColor="text1"/>
        </w:rPr>
        <w:t xml:space="preserve">, </w:t>
      </w:r>
      <w:r w:rsidR="008078C9">
        <w:rPr>
          <w:rFonts w:asciiTheme="majorHAnsi" w:hAnsiTheme="majorHAnsi"/>
          <w:color w:val="000000" w:themeColor="text1"/>
        </w:rPr>
        <w:t xml:space="preserve">na ausência de </w:t>
      </w:r>
      <w:r w:rsidR="008078C9">
        <w:rPr>
          <w:rFonts w:asciiTheme="majorHAnsi" w:hAnsiTheme="majorHAnsi"/>
          <w:color w:val="000000" w:themeColor="text1"/>
        </w:rPr>
        <w:lastRenderedPageBreak/>
        <w:t xml:space="preserve">distúrbio, </w:t>
      </w:r>
      <w:r w:rsidR="00EC74C4">
        <w:rPr>
          <w:rFonts w:asciiTheme="majorHAnsi" w:hAnsiTheme="majorHAnsi"/>
          <w:color w:val="000000" w:themeColor="text1"/>
        </w:rPr>
        <w:t>ainda que a estratégia de maior longevidade seja favorecida, a exclusão das espécies de maior fecundidade é mais lenta do que a exclusão das espécies menos favorecidas em ambientes com distúrbio</w:t>
      </w:r>
      <w:r w:rsidR="0074162C">
        <w:rPr>
          <w:rFonts w:asciiTheme="majorHAnsi" w:hAnsiTheme="majorHAnsi"/>
          <w:color w:val="000000" w:themeColor="text1"/>
        </w:rPr>
        <w:t xml:space="preserve"> (dado que a remoção de uma parte considerável dos indivíduos </w:t>
      </w:r>
      <w:r w:rsidR="00FE7D90">
        <w:rPr>
          <w:rFonts w:asciiTheme="majorHAnsi" w:hAnsiTheme="majorHAnsi"/>
          <w:color w:val="000000" w:themeColor="text1"/>
        </w:rPr>
        <w:t xml:space="preserve">de uma só vez </w:t>
      </w:r>
      <w:r w:rsidR="0074162C">
        <w:rPr>
          <w:rFonts w:asciiTheme="majorHAnsi" w:hAnsiTheme="majorHAnsi"/>
          <w:color w:val="000000" w:themeColor="text1"/>
        </w:rPr>
        <w:t xml:space="preserve">aumenta </w:t>
      </w:r>
      <w:r w:rsidR="00FE7D90">
        <w:rPr>
          <w:rFonts w:asciiTheme="majorHAnsi" w:hAnsiTheme="majorHAnsi"/>
          <w:color w:val="000000" w:themeColor="text1"/>
        </w:rPr>
        <w:t>a velocidade</w:t>
      </w:r>
      <w:r w:rsidR="0074162C">
        <w:rPr>
          <w:rFonts w:asciiTheme="majorHAnsi" w:hAnsiTheme="majorHAnsi"/>
          <w:color w:val="000000" w:themeColor="text1"/>
        </w:rPr>
        <w:t xml:space="preserve"> de desaparecimento </w:t>
      </w:r>
      <w:r w:rsidR="006C64CC">
        <w:rPr>
          <w:rFonts w:asciiTheme="majorHAnsi" w:hAnsiTheme="majorHAnsi"/>
          <w:color w:val="000000" w:themeColor="text1"/>
        </w:rPr>
        <w:t xml:space="preserve">das </w:t>
      </w:r>
      <w:r w:rsidR="0074162C">
        <w:rPr>
          <w:rFonts w:asciiTheme="majorHAnsi" w:hAnsiTheme="majorHAnsi"/>
          <w:color w:val="000000" w:themeColor="text1"/>
        </w:rPr>
        <w:t>espécie</w:t>
      </w:r>
      <w:r w:rsidR="006C64CC">
        <w:rPr>
          <w:rFonts w:asciiTheme="majorHAnsi" w:hAnsiTheme="majorHAnsi"/>
          <w:color w:val="000000" w:themeColor="text1"/>
        </w:rPr>
        <w:t>s</w:t>
      </w:r>
      <w:r w:rsidR="0074162C">
        <w:rPr>
          <w:rFonts w:asciiTheme="majorHAnsi" w:hAnsiTheme="majorHAnsi"/>
          <w:color w:val="000000" w:themeColor="text1"/>
        </w:rPr>
        <w:t>)</w:t>
      </w:r>
      <w:r w:rsidR="008643E0">
        <w:rPr>
          <w:rFonts w:asciiTheme="majorHAnsi" w:hAnsiTheme="majorHAnsi"/>
          <w:color w:val="000000" w:themeColor="text1"/>
        </w:rPr>
        <w:t>.</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FB4B2B">
        <w:rPr>
          <w:rFonts w:asciiTheme="majorHAnsi" w:hAnsiTheme="majorHAnsi"/>
          <w:color w:val="000000" w:themeColor="text1"/>
        </w:rPr>
        <w:t xml:space="preserve"> a diversidade de estratégias foi</w:t>
      </w:r>
      <w:r w:rsidR="006608D4">
        <w:rPr>
          <w:rFonts w:asciiTheme="majorHAnsi" w:hAnsiTheme="majorHAnsi"/>
          <w:color w:val="000000" w:themeColor="text1"/>
        </w:rPr>
        <w:t xml:space="preserve"> maior na ausência de distú</w:t>
      </w:r>
      <w:r w:rsidR="00F60B0D">
        <w:rPr>
          <w:rFonts w:asciiTheme="majorHAnsi" w:hAnsiTheme="majorHAnsi"/>
          <w:color w:val="000000" w:themeColor="text1"/>
        </w:rPr>
        <w:t>rbio</w:t>
      </w:r>
      <w:r w:rsidR="0089445B">
        <w:rPr>
          <w:rFonts w:asciiTheme="majorHAnsi" w:hAnsiTheme="majorHAnsi"/>
          <w:color w:val="000000" w:themeColor="text1"/>
        </w:rPr>
        <w:t xml:space="preserve"> e cai</w:t>
      </w:r>
      <w:r w:rsidR="00FB4B2B">
        <w:rPr>
          <w:rFonts w:asciiTheme="majorHAnsi" w:hAnsiTheme="majorHAnsi"/>
          <w:color w:val="000000" w:themeColor="text1"/>
        </w:rPr>
        <w:t>u</w:t>
      </w:r>
      <w:r w:rsidR="0089445B">
        <w:rPr>
          <w:rFonts w:asciiTheme="majorHAnsi" w:hAnsiTheme="majorHAnsi"/>
          <w:color w:val="000000" w:themeColor="text1"/>
        </w:rPr>
        <w:t xml:space="preserve"> de forma brusca</w:t>
      </w:r>
      <w:r w:rsidR="00DE7CA0">
        <w:rPr>
          <w:rFonts w:asciiTheme="majorHAnsi" w:hAnsiTheme="majorHAnsi"/>
          <w:color w:val="000000" w:themeColor="text1"/>
        </w:rPr>
        <w:t xml:space="preserve"> com um pequeno</w:t>
      </w:r>
      <w:r w:rsidR="0089445B">
        <w:rPr>
          <w:rFonts w:asciiTheme="majorHAnsi" w:hAnsiTheme="majorHAnsi"/>
          <w:color w:val="000000" w:themeColor="text1"/>
        </w:rPr>
        <w:t xml:space="preserve"> aumento do distúrbio</w:t>
      </w:r>
      <w:r w:rsidRPr="00980F59">
        <w:rPr>
          <w:rFonts w:asciiTheme="majorHAnsi" w:hAnsiTheme="majorHAnsi"/>
          <w:color w:val="000000" w:themeColor="text1"/>
        </w:rPr>
        <w:t>.</w:t>
      </w:r>
    </w:p>
    <w:p w14:paraId="56AB802D" w14:textId="0203C965"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resultados obtidos por</w:t>
      </w:r>
      <w:r w:rsidR="00E228B3">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"manualFormatting"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Pr>
          <w:rFonts w:asciiTheme="majorHAnsi" w:hAnsiTheme="majorHAnsi"/>
          <w:noProof/>
          <w:color w:val="000000" w:themeColor="text1"/>
        </w:rPr>
        <w:t>Mandai</w:t>
      </w:r>
      <w:r w:rsidR="00672B6A" w:rsidRPr="00672B6A">
        <w:rPr>
          <w:rFonts w:asciiTheme="majorHAnsi" w:hAnsiTheme="majorHAnsi"/>
          <w:noProof/>
          <w:color w:val="000000" w:themeColor="text1"/>
        </w:rPr>
        <w:t xml:space="preserve"> </w:t>
      </w:r>
      <w:r w:rsidR="00672B6A">
        <w:rPr>
          <w:rFonts w:asciiTheme="majorHAnsi" w:hAnsiTheme="majorHAnsi"/>
          <w:noProof/>
          <w:color w:val="000000" w:themeColor="text1"/>
        </w:rPr>
        <w:t>(</w:t>
      </w:r>
      <w:r w:rsidR="00672B6A" w:rsidRPr="00672B6A">
        <w:rPr>
          <w:rFonts w:asciiTheme="majorHAnsi" w:hAnsiTheme="majorHAnsi"/>
          <w:noProof/>
          <w:color w:val="000000" w:themeColor="text1"/>
        </w:rPr>
        <w:t>2015)</w:t>
      </w:r>
      <w:r w:rsidR="00672B6A">
        <w:rPr>
          <w:rFonts w:asciiTheme="majorHAnsi" w:hAnsiTheme="majorHAnsi"/>
          <w:color w:val="000000" w:themeColor="text1"/>
        </w:rPr>
        <w:fldChar w:fldCharType="end"/>
      </w:r>
      <w:r w:rsidRPr="00BF55C3">
        <w:rPr>
          <w:rFonts w:asciiTheme="majorHAnsi" w:hAnsiTheme="majorHAnsi"/>
          <w:color w:val="000000" w:themeColor="text1"/>
        </w:rPr>
        <w:t xml:space="preserve"> em simulações de comunidades com estocasticidade demográfica. No estudo, a diversidade de espécies caiu com o aumento da intensidade e da frequência de distúrbios em função da intensificação dos processos de exclusão competitiva e deriva ecológica</w:t>
      </w:r>
      <w:r w:rsidR="0001163D">
        <w:rPr>
          <w:rStyle w:val="CommentReference"/>
        </w:rPr>
        <w:t>,</w:t>
      </w:r>
      <w:r w:rsidR="000C797C">
        <w:rPr>
          <w:rFonts w:asciiTheme="majorHAnsi" w:hAnsiTheme="majorHAnsi"/>
          <w:color w:val="000000" w:themeColor="text1"/>
        </w:rPr>
        <w:t xml:space="preserve"> ou seja, o aumento na mortalidade de indivíduos concentrada em eventos de distúrbio reduz as populações e facilita</w:t>
      </w:r>
      <w:r w:rsidR="003C6260">
        <w:rPr>
          <w:rFonts w:asciiTheme="majorHAnsi" w:hAnsiTheme="majorHAnsi"/>
          <w:color w:val="000000" w:themeColor="text1"/>
        </w:rPr>
        <w:t xml:space="preserve"> a extinção por deriva</w:t>
      </w:r>
      <w:r w:rsidR="00BE7310">
        <w:rPr>
          <w:rFonts w:asciiTheme="majorHAnsi" w:hAnsiTheme="majorHAnsi"/>
          <w:color w:val="000000" w:themeColor="text1"/>
        </w:rPr>
        <w:t>, especialmente</w:t>
      </w:r>
      <w:r w:rsidR="003C6260">
        <w:rPr>
          <w:rFonts w:asciiTheme="majorHAnsi" w:hAnsiTheme="majorHAnsi"/>
          <w:color w:val="000000" w:themeColor="text1"/>
        </w:rPr>
        <w:t xml:space="preserve"> das espécies que já </w:t>
      </w:r>
      <w:r w:rsidR="00045C3A">
        <w:rPr>
          <w:rFonts w:asciiTheme="majorHAnsi" w:hAnsiTheme="majorHAnsi"/>
          <w:color w:val="000000" w:themeColor="text1"/>
        </w:rPr>
        <w:t>te</w:t>
      </w:r>
      <w:r w:rsidR="003C6260" w:rsidRPr="006012B1">
        <w:rPr>
          <w:rFonts w:asciiTheme="majorHAnsi" w:hAnsiTheme="majorHAnsi"/>
          <w:color w:val="000000" w:themeColor="text1"/>
        </w:rPr>
        <w:t>nham menor abundância como resultado da competição</w:t>
      </w:r>
      <w:r w:rsidR="000C797C" w:rsidRPr="006012B1">
        <w:rPr>
          <w:rFonts w:asciiTheme="majorHAnsi" w:hAnsiTheme="majorHAnsi"/>
          <w:color w:val="000000" w:themeColor="text1"/>
        </w:rPr>
        <w:t>.</w:t>
      </w:r>
      <w:r w:rsidR="000704B2" w:rsidRPr="006012B1">
        <w:rPr>
          <w:rFonts w:asciiTheme="majorHAnsi" w:hAnsiTheme="majorHAnsi"/>
          <w:color w:val="000000" w:themeColor="text1"/>
        </w:rPr>
        <w:t xml:space="preserve"> </w:t>
      </w:r>
      <w:r w:rsidR="00092780">
        <w:rPr>
          <w:rFonts w:asciiTheme="majorHAnsi" w:hAnsiTheme="majorHAnsi"/>
          <w:color w:val="000000" w:themeColor="text1"/>
        </w:rPr>
        <w:t>D</w:t>
      </w:r>
      <w:r w:rsidR="000704B2" w:rsidRPr="006012B1">
        <w:rPr>
          <w:rFonts w:asciiTheme="majorHAnsi" w:hAnsiTheme="majorHAnsi"/>
          <w:color w:val="000000" w:themeColor="text1"/>
        </w:rPr>
        <w:t>iferente do predito pela HDI,</w:t>
      </w:r>
      <w:r w:rsidRPr="006012B1">
        <w:rPr>
          <w:rFonts w:asciiTheme="majorHAnsi" w:hAnsiTheme="majorHAnsi"/>
          <w:color w:val="000000" w:themeColor="text1"/>
        </w:rPr>
        <w:t xml:space="preserve"> </w:t>
      </w:r>
      <w:r w:rsidR="000704B2" w:rsidRPr="006012B1">
        <w:rPr>
          <w:rFonts w:asciiTheme="majorHAnsi" w:hAnsiTheme="majorHAnsi"/>
          <w:color w:val="000000" w:themeColor="text1"/>
        </w:rPr>
        <w:t>o</w:t>
      </w:r>
      <w:r w:rsidRPr="006012B1">
        <w:rPr>
          <w:rFonts w:asciiTheme="majorHAnsi" w:hAnsiTheme="majorHAnsi"/>
          <w:color w:val="000000" w:themeColor="text1"/>
        </w:rPr>
        <w:t xml:space="preserve"> distúrbio, ainda que possa retardar o processo de exclusão competitiva de espécies menos longevas por espécies com maior capacidade de sobrevivência</w:t>
      </w:r>
      <w:r w:rsidR="009F4D84" w:rsidRPr="006012B1">
        <w:rPr>
          <w:rFonts w:asciiTheme="majorHAnsi" w:hAnsiTheme="majorHAnsi"/>
          <w:color w:val="000000" w:themeColor="text1"/>
        </w:rPr>
        <w:t xml:space="preserve"> </w:t>
      </w:r>
      <w:r w:rsidR="009F4D84" w:rsidRPr="006012B1">
        <w:rPr>
          <w:rFonts w:asciiTheme="majorHAnsi" w:hAnsiTheme="majorHAnsi"/>
          <w:color w:val="000000" w:themeColor="text1"/>
        </w:rPr>
        <w:fldChar w:fldCharType="begin" w:fldLock="1"/>
      </w:r>
      <w:r w:rsidR="00C0372E" w:rsidRPr="006012B1">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6012B1">
        <w:rPr>
          <w:rFonts w:asciiTheme="majorHAnsi" w:hAnsiTheme="majorHAnsi"/>
          <w:color w:val="000000" w:themeColor="text1"/>
        </w:rPr>
        <w:fldChar w:fldCharType="separate"/>
      </w:r>
      <w:r w:rsidR="009F4D84" w:rsidRPr="006012B1">
        <w:rPr>
          <w:rFonts w:asciiTheme="majorHAnsi" w:hAnsiTheme="majorHAnsi"/>
          <w:noProof/>
          <w:color w:val="000000" w:themeColor="text1"/>
        </w:rPr>
        <w:t>(Connell, 1978)</w:t>
      </w:r>
      <w:r w:rsidR="009F4D84" w:rsidRPr="006012B1">
        <w:rPr>
          <w:rFonts w:asciiTheme="majorHAnsi" w:hAnsiTheme="majorHAnsi"/>
          <w:color w:val="000000" w:themeColor="text1"/>
        </w:rPr>
        <w:fldChar w:fldCharType="end"/>
      </w:r>
      <w:r w:rsidR="009F4D84" w:rsidRPr="006012B1">
        <w:rPr>
          <w:rFonts w:asciiTheme="majorHAnsi" w:hAnsiTheme="majorHAnsi"/>
          <w:color w:val="000000" w:themeColor="text1"/>
        </w:rPr>
        <w:t xml:space="preserve">, </w:t>
      </w:r>
      <w:r w:rsidRPr="006012B1">
        <w:rPr>
          <w:rFonts w:asciiTheme="majorHAnsi" w:hAnsiTheme="majorHAnsi"/>
          <w:color w:val="000000" w:themeColor="text1"/>
        </w:rPr>
        <w:t>tende a reverter a direção do processo de exclusão, facilitando a exclusão das espécies mais longevas pelas mais fecundas</w:t>
      </w:r>
      <w:r w:rsidR="00C0372E" w:rsidRPr="006012B1">
        <w:rPr>
          <w:rFonts w:asciiTheme="majorHAnsi" w:hAnsiTheme="majorHAnsi"/>
          <w:color w:val="000000" w:themeColor="text1"/>
        </w:rPr>
        <w:t xml:space="preserve"> </w:t>
      </w:r>
      <w:r w:rsidR="00C0372E" w:rsidRPr="006012B1">
        <w:rPr>
          <w:rFonts w:asciiTheme="majorHAnsi" w:hAnsiTheme="majorHAnsi"/>
          <w:color w:val="000000" w:themeColor="text1"/>
        </w:rPr>
        <w:fldChar w:fldCharType="begin" w:fldLock="1"/>
      </w:r>
      <w:r w:rsidR="00CE775D"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6012B1">
        <w:rPr>
          <w:rFonts w:asciiTheme="majorHAnsi" w:hAnsiTheme="majorHAnsi"/>
          <w:color w:val="000000" w:themeColor="text1"/>
        </w:rPr>
        <w:fldChar w:fldCharType="separate"/>
      </w:r>
      <w:r w:rsidR="002746AC" w:rsidRPr="006012B1">
        <w:rPr>
          <w:rFonts w:asciiTheme="majorHAnsi" w:hAnsiTheme="majorHAnsi"/>
          <w:noProof/>
          <w:color w:val="000000" w:themeColor="text1"/>
        </w:rPr>
        <w:t>(Fox, 2013)</w:t>
      </w:r>
      <w:r w:rsidR="00C0372E" w:rsidRPr="006012B1">
        <w:rPr>
          <w:rFonts w:asciiTheme="majorHAnsi" w:hAnsiTheme="majorHAnsi"/>
          <w:color w:val="000000" w:themeColor="text1"/>
        </w:rPr>
        <w:fldChar w:fldCharType="end"/>
      </w:r>
      <w:r w:rsidR="000704B2" w:rsidRPr="006012B1">
        <w:rPr>
          <w:rFonts w:asciiTheme="majorHAnsi" w:hAnsiTheme="majorHAnsi"/>
          <w:color w:val="000000" w:themeColor="text1"/>
        </w:rPr>
        <w:t xml:space="preserve"> e, além disso, </w:t>
      </w:r>
      <w:r w:rsidR="00F24F82" w:rsidRPr="006012B1">
        <w:rPr>
          <w:rFonts w:asciiTheme="majorHAnsi" w:hAnsiTheme="majorHAnsi"/>
          <w:color w:val="000000" w:themeColor="text1"/>
        </w:rPr>
        <w:t>aumentando as chances de extinção por deriva</w:t>
      </w:r>
      <w:r w:rsidR="00672B6A">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27DBD">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sidRPr="00672B6A">
        <w:rPr>
          <w:rFonts w:asciiTheme="majorHAnsi" w:hAnsiTheme="majorHAnsi"/>
          <w:noProof/>
          <w:color w:val="000000" w:themeColor="text1"/>
        </w:rPr>
        <w:t>(Mandai, 2015)</w:t>
      </w:r>
      <w:r w:rsidR="00672B6A">
        <w:rPr>
          <w:rFonts w:asciiTheme="majorHAnsi" w:hAnsiTheme="majorHAnsi"/>
          <w:color w:val="000000" w:themeColor="text1"/>
        </w:rPr>
        <w:fldChar w:fldCharType="end"/>
      </w:r>
      <w:r w:rsidRPr="006012B1">
        <w:rPr>
          <w:rFonts w:asciiTheme="majorHAnsi" w:hAnsiTheme="majorHAnsi"/>
          <w:color w:val="000000" w:themeColor="text1"/>
        </w:rPr>
        <w:t xml:space="preserve">. </w:t>
      </w:r>
      <w:r w:rsidR="00567F7F">
        <w:rPr>
          <w:rFonts w:asciiTheme="majorHAnsi" w:hAnsiTheme="majorHAnsi"/>
          <w:color w:val="000000" w:themeColor="text1"/>
        </w:rPr>
        <w:t>A</w:t>
      </w:r>
      <w:r w:rsidR="00E45918">
        <w:rPr>
          <w:rFonts w:asciiTheme="majorHAnsi" w:hAnsiTheme="majorHAnsi"/>
          <w:color w:val="000000" w:themeColor="text1"/>
        </w:rPr>
        <w:t>inda que o distúrbio promova oscilações e que diferentes estratégias sejam favorecidas em cada uma das condições, a estratégia que for a melhor competidora em média tenderá a excluir as demais</w:t>
      </w:r>
      <w:r w:rsidR="0082087C">
        <w:rPr>
          <w:rFonts w:asciiTheme="majorHAnsi" w:hAnsiTheme="majorHAnsi"/>
          <w:color w:val="000000" w:themeColor="text1"/>
        </w:rPr>
        <w:t xml:space="preserve"> </w:t>
      </w:r>
      <w:r w:rsidR="0082087C" w:rsidRPr="006012B1">
        <w:rPr>
          <w:rFonts w:asciiTheme="majorHAnsi" w:hAnsiTheme="majorHAnsi"/>
          <w:color w:val="000000" w:themeColor="text1"/>
        </w:rPr>
        <w:fldChar w:fldCharType="begin" w:fldLock="1"/>
      </w:r>
      <w:r w:rsidR="0082087C"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82087C" w:rsidRPr="006012B1">
        <w:rPr>
          <w:rFonts w:asciiTheme="majorHAnsi" w:hAnsiTheme="majorHAnsi"/>
          <w:color w:val="000000" w:themeColor="text1"/>
        </w:rPr>
        <w:fldChar w:fldCharType="separate"/>
      </w:r>
      <w:r w:rsidR="0082087C" w:rsidRPr="006012B1">
        <w:rPr>
          <w:rFonts w:asciiTheme="majorHAnsi" w:hAnsiTheme="majorHAnsi"/>
          <w:noProof/>
          <w:color w:val="000000" w:themeColor="text1"/>
        </w:rPr>
        <w:t>(Fox, 2013)</w:t>
      </w:r>
      <w:r w:rsidR="0082087C" w:rsidRPr="006012B1">
        <w:rPr>
          <w:rFonts w:asciiTheme="majorHAnsi" w:hAnsiTheme="majorHAnsi"/>
          <w:color w:val="000000" w:themeColor="text1"/>
        </w:rPr>
        <w:fldChar w:fldCharType="end"/>
      </w:r>
      <w:r w:rsidR="00E45918">
        <w:rPr>
          <w:rFonts w:asciiTheme="majorHAnsi" w:hAnsiTheme="majorHAnsi"/>
          <w:color w:val="000000" w:themeColor="text1"/>
        </w:rPr>
        <w:t xml:space="preserve">. </w:t>
      </w:r>
      <w:r w:rsidR="005409AA">
        <w:rPr>
          <w:rFonts w:asciiTheme="majorHAnsi" w:hAnsiTheme="majorHAnsi"/>
          <w:color w:val="000000" w:themeColor="text1"/>
        </w:rPr>
        <w:t>Ainda assim, a velocidade com que se dá a extinção pode variar, e</w:t>
      </w:r>
      <w:r w:rsidR="00404109" w:rsidRPr="008D2FF9">
        <w:rPr>
          <w:rFonts w:asciiTheme="majorHAnsi" w:hAnsiTheme="majorHAnsi"/>
          <w:color w:val="000000" w:themeColor="text1"/>
        </w:rPr>
        <w:t xml:space="preserve"> intensidades e frequências elevadas de distúrbio determinam a extinção mais rápida das estratégias menos favorecidas</w:t>
      </w:r>
      <w:r w:rsidR="00F61EE9" w:rsidRPr="008D2FF9">
        <w:rPr>
          <w:rFonts w:asciiTheme="majorHAnsi" w:hAnsiTheme="majorHAnsi"/>
          <w:color w:val="000000" w:themeColor="text1"/>
        </w:rPr>
        <w:t>.</w:t>
      </w:r>
      <w:r w:rsidR="00E54C35" w:rsidRPr="008D2FF9">
        <w:rPr>
          <w:rFonts w:asciiTheme="majorHAnsi" w:hAnsiTheme="majorHAnsi"/>
          <w:color w:val="000000" w:themeColor="text1"/>
        </w:rPr>
        <w:t xml:space="preserve"> </w:t>
      </w:r>
      <w:r w:rsidRPr="008D2FF9">
        <w:rPr>
          <w:rFonts w:asciiTheme="majorHAnsi" w:hAnsiTheme="majorHAnsi"/>
          <w:color w:val="000000" w:themeColor="text1"/>
        </w:rPr>
        <w:lastRenderedPageBreak/>
        <w:t>Dessa forma, a não ser que outros mecanismos promotores da coexistência local estejam atuando</w:t>
      </w:r>
      <w:r w:rsidR="00CE775D" w:rsidRPr="008D2FF9">
        <w:rPr>
          <w:rFonts w:asciiTheme="majorHAnsi" w:hAnsiTheme="majorHAnsi"/>
          <w:color w:val="000000" w:themeColor="text1"/>
        </w:rPr>
        <w:t xml:space="preserve"> </w:t>
      </w:r>
      <w:r w:rsidR="00CE775D" w:rsidRPr="008D2FF9">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CE775D" w:rsidRPr="008D2FF9">
        <w:rPr>
          <w:rFonts w:asciiTheme="majorHAnsi" w:hAnsiTheme="majorHAnsi"/>
          <w:color w:val="000000" w:themeColor="text1"/>
        </w:rPr>
        <w:fldChar w:fldCharType="separate"/>
      </w:r>
      <w:r w:rsidR="00F80E3C" w:rsidRPr="008D2FF9">
        <w:rPr>
          <w:rFonts w:asciiTheme="majorHAnsi" w:hAnsiTheme="majorHAnsi"/>
          <w:noProof/>
          <w:color w:val="000000" w:themeColor="text1"/>
        </w:rPr>
        <w:t>(Peter Chesson, 2000)</w:t>
      </w:r>
      <w:r w:rsidR="00CE775D" w:rsidRPr="008D2FF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005266B8">
        <w:rPr>
          <w:rFonts w:asciiTheme="majorHAnsi" w:hAnsiTheme="majorHAnsi"/>
          <w:color w:val="000000" w:themeColor="text1"/>
        </w:rPr>
        <w:t>, a intensificação da força do distúrbio</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w:t>
      </w:r>
      <w:r w:rsidR="00566903">
        <w:rPr>
          <w:rFonts w:asciiTheme="majorHAnsi" w:hAnsiTheme="majorHAnsi"/>
          <w:color w:val="000000" w:themeColor="text1"/>
        </w:rPr>
        <w:t>ir a diversidade de comunidades, como ocorreu no cenário ecológico.</w:t>
      </w:r>
    </w:p>
    <w:p w14:paraId="0C61265A" w14:textId="2D73179E"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ecológico. A diversidade de estratégia total também se comportou da mesma forma que no primeiro cenário. Como detalhado anteriormente, o aumento na amostragem do banco de propágulos, que é mais diverso que a comunidade local nos cenários com mutação</w:t>
      </w:r>
      <w:r w:rsidR="00CB3811">
        <w:rPr>
          <w:rFonts w:asciiTheme="majorHAnsi" w:hAnsiTheme="majorHAnsi"/>
          <w:color w:val="000000" w:themeColor="text1"/>
        </w:rPr>
        <w:t xml:space="preserve">, pode fazer </w:t>
      </w:r>
      <w:r w:rsidR="00CB3811" w:rsidRPr="00A148A9">
        <w:rPr>
          <w:rFonts w:asciiTheme="majorHAnsi" w:hAnsiTheme="majorHAnsi"/>
          <w:color w:val="000000" w:themeColor="text1"/>
        </w:rPr>
        <w:t xml:space="preserve">com que </w:t>
      </w:r>
      <w:r w:rsidR="006E570F" w:rsidRPr="00A148A9">
        <w:rPr>
          <w:rFonts w:asciiTheme="majorHAnsi" w:hAnsiTheme="majorHAnsi"/>
          <w:color w:val="000000" w:themeColor="text1"/>
        </w:rPr>
        <w:t>a diversidade de estratégias seja maior no extremo de maior força do distúrbio do que no extremo em que não há distúrbio</w:t>
      </w:r>
      <w:r w:rsidRPr="00A148A9">
        <w:rPr>
          <w:rFonts w:asciiTheme="majorHAnsi" w:hAnsiTheme="majorHAnsi"/>
          <w:color w:val="000000" w:themeColor="text1"/>
        </w:rPr>
        <w:t xml:space="preserve">. Ainda, </w:t>
      </w:r>
      <w:r w:rsidR="006E570F" w:rsidRPr="00A148A9">
        <w:rPr>
          <w:rFonts w:asciiTheme="majorHAnsi" w:hAnsiTheme="majorHAnsi"/>
          <w:color w:val="000000" w:themeColor="text1"/>
        </w:rPr>
        <w:t>a diversidade máxima em níveis intermediários pode</w:t>
      </w:r>
      <w:r w:rsidRPr="00A148A9">
        <w:rPr>
          <w:rFonts w:asciiTheme="majorHAnsi" w:hAnsiTheme="majorHAnsi"/>
          <w:color w:val="000000" w:themeColor="text1"/>
        </w:rPr>
        <w:t xml:space="preserve"> ocorrer em função da alternância entre diferentes tipos de ambiente em uma frequência que possibilite a adaptação de estratégias a cada um</w:t>
      </w:r>
      <w:r w:rsidR="00C227B0" w:rsidRPr="00A148A9">
        <w:rPr>
          <w:rFonts w:asciiTheme="majorHAnsi" w:hAnsiTheme="majorHAnsi"/>
          <w:color w:val="000000" w:themeColor="text1"/>
        </w:rPr>
        <w:t xml:space="preserve">. Assim, </w:t>
      </w:r>
      <w:r w:rsidR="009C229D" w:rsidRPr="00A148A9">
        <w:rPr>
          <w:rFonts w:asciiTheme="majorHAnsi" w:hAnsiTheme="majorHAnsi"/>
          <w:color w:val="000000" w:themeColor="text1"/>
        </w:rPr>
        <w:t>tanto a</w:t>
      </w:r>
      <w:r w:rsidR="00C31C94" w:rsidRPr="00A148A9">
        <w:rPr>
          <w:rFonts w:asciiTheme="majorHAnsi" w:hAnsiTheme="majorHAnsi"/>
          <w:color w:val="000000" w:themeColor="text1"/>
        </w:rPr>
        <w:t xml:space="preserve"> adaptação a diferentes condições ambientais ocasion</w:t>
      </w:r>
      <w:r w:rsidR="00A7189E" w:rsidRPr="00A148A9">
        <w:rPr>
          <w:rFonts w:asciiTheme="majorHAnsi" w:hAnsiTheme="majorHAnsi"/>
          <w:color w:val="000000" w:themeColor="text1"/>
        </w:rPr>
        <w:t>adas pela oscilação do distúrbio</w:t>
      </w:r>
      <w:r w:rsidR="00A148A9" w:rsidRPr="00A148A9">
        <w:rPr>
          <w:rFonts w:asciiTheme="majorHAnsi" w:hAnsiTheme="majorHAnsi"/>
          <w:color w:val="000000" w:themeColor="text1"/>
        </w:rPr>
        <w:t xml:space="preserve"> quanto</w:t>
      </w:r>
      <w:r w:rsidR="00C31C94" w:rsidRPr="00A148A9">
        <w:rPr>
          <w:rFonts w:asciiTheme="majorHAnsi" w:hAnsiTheme="majorHAnsi"/>
          <w:color w:val="000000" w:themeColor="text1"/>
        </w:rPr>
        <w:t xml:space="preserve"> a entrada de novas variantes de estr</w:t>
      </w:r>
      <w:r w:rsidR="00C227B0" w:rsidRPr="00A148A9">
        <w:rPr>
          <w:rFonts w:asciiTheme="majorHAnsi" w:hAnsiTheme="majorHAnsi"/>
          <w:color w:val="000000" w:themeColor="text1"/>
        </w:rPr>
        <w:t xml:space="preserve">atégia por mutação </w:t>
      </w:r>
      <w:r w:rsidR="00A148A9" w:rsidRPr="00A148A9">
        <w:rPr>
          <w:rFonts w:asciiTheme="majorHAnsi" w:hAnsiTheme="majorHAnsi"/>
          <w:color w:val="000000" w:themeColor="text1"/>
        </w:rPr>
        <w:t>resultam</w:t>
      </w:r>
      <w:r w:rsidR="00C31C94" w:rsidRPr="00A148A9">
        <w:rPr>
          <w:rFonts w:asciiTheme="majorHAnsi" w:hAnsiTheme="majorHAnsi"/>
          <w:color w:val="000000" w:themeColor="text1"/>
        </w:rPr>
        <w:t xml:space="preserve"> no padrão de diversidade observado</w:t>
      </w:r>
      <w:r w:rsidR="00202EE5" w:rsidRPr="00A148A9">
        <w:rPr>
          <w:rFonts w:asciiTheme="majorHAnsi" w:hAnsiTheme="majorHAnsi"/>
          <w:color w:val="000000" w:themeColor="text1"/>
        </w:rPr>
        <w:t>.</w:t>
      </w:r>
      <w:r w:rsidR="00202EE5" w:rsidRPr="00A148A9">
        <w:rPr>
          <w:rFonts w:asciiTheme="majorHAnsi" w:hAnsiTheme="majorHAnsi"/>
          <w:color w:val="000000" w:themeColor="text1"/>
        </w:rPr>
        <w:tab/>
      </w:r>
      <w:r w:rsidRPr="00A148A9">
        <w:rPr>
          <w:rFonts w:asciiTheme="majorHAnsi" w:hAnsiTheme="majorHAnsi"/>
          <w:color w:val="000000" w:themeColor="text1"/>
        </w:rPr>
        <w:t>A semelhança na</w:t>
      </w:r>
      <w:r w:rsidRPr="00A7189E">
        <w:rPr>
          <w:rFonts w:asciiTheme="majorHAnsi" w:hAnsiTheme="majorHAnsi"/>
          <w:color w:val="000000" w:themeColor="text1"/>
        </w:rPr>
        <w:t xml:space="preserve">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r w:rsidR="00091F47" w:rsidRPr="00091F47">
        <w:rPr>
          <w:rFonts w:asciiTheme="majorHAnsi" w:hAnsiTheme="majorHAnsi"/>
          <w:color w:val="000000" w:themeColor="text1"/>
        </w:rPr>
        <w:t>Baer,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202E7A04"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 xml:space="preserve">Por fim, a heterogeneidade interespecífica de estratégias nas comunidades do cenário eco-evolutivo apresentou uma relação diferente daquela encontrada no cenário ecológico. O padrão encontrado em função do distúrbio foi de relação não monotônica com pico em níveis </w:t>
      </w:r>
      <w:r w:rsidRPr="00980F59">
        <w:rPr>
          <w:rFonts w:asciiTheme="majorHAnsi" w:hAnsiTheme="majorHAnsi"/>
          <w:color w:val="000000" w:themeColor="text1"/>
        </w:rPr>
        <w:lastRenderedPageBreak/>
        <w:t>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w:t>
      </w:r>
      <w:r w:rsidRPr="006D707F">
        <w:rPr>
          <w:rFonts w:asciiTheme="majorHAnsi" w:hAnsiTheme="majorHAnsi"/>
          <w:color w:val="000000" w:themeColor="text1"/>
        </w:rPr>
        <w:t xml:space="preserve">mecanismos não evolutivos que mantêm ou promovem a diversidade de espécies por meio da ocorrência de flutuações ambientais são intensivamente estudados </w:t>
      </w:r>
      <w:r w:rsidR="000240A7" w:rsidRPr="006D707F">
        <w:rPr>
          <w:rFonts w:asciiTheme="majorHAnsi" w:hAnsiTheme="majorHAnsi" w:cs="Times"/>
          <w:lang w:val="en-US"/>
        </w:rPr>
        <w:t xml:space="preserve">(Abrams, 1984; Adler, 1990; Armstrong &amp; McGehee, 1976; Armstrong &amp; McGehee, 1980; </w:t>
      </w:r>
      <w:r w:rsidR="006D707F" w:rsidRPr="006D707F">
        <w:rPr>
          <w:rFonts w:asciiTheme="majorHAnsi" w:hAnsiTheme="majorHAnsi" w:cs="Times"/>
          <w:lang w:val="en-US"/>
        </w:rPr>
        <w:t>Brown, 1989a; Brown, 1989</w:t>
      </w:r>
      <w:r w:rsidR="000240A7" w:rsidRPr="006D707F">
        <w:rPr>
          <w:rFonts w:asciiTheme="majorHAnsi" w:hAnsiTheme="majorHAnsi" w:cs="Times"/>
          <w:lang w:val="en-US"/>
        </w:rPr>
        <w:t>b; Chesson, 1993; Chesson, 1994; Chesson 1997; Ellner, 1986; Huisman &amp; Weissing, 1999; Levins, 1979; Leon &amp; Tumpson, 1975; Loreau, 1992; Smth, 1981; Tilman, 1982)</w:t>
      </w:r>
      <w:r w:rsidR="000240A7" w:rsidRPr="006D707F">
        <w:rPr>
          <w:rFonts w:asciiTheme="majorHAnsi" w:hAnsiTheme="majorHAnsi"/>
          <w:color w:val="000000" w:themeColor="text1"/>
        </w:rPr>
        <w:t>.</w:t>
      </w:r>
      <w:r w:rsidRPr="006D707F">
        <w:rPr>
          <w:rFonts w:asciiTheme="majorHAnsi" w:hAnsiTheme="majorHAnsi"/>
          <w:color w:val="000000" w:themeColor="text1"/>
        </w:rPr>
        <w:t xml:space="preserve"> A Teoria Moderna</w:t>
      </w:r>
      <w:r w:rsidR="00282D2A" w:rsidRPr="006D707F">
        <w:rPr>
          <w:rFonts w:asciiTheme="majorHAnsi" w:hAnsiTheme="majorHAnsi"/>
          <w:color w:val="000000" w:themeColor="text1"/>
        </w:rPr>
        <w:t xml:space="preserve"> </w:t>
      </w:r>
      <w:r w:rsidR="00282D2A" w:rsidRPr="006D707F">
        <w:rPr>
          <w:rFonts w:asciiTheme="majorHAnsi" w:hAnsiTheme="majorHAnsi"/>
          <w:color w:val="000000" w:themeColor="text1"/>
        </w:rPr>
        <w:fldChar w:fldCharType="begin" w:fldLock="1"/>
      </w:r>
      <w:r w:rsidR="00BF2A3F" w:rsidRPr="006D707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"plainTextFormattedCitation" : "(Adler et al., 2007; Peter Chesson, 2000)", "previouslyFormattedCitation" : "(Adler et al., 2007; Peter Chesson, 2000)" }, "properties" : { "noteIndex" : 0 }, "schema" : "https://github.com/citation-style-language/schema/raw/master/csl-citation.json" }</w:instrText>
      </w:r>
      <w:r w:rsidR="00282D2A" w:rsidRPr="006D707F">
        <w:rPr>
          <w:rFonts w:asciiTheme="majorHAnsi" w:hAnsiTheme="majorHAnsi"/>
          <w:color w:val="000000" w:themeColor="text1"/>
        </w:rPr>
        <w:fldChar w:fldCharType="separate"/>
      </w:r>
      <w:r w:rsidR="00F80E3C" w:rsidRPr="006D707F">
        <w:rPr>
          <w:rFonts w:asciiTheme="majorHAnsi" w:hAnsiTheme="majorHAnsi"/>
          <w:noProof/>
          <w:color w:val="000000" w:themeColor="text1"/>
        </w:rPr>
        <w:t>(Adler et al., 2007; Peter Chesson, 2000)</w:t>
      </w:r>
      <w:r w:rsidR="00282D2A" w:rsidRPr="006D707F">
        <w:rPr>
          <w:rFonts w:asciiTheme="majorHAnsi" w:hAnsiTheme="majorHAnsi"/>
          <w:color w:val="000000" w:themeColor="text1"/>
        </w:rPr>
        <w:fldChar w:fldCharType="end"/>
      </w:r>
      <w:r w:rsidRPr="006D707F">
        <w:rPr>
          <w:rFonts w:asciiTheme="majorHAnsi" w:hAnsiTheme="majorHAnsi"/>
          <w:color w:val="000000" w:themeColor="text1"/>
        </w:rPr>
        <w:t xml:space="preserve"> explicita mecanismos promotores da coexistência estável de</w:t>
      </w:r>
      <w:r w:rsidRPr="00980F59">
        <w:rPr>
          <w:rFonts w:asciiTheme="majorHAnsi" w:hAnsiTheme="majorHAnsi"/>
          <w:color w:val="000000" w:themeColor="text1"/>
        </w:rPr>
        <w:t xml:space="preserv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r w:rsidRPr="00980F59">
        <w:rPr>
          <w:rFonts w:asciiTheme="majorHAnsi" w:hAnsiTheme="majorHAnsi"/>
          <w:i/>
          <w:color w:val="000000" w:themeColor="text1"/>
        </w:rPr>
        <w:t>storage effect</w:t>
      </w:r>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"plainTextFormattedCitation" : "(Peter Chesson, 2000; Ellner, 1985; Pake &amp; Venable, 1995, 1996)", "previouslyFormattedCitation" : "(Peter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Mas por que a relação não monotônica entre diversidade interespecífica e distúrbio emerge apenas no cenário que une elementos dos cenários ecológico e evolutivo?</w:t>
      </w:r>
    </w:p>
    <w:p w14:paraId="22B827E6" w14:textId="051B6DE8" w:rsidR="00085C73" w:rsidRDefault="00085C73" w:rsidP="000240A7">
      <w:pPr>
        <w:ind w:firstLine="720"/>
        <w:contextualSpacing/>
        <w:jc w:val="both"/>
        <w:rPr>
          <w:rFonts w:asciiTheme="majorHAnsi" w:hAnsiTheme="majorHAnsi"/>
        </w:rPr>
      </w:pPr>
      <w:r w:rsidRPr="00980F59">
        <w:rPr>
          <w:rFonts w:asciiTheme="majorHAnsi" w:hAnsiTheme="majorHAnsi"/>
        </w:rPr>
        <w:t xml:space="preserve">O cenário em que há apenas uma população inviabiliza a investigação de padrões próprios de comunidades, que por vezes necessitam do isolamento reprodutivo entre diferentes grupos para emergir. O mecanismo de </w:t>
      </w:r>
      <w:r w:rsidRPr="00980F59">
        <w:rPr>
          <w:rFonts w:asciiTheme="majorHAnsi" w:hAnsiTheme="majorHAnsi"/>
          <w:i/>
        </w:rPr>
        <w:t>storage effect</w:t>
      </w:r>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w:t>
      </w:r>
      <w:r w:rsidRPr="00980F59">
        <w:rPr>
          <w:rFonts w:asciiTheme="majorHAnsi" w:hAnsiTheme="majorHAnsi"/>
        </w:rPr>
        <w:lastRenderedPageBreak/>
        <w:t xml:space="preserve">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eco-evolutivo, o mecanismo de </w:t>
      </w:r>
      <w:r w:rsidRPr="00980F59">
        <w:rPr>
          <w:rFonts w:asciiTheme="majorHAnsi" w:hAnsiTheme="majorHAnsi"/>
          <w:i/>
        </w:rPr>
        <w:t>storage effect</w:t>
      </w:r>
      <w:r w:rsidRPr="00980F59">
        <w:rPr>
          <w:rFonts w:asciiTheme="majorHAnsi" w:hAnsiTheme="majorHAnsi"/>
        </w:rPr>
        <w:t xml:space="preserve"> encontra as condições necessárias para emergir e, dessa forma, gerar um pico de diversidade de estratégias dependente da ocorrência de flutuações</w:t>
      </w:r>
      <w:r w:rsidR="00F815E0">
        <w:rPr>
          <w:rStyle w:val="FootnoteReference"/>
          <w:rFonts w:asciiTheme="majorHAnsi" w:hAnsiTheme="majorHAnsi"/>
        </w:rPr>
        <w:footnoteReference w:id="9"/>
      </w:r>
      <w:r w:rsidRPr="00980F59">
        <w:rPr>
          <w:rFonts w:asciiTheme="majorHAnsi" w:hAnsiTheme="majorHAnsi"/>
        </w:rPr>
        <w:t>.</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w:t>
      </w:r>
      <w:r w:rsidRPr="00980F59">
        <w:rPr>
          <w:rFonts w:asciiTheme="majorHAnsi" w:hAnsiTheme="majorHAnsi"/>
        </w:rPr>
        <w:lastRenderedPageBreak/>
        <w:t>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com o distúrbio nos cenários evolutivo e eco-evolutivo, uma vez que a entrada de novas 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eco-evolutivo,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6760DBF9"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a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00025353">
        <w:rPr>
          <w:rFonts w:asciiTheme="majorHAnsi" w:hAnsiTheme="majorHAnsi"/>
        </w:rPr>
        <w:t xml:space="preserve">, o que dificulta </w:t>
      </w:r>
      <w:r w:rsidRPr="00980F59">
        <w:rPr>
          <w:rFonts w:asciiTheme="majorHAnsi" w:hAnsiTheme="majorHAnsi"/>
        </w:rPr>
        <w:t>a percepção de padrões encontrados na natureza que dependem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 xml:space="preserve">dado que a coexistência de diferentes estratégias de vida dependeria de uma regulação </w:t>
      </w:r>
      <w:r w:rsidRPr="00980F59">
        <w:rPr>
          <w:rFonts w:asciiTheme="majorHAnsi" w:hAnsiTheme="majorHAnsi"/>
        </w:rPr>
        <w:lastRenderedPageBreak/>
        <w:t>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e, assim, não acessar padrões que, ainda que dependam de processos micro-evolutivos para ocorrer, emergem em escalas maiores</w:t>
      </w:r>
      <w:r w:rsidRPr="00980F59">
        <w:rPr>
          <w:rFonts w:asciiTheme="majorHAnsi" w:hAnsiTheme="majorHAnsi"/>
        </w:rPr>
        <w:t>.</w:t>
      </w:r>
      <w:r w:rsidR="00B864E1">
        <w:rPr>
          <w:rFonts w:asciiTheme="majorHAnsi" w:hAnsiTheme="majorHAnsi"/>
        </w:rPr>
        <w:t xml:space="preserve"> Portanto, </w:t>
      </w:r>
      <w:r w:rsidR="0028068C">
        <w:rPr>
          <w:rFonts w:asciiTheme="majorHAnsi" w:hAnsiTheme="majorHAnsi"/>
        </w:rPr>
        <w:t>o</w:t>
      </w:r>
      <w:r w:rsidR="00B864E1">
        <w:rPr>
          <w:rFonts w:asciiTheme="majorHAnsi" w:hAnsiTheme="majorHAnsi"/>
        </w:rPr>
        <w:t xml:space="preserve"> distú</w:t>
      </w:r>
      <w:r w:rsidR="00510B0E">
        <w:rPr>
          <w:rFonts w:asciiTheme="majorHAnsi" w:hAnsiTheme="majorHAnsi"/>
        </w:rPr>
        <w:t>rbio, enquanto fator ambiental atuante em qualquer comunidade</w:t>
      </w:r>
      <w:r w:rsidR="0086601C">
        <w:rPr>
          <w:rFonts w:asciiTheme="majorHAnsi" w:hAnsiTheme="majorHAnsi"/>
        </w:rPr>
        <w:t xml:space="preserve"> capaz de alterar a abundância e gerar respostas evolutivas nas populações</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0269E579" w14:textId="77777777" w:rsidR="00146F31" w:rsidRDefault="00146F31" w:rsidP="009E7DE0">
      <w:pPr>
        <w:contextualSpacing/>
        <w:jc w:val="both"/>
        <w:rPr>
          <w:rFonts w:asciiTheme="majorHAnsi" w:hAnsiTheme="majorHAnsi"/>
        </w:rPr>
      </w:pPr>
    </w:p>
    <w:p w14:paraId="33951605" w14:textId="77777777" w:rsidR="00146F31" w:rsidRDefault="00146F31" w:rsidP="009E7DE0">
      <w:pPr>
        <w:contextualSpacing/>
        <w:jc w:val="both"/>
        <w:rPr>
          <w:rFonts w:asciiTheme="majorHAnsi" w:hAnsiTheme="majorHAnsi"/>
        </w:rPr>
      </w:pPr>
    </w:p>
    <w:p w14:paraId="797A8718" w14:textId="77777777" w:rsidR="00146F31" w:rsidRDefault="00146F31" w:rsidP="009E7DE0">
      <w:pPr>
        <w:contextualSpacing/>
        <w:jc w:val="both"/>
        <w:rPr>
          <w:rFonts w:asciiTheme="majorHAnsi" w:hAnsiTheme="majorHAnsi"/>
        </w:rPr>
      </w:pPr>
    </w:p>
    <w:p w14:paraId="6C9DAD49" w14:textId="77777777" w:rsidR="00146F31" w:rsidRDefault="00146F31" w:rsidP="009E7DE0">
      <w:pPr>
        <w:contextualSpacing/>
        <w:jc w:val="both"/>
        <w:rPr>
          <w:rFonts w:asciiTheme="majorHAnsi" w:hAnsiTheme="majorHAnsi"/>
        </w:rPr>
      </w:pPr>
    </w:p>
    <w:p w14:paraId="780DB63D" w14:textId="77777777" w:rsidR="00146F31" w:rsidRDefault="00146F31" w:rsidP="009E7DE0">
      <w:pPr>
        <w:contextualSpacing/>
        <w:jc w:val="both"/>
        <w:rPr>
          <w:rFonts w:asciiTheme="majorHAnsi" w:hAnsiTheme="majorHAnsi"/>
        </w:rPr>
      </w:pPr>
    </w:p>
    <w:p w14:paraId="41153194" w14:textId="77777777" w:rsidR="00146F31" w:rsidRDefault="00146F31" w:rsidP="009E7DE0">
      <w:pPr>
        <w:contextualSpacing/>
        <w:jc w:val="both"/>
        <w:rPr>
          <w:rFonts w:asciiTheme="majorHAnsi" w:hAnsiTheme="majorHAnsi"/>
        </w:rPr>
      </w:pPr>
    </w:p>
    <w:p w14:paraId="651BD880" w14:textId="77777777" w:rsidR="00146F31" w:rsidRDefault="00146F31" w:rsidP="009E7DE0">
      <w:pPr>
        <w:contextualSpacing/>
        <w:jc w:val="both"/>
        <w:rPr>
          <w:rFonts w:asciiTheme="majorHAnsi" w:hAnsiTheme="majorHAnsi"/>
        </w:rPr>
      </w:pPr>
    </w:p>
    <w:p w14:paraId="784D8941" w14:textId="77777777" w:rsidR="00146F31" w:rsidRDefault="00146F31" w:rsidP="009E7DE0">
      <w:pPr>
        <w:contextualSpacing/>
        <w:jc w:val="both"/>
        <w:rPr>
          <w:rFonts w:asciiTheme="majorHAnsi" w:hAnsiTheme="majorHAnsi"/>
        </w:rPr>
      </w:pPr>
    </w:p>
    <w:p w14:paraId="51976BE3" w14:textId="77777777" w:rsidR="00146F31" w:rsidRDefault="00146F31" w:rsidP="009E7DE0">
      <w:pPr>
        <w:contextualSpacing/>
        <w:jc w:val="both"/>
        <w:rPr>
          <w:rFonts w:asciiTheme="majorHAnsi" w:hAnsiTheme="majorHAnsi"/>
        </w:rPr>
      </w:pPr>
    </w:p>
    <w:p w14:paraId="3912C53F" w14:textId="77777777" w:rsidR="00146F31" w:rsidRDefault="00146F31"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17DAFECF" w14:textId="77777777" w:rsidR="00205E29" w:rsidRDefault="00205E29" w:rsidP="002B3CB1">
      <w:pPr>
        <w:contextualSpacing/>
        <w:jc w:val="both"/>
        <w:rPr>
          <w:rFonts w:asciiTheme="majorHAnsi" w:hAnsiTheme="majorHAnsi"/>
        </w:rPr>
      </w:pPr>
    </w:p>
    <w:p w14:paraId="253AF254" w14:textId="77777777" w:rsidR="00205E29" w:rsidRDefault="00205E29" w:rsidP="002B3CB1">
      <w:pPr>
        <w:contextualSpacing/>
        <w:jc w:val="both"/>
        <w:rPr>
          <w:rFonts w:asciiTheme="majorHAnsi" w:hAnsiTheme="majorHAnsi"/>
        </w:rPr>
      </w:pPr>
    </w:p>
    <w:p w14:paraId="616F472C" w14:textId="77777777" w:rsidR="00205E29" w:rsidRDefault="00205E29" w:rsidP="002B3CB1">
      <w:pPr>
        <w:contextualSpacing/>
        <w:jc w:val="both"/>
        <w:rPr>
          <w:rFonts w:asciiTheme="majorHAnsi" w:hAnsiTheme="majorHAnsi"/>
        </w:rPr>
      </w:pPr>
    </w:p>
    <w:p w14:paraId="050A47D7" w14:textId="77777777" w:rsidR="00205E29" w:rsidRDefault="00205E29" w:rsidP="002B3CB1">
      <w:pPr>
        <w:contextualSpacing/>
        <w:jc w:val="both"/>
        <w:rPr>
          <w:rFonts w:asciiTheme="majorHAnsi" w:hAnsiTheme="majorHAnsi"/>
        </w:rPr>
      </w:pPr>
    </w:p>
    <w:p w14:paraId="7672C94F" w14:textId="77777777" w:rsidR="00205E29" w:rsidRDefault="00205E29" w:rsidP="002B3CB1">
      <w:pPr>
        <w:contextualSpacing/>
        <w:jc w:val="both"/>
        <w:rPr>
          <w:rFonts w:asciiTheme="majorHAnsi" w:hAnsiTheme="majorHAnsi"/>
        </w:rPr>
      </w:pPr>
    </w:p>
    <w:p w14:paraId="2CA1E379" w14:textId="77777777" w:rsidR="00205E29" w:rsidRDefault="00205E29" w:rsidP="002B3CB1">
      <w:pPr>
        <w:contextualSpacing/>
        <w:jc w:val="both"/>
        <w:rPr>
          <w:rFonts w:asciiTheme="majorHAnsi" w:hAnsiTheme="majorHAnsi"/>
        </w:rPr>
      </w:pPr>
    </w:p>
    <w:p w14:paraId="59A05187" w14:textId="77777777" w:rsidR="00205E29" w:rsidRDefault="00205E29" w:rsidP="002B3CB1">
      <w:pPr>
        <w:contextualSpacing/>
        <w:jc w:val="both"/>
        <w:rPr>
          <w:rFonts w:asciiTheme="majorHAnsi" w:hAnsiTheme="majorHAnsi"/>
        </w:rPr>
      </w:pPr>
    </w:p>
    <w:p w14:paraId="76648733" w14:textId="77777777" w:rsidR="00205E29" w:rsidRDefault="00205E29" w:rsidP="002B3CB1">
      <w:pPr>
        <w:contextualSpacing/>
        <w:jc w:val="both"/>
        <w:rPr>
          <w:rFonts w:asciiTheme="majorHAnsi" w:hAnsiTheme="majorHAnsi"/>
        </w:rPr>
      </w:pPr>
    </w:p>
    <w:p w14:paraId="35F62C2C" w14:textId="77777777" w:rsidR="00A0462F" w:rsidRDefault="00A0462F"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bookmarkStart w:id="34" w:name="_Toc487972262"/>
    <w:p w14:paraId="46274A3C" w14:textId="30A81CA4" w:rsidR="008F7530" w:rsidRPr="00011943" w:rsidRDefault="008F7530" w:rsidP="003C491E">
      <w:pPr>
        <w:pStyle w:val="Heading1"/>
      </w:pPr>
      <w:r w:rsidRPr="00B77089">
        <w:lastRenderedPageBreak/>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r w:rsidRPr="00D24BD2">
        <w:tab/>
      </w:r>
      <w:r w:rsidRPr="005656C7">
        <w:rPr>
          <w:color w:val="000000" w:themeColor="text1"/>
          <w:highlight w:val="cyan"/>
        </w:rPr>
        <w:t>CON</w:t>
      </w:r>
      <w:bookmarkEnd w:id="34"/>
      <w:r w:rsidR="00A0044D" w:rsidRPr="005656C7">
        <w:rPr>
          <w:color w:val="000000" w:themeColor="text1"/>
          <w:highlight w:val="cyan"/>
        </w:rPr>
        <w:t>SIDERAÇÕES FINAIS</w:t>
      </w:r>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266AD6C7" w14:textId="4ED6D978" w:rsidR="00F9588C" w:rsidRDefault="00F9588C" w:rsidP="00F47F72">
      <w:pPr>
        <w:widowControl w:val="0"/>
        <w:autoSpaceDE w:val="0"/>
        <w:autoSpaceDN w:val="0"/>
        <w:adjustRightInd w:val="0"/>
        <w:spacing w:after="240"/>
        <w:ind w:firstLine="720"/>
        <w:contextualSpacing/>
        <w:jc w:val="both"/>
        <w:rPr>
          <w:rFonts w:asciiTheme="majorHAnsi" w:hAnsiTheme="majorHAnsi"/>
        </w:rPr>
      </w:pPr>
      <w:r>
        <w:rPr>
          <w:rFonts w:asciiTheme="majorHAnsi" w:hAnsiTheme="majorHAnsi"/>
        </w:rPr>
        <w:t>A dinâmica evolutiva de um atributo</w:t>
      </w:r>
      <w:r w:rsidRPr="00F9588C">
        <w:rPr>
          <w:rFonts w:asciiTheme="majorHAnsi" w:hAnsiTheme="majorHAnsi"/>
        </w:rPr>
        <w:t xml:space="preserve"> </w:t>
      </w:r>
      <w:r>
        <w:rPr>
          <w:rFonts w:asciiTheme="majorHAnsi" w:hAnsiTheme="majorHAnsi"/>
        </w:rPr>
        <w:t>refere-se às mudanças na frequência relativa dos alelos associados ao atributo dentro das populações</w:t>
      </w:r>
      <w:r w:rsidR="00F47F72">
        <w:rPr>
          <w:rFonts w:asciiTheme="majorHAnsi" w:hAnsiTheme="majorHAnsi"/>
        </w:rPr>
        <w:t xml:space="preserve">, incluindo </w:t>
      </w:r>
      <w:r w:rsidR="004464CB">
        <w:rPr>
          <w:rFonts w:asciiTheme="majorHAnsi" w:hAnsiTheme="majorHAnsi"/>
        </w:rPr>
        <w:t>a remoção</w:t>
      </w:r>
      <w:r w:rsidR="00F47F72">
        <w:rPr>
          <w:rFonts w:asciiTheme="majorHAnsi" w:hAnsiTheme="majorHAnsi"/>
        </w:rPr>
        <w:t xml:space="preserve"> e o surgimento de alelos</w:t>
      </w:r>
      <w:r w:rsidR="00F076CF">
        <w:rPr>
          <w:rFonts w:asciiTheme="majorHAnsi" w:hAnsiTheme="majorHAnsi"/>
        </w:rPr>
        <w:t xml:space="preserve"> (</w:t>
      </w:r>
      <w:r w:rsidR="00F076CF" w:rsidRPr="00FD7837">
        <w:rPr>
          <w:rFonts w:asciiTheme="majorHAnsi" w:hAnsiTheme="majorHAnsi"/>
          <w:highlight w:val="cyan"/>
        </w:rPr>
        <w:t>RB</w:t>
      </w:r>
      <w:r w:rsidR="00F076CF">
        <w:rPr>
          <w:rFonts w:asciiTheme="majorHAnsi" w:hAnsiTheme="majorHAnsi"/>
        </w:rPr>
        <w:t>)</w:t>
      </w:r>
      <w:r w:rsidR="00F47F72">
        <w:rPr>
          <w:rFonts w:asciiTheme="majorHAnsi" w:hAnsiTheme="majorHAnsi"/>
        </w:rPr>
        <w:t>. Os processos que governam as mudanças na frequência</w:t>
      </w:r>
      <w:r w:rsidR="00C14B76">
        <w:rPr>
          <w:rFonts w:asciiTheme="majorHAnsi" w:hAnsiTheme="majorHAnsi"/>
        </w:rPr>
        <w:t xml:space="preserve"> alélica</w:t>
      </w:r>
      <w:r w:rsidR="00F47F72">
        <w:rPr>
          <w:rFonts w:asciiTheme="majorHAnsi" w:hAnsiTheme="majorHAnsi"/>
        </w:rPr>
        <w:t xml:space="preserve"> </w:t>
      </w:r>
      <w:r>
        <w:rPr>
          <w:rFonts w:asciiTheme="majorHAnsi" w:hAnsiTheme="majorHAnsi"/>
        </w:rPr>
        <w:t xml:space="preserve">são </w:t>
      </w:r>
      <w:r w:rsidR="00F47F72">
        <w:rPr>
          <w:rFonts w:asciiTheme="majorHAnsi" w:hAnsiTheme="majorHAnsi"/>
        </w:rPr>
        <w:t xml:space="preserve">a </w:t>
      </w:r>
      <w:r>
        <w:rPr>
          <w:rFonts w:asciiTheme="majorHAnsi" w:hAnsiTheme="majorHAnsi"/>
        </w:rPr>
        <w:t>seleção</w:t>
      </w:r>
      <w:r w:rsidR="00F47F72">
        <w:rPr>
          <w:rFonts w:asciiTheme="majorHAnsi" w:hAnsiTheme="majorHAnsi"/>
        </w:rPr>
        <w:t xml:space="preserve"> natural</w:t>
      </w:r>
      <w:r>
        <w:rPr>
          <w:rFonts w:asciiTheme="majorHAnsi" w:hAnsiTheme="majorHAnsi"/>
        </w:rPr>
        <w:t xml:space="preserve">, </w:t>
      </w:r>
      <w:r w:rsidR="00F47F72">
        <w:rPr>
          <w:rFonts w:asciiTheme="majorHAnsi" w:hAnsiTheme="majorHAnsi"/>
        </w:rPr>
        <w:t xml:space="preserve">a </w:t>
      </w:r>
      <w:r>
        <w:rPr>
          <w:rFonts w:asciiTheme="majorHAnsi" w:hAnsiTheme="majorHAnsi"/>
        </w:rPr>
        <w:t xml:space="preserve">deriva genética, </w:t>
      </w:r>
      <w:r w:rsidR="00F47F72">
        <w:rPr>
          <w:rFonts w:asciiTheme="majorHAnsi" w:hAnsiTheme="majorHAnsi"/>
        </w:rPr>
        <w:t xml:space="preserve">o </w:t>
      </w:r>
      <w:r>
        <w:rPr>
          <w:rFonts w:asciiTheme="majorHAnsi" w:hAnsiTheme="majorHAnsi"/>
        </w:rPr>
        <w:t xml:space="preserve">fluxo gênico e </w:t>
      </w:r>
      <w:r w:rsidR="00F47F72">
        <w:rPr>
          <w:rFonts w:asciiTheme="majorHAnsi" w:hAnsiTheme="majorHAnsi"/>
        </w:rPr>
        <w:t xml:space="preserve">a </w:t>
      </w:r>
      <w:r>
        <w:rPr>
          <w:rFonts w:asciiTheme="majorHAnsi" w:hAnsiTheme="majorHAnsi"/>
        </w:rPr>
        <w:t>mutação (</w:t>
      </w:r>
      <w:r w:rsidRPr="00FD7837">
        <w:rPr>
          <w:rFonts w:asciiTheme="majorHAnsi" w:hAnsiTheme="majorHAnsi"/>
          <w:highlight w:val="cyan"/>
        </w:rPr>
        <w:t>RB</w:t>
      </w:r>
      <w:r>
        <w:rPr>
          <w:rFonts w:asciiTheme="majorHAnsi" w:hAnsiTheme="majorHAnsi"/>
        </w:rPr>
        <w:t>). A seleção e a deriva resultam na retirada de alelos da população, em paralelo ao aumento na frequê</w:t>
      </w:r>
      <w:r w:rsidR="00E3127F">
        <w:rPr>
          <w:rFonts w:asciiTheme="majorHAnsi" w:hAnsiTheme="majorHAnsi"/>
        </w:rPr>
        <w:t xml:space="preserve">ncia de outros. O processo de seleção </w:t>
      </w:r>
      <w:r w:rsidR="00D9434C">
        <w:rPr>
          <w:rFonts w:asciiTheme="majorHAnsi" w:hAnsiTheme="majorHAnsi"/>
        </w:rPr>
        <w:t>é determinístico, resultado de diferenças na aptidão dos indivíduos portadores dos alelos</w:t>
      </w:r>
      <w:r w:rsidR="00E3127F">
        <w:rPr>
          <w:rFonts w:asciiTheme="majorHAnsi" w:hAnsiTheme="majorHAnsi"/>
        </w:rPr>
        <w:t>, em contraposição à</w:t>
      </w:r>
      <w:r w:rsidR="00D9434C">
        <w:rPr>
          <w:rFonts w:asciiTheme="majorHAnsi" w:hAnsiTheme="majorHAnsi"/>
        </w:rPr>
        <w:t xml:space="preserve"> deriva genética, caracterizada</w:t>
      </w:r>
      <w:r w:rsidR="00C5003E">
        <w:rPr>
          <w:rFonts w:asciiTheme="majorHAnsi" w:hAnsiTheme="majorHAnsi"/>
        </w:rPr>
        <w:t xml:space="preserve"> pela</w:t>
      </w:r>
      <w:r w:rsidR="00D9434C">
        <w:rPr>
          <w:rFonts w:asciiTheme="majorHAnsi" w:hAnsiTheme="majorHAnsi"/>
        </w:rPr>
        <w:t xml:space="preserve"> </w:t>
      </w:r>
      <w:r w:rsidR="00D9434C" w:rsidRPr="0088118E">
        <w:rPr>
          <w:rFonts w:asciiTheme="majorHAnsi" w:hAnsiTheme="majorHAnsi"/>
          <w:color w:val="000000" w:themeColor="text1"/>
        </w:rPr>
        <w:t>mudança aleatória na</w:t>
      </w:r>
      <w:r w:rsidR="009703E3">
        <w:rPr>
          <w:rFonts w:asciiTheme="majorHAnsi" w:hAnsiTheme="majorHAnsi"/>
          <w:color w:val="000000" w:themeColor="text1"/>
        </w:rPr>
        <w:t xml:space="preserve"> abundância relativa dos alelos na</w:t>
      </w:r>
      <w:r w:rsidR="00D9434C" w:rsidRPr="0088118E">
        <w:rPr>
          <w:rFonts w:asciiTheme="majorHAnsi" w:hAnsiTheme="majorHAnsi"/>
          <w:color w:val="000000" w:themeColor="text1"/>
        </w:rPr>
        <w:t xml:space="preserve"> população</w:t>
      </w:r>
      <w:r w:rsidR="009703E3">
        <w:rPr>
          <w:rFonts w:asciiTheme="majorHAnsi" w:hAnsiTheme="majorHAnsi"/>
        </w:rPr>
        <w:t xml:space="preserve">. </w:t>
      </w:r>
      <w:r w:rsidR="00E3127F">
        <w:rPr>
          <w:rFonts w:asciiTheme="majorHAnsi" w:hAnsiTheme="majorHAnsi"/>
        </w:rPr>
        <w:t>O</w:t>
      </w:r>
      <w:r>
        <w:rPr>
          <w:rFonts w:asciiTheme="majorHAnsi" w:hAnsiTheme="majorHAnsi"/>
        </w:rPr>
        <w:t xml:space="preserve"> fluxo gênico e a mutação</w:t>
      </w:r>
      <w:r w:rsidR="00E3127F">
        <w:rPr>
          <w:rFonts w:asciiTheme="majorHAnsi" w:hAnsiTheme="majorHAnsi"/>
        </w:rPr>
        <w:t>, por sua vez,</w:t>
      </w:r>
      <w:r>
        <w:rPr>
          <w:rFonts w:asciiTheme="majorHAnsi" w:hAnsiTheme="majorHAnsi"/>
        </w:rPr>
        <w:t xml:space="preserve"> resultam no surgimento de novos alelos. Enquanto o fluxo gênico promove a entrada de alelos provenientes de outras populações, a mutação cria uma identidade de alelo que não existia previamente na população.</w:t>
      </w:r>
    </w:p>
    <w:p w14:paraId="5274FA7C" w14:textId="64D03349" w:rsidR="003F7EA4" w:rsidRDefault="00F9588C" w:rsidP="00CE3A59">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rPr>
        <w:t xml:space="preserve">Os quatro processos que governam a dinâmica </w:t>
      </w:r>
      <w:r w:rsidR="00CE3A59">
        <w:rPr>
          <w:rFonts w:asciiTheme="majorHAnsi" w:hAnsiTheme="majorHAnsi"/>
        </w:rPr>
        <w:t>evolutiva em populações</w:t>
      </w:r>
      <w:r>
        <w:rPr>
          <w:rFonts w:asciiTheme="majorHAnsi" w:hAnsiTheme="majorHAnsi"/>
        </w:rPr>
        <w:t xml:space="preserve"> são análogos aos processos que dirigem a dinâmica </w:t>
      </w:r>
      <w:r w:rsidR="00CE3A59">
        <w:rPr>
          <w:rFonts w:asciiTheme="majorHAnsi" w:hAnsiTheme="majorHAnsi"/>
        </w:rPr>
        <w:t>ecológica de comunidades, referente</w:t>
      </w:r>
      <w:r w:rsidR="00AA1FFE">
        <w:rPr>
          <w:rFonts w:asciiTheme="majorHAnsi" w:hAnsiTheme="majorHAnsi"/>
        </w:rPr>
        <w:t xml:space="preserve"> à</w:t>
      </w:r>
      <w:r w:rsidR="00EC439E">
        <w:rPr>
          <w:rFonts w:asciiTheme="majorHAnsi" w:hAnsiTheme="majorHAnsi"/>
        </w:rPr>
        <w:t xml:space="preserve">s mudanças ao longo do tempo </w:t>
      </w:r>
      <w:r w:rsidR="00562FC5">
        <w:rPr>
          <w:rFonts w:asciiTheme="majorHAnsi" w:hAnsiTheme="majorHAnsi"/>
        </w:rPr>
        <w:t>na abundância relativa de espécies em uma dada área</w:t>
      </w:r>
      <w:r w:rsidR="003568E2">
        <w:rPr>
          <w:rFonts w:asciiTheme="majorHAnsi" w:hAnsiTheme="majorHAnsi"/>
        </w:rPr>
        <w:t xml:space="preserve">, incluindo extinções e entrada de </w:t>
      </w:r>
      <w:r w:rsidR="00DD2E8C">
        <w:rPr>
          <w:rFonts w:asciiTheme="majorHAnsi" w:hAnsiTheme="majorHAnsi"/>
        </w:rPr>
        <w:t xml:space="preserve">novas </w:t>
      </w:r>
      <w:r w:rsidR="003568E2">
        <w:rPr>
          <w:rFonts w:asciiTheme="majorHAnsi" w:hAnsiTheme="majorHAnsi"/>
        </w:rPr>
        <w:t>espé</w:t>
      </w:r>
      <w:r w:rsidR="00DD2E8C">
        <w:rPr>
          <w:rFonts w:asciiTheme="majorHAnsi" w:hAnsiTheme="majorHAnsi"/>
        </w:rPr>
        <w:t>cies</w:t>
      </w:r>
      <w:r w:rsidR="00562FC5">
        <w:rPr>
          <w:rFonts w:asciiTheme="majorHAnsi" w:hAnsiTheme="majorHAnsi"/>
        </w:rPr>
        <w:t xml:space="preserve"> </w:t>
      </w:r>
      <w:r w:rsidR="00562FC5">
        <w:rPr>
          <w:rFonts w:asciiTheme="majorHAnsi" w:hAnsiTheme="majorHAnsi"/>
        </w:rPr>
        <w:fldChar w:fldCharType="begin" w:fldLock="1"/>
      </w:r>
      <w:r w:rsidR="00D352B1">
        <w:rPr>
          <w:rFonts w:asciiTheme="majorHAnsi" w:hAnsiTheme="majorHAnsi"/>
        </w:rPr>
        <w:instrText>ADDIN CSL_CITATION { "citationItems" : [ { "id" : "ITEM-1", "itemData" : { "DOI" : "10.1086/652373", "ISBN" : "0033-5770", "ISSN" : "0033-5770", "PMID" : "20565040", "abstract" : "Community ecology is often perceived as a \"mess, \"given the seemingly vast number of processes that can underlie the many patterns of interest, and the apparent uniqueness of each study system. However, at the most general level, patterns in the composition and diversity of species--the subject matter of community ecology--are influenced by only four classes of process: selection, drift, speciation, and dispersal. Selection represents deterministic fitness differences among species, drift represents stochastic changes in species abundance, speciation creates new species, and dispersal is the movement of organisms across space. All theoretical and conceptual models in community ecology can be understood with respect to their emphasis on these four processes. Empirical evidence exists for all of these processes and many of their interactions, with a predominance of studies on selection. Organizing the material of community ecology according to this framework can clarify the essential similarities and differences among the many conceptual and theoretical approaches to the discipline, and it can also allow for the articulation of a very general theory of community dynamics: species are added to communities via speciation and dispersal, and the relative abundances of these species are then shaped by drift and selection, as well as ongoing dispersal to drive community dynamics.", "author" : [ { "dropping-particle" : "", "family" : "Vellend", "given" : "Mark", "non-dropping-particle" : "", "parse-names" : false, "suffix" : "" } ], "container-title" : "The Quarterly review of biology", "id" : "ITEM-1", "issue" : "2", "issued" : { "date-parts" : [ [ "2010" ] ] }, "page" : "183-206", "title" : "Conceptual synthesis in community ecology.", "type" : "article-journal", "volume" : "85" }, "uris" : [ "http://www.mendeley.com/documents/?uuid=01f1ae8e-0a87-4091-b89c-0743736731e8" ] } ], "mendeley" : { "formattedCitation" : "(Vellend, 2010)", "plainTextFormattedCitation" : "(Vellend, 2010)", "previouslyFormattedCitation" : "(Vellend, 2010)" }, "properties" : { "noteIndex" : 0 }, "schema" : "https://github.com/citation-style-language/schema/raw/master/csl-citation.json" }</w:instrText>
      </w:r>
      <w:r w:rsidR="00562FC5">
        <w:rPr>
          <w:rFonts w:asciiTheme="majorHAnsi" w:hAnsiTheme="majorHAnsi"/>
        </w:rPr>
        <w:fldChar w:fldCharType="separate"/>
      </w:r>
      <w:r w:rsidR="00562FC5" w:rsidRPr="00562FC5">
        <w:rPr>
          <w:rFonts w:asciiTheme="majorHAnsi" w:hAnsiTheme="majorHAnsi"/>
          <w:noProof/>
        </w:rPr>
        <w:t>(Vellend, 2010)</w:t>
      </w:r>
      <w:r w:rsidR="00562FC5">
        <w:rPr>
          <w:rFonts w:asciiTheme="majorHAnsi" w:hAnsiTheme="majorHAnsi"/>
        </w:rPr>
        <w:fldChar w:fldCharType="end"/>
      </w:r>
      <w:r w:rsidR="003568E2">
        <w:rPr>
          <w:rFonts w:asciiTheme="majorHAnsi" w:hAnsiTheme="majorHAnsi"/>
        </w:rPr>
        <w:t>.</w:t>
      </w:r>
      <w:r w:rsidR="006D764D">
        <w:rPr>
          <w:rFonts w:asciiTheme="majorHAnsi" w:hAnsiTheme="majorHAnsi"/>
        </w:rPr>
        <w:t xml:space="preserve"> As extinções podem ocorrer por seleção ou deriva ecológica, e a entrada de novas espécies por dispersão e especiaçã</w:t>
      </w:r>
      <w:r w:rsidR="00571AFD">
        <w:rPr>
          <w:rFonts w:asciiTheme="majorHAnsi" w:hAnsiTheme="majorHAnsi"/>
        </w:rPr>
        <w:t xml:space="preserve">o </w:t>
      </w:r>
      <w:r w:rsidR="00571AFD">
        <w:rPr>
          <w:rFonts w:asciiTheme="majorHAnsi" w:hAnsiTheme="majorHAnsi"/>
        </w:rPr>
        <w:fldChar w:fldCharType="begin" w:fldLock="1"/>
      </w:r>
      <w:r w:rsidR="00D352B1">
        <w:rPr>
          <w:rFonts w:asciiTheme="majorHAnsi" w:hAnsiTheme="majorHAnsi"/>
        </w:rPr>
        <w:instrText>ADDIN CSL_CITATION { "citationItems" : [ { "id" : "ITEM-1", "itemData" : { "DOI" : "10.1086/652373", "ISBN" : "0033-5770", "ISSN" : "0033-5770", "PMID" : "20565040", "abstract" : "Community ecology is often perceived as a \"mess, \"given the seemingly vast number of processes that can underlie the many patterns of interest, and the apparent uniqueness of each study system. However, at the most general level, patterns in the composition and diversity of species--the subject matter of community ecology--are influenced by only four classes of process: selection, drift, speciation, and dispersal. Selection represents deterministic fitness differences among species, drift represents stochastic changes in species abundance, speciation creates new species, and dispersal is the movement of organisms across space. All theoretical and conceptual models in community ecology can be understood with respect to their emphasis on these four processes. Empirical evidence exists for all of these processes and many of their interactions, with a predominance of studies on selection. Organizing the material of community ecology according to this framework can clarify the essential similarities and differences among the many conceptual and theoretical approaches to the discipline, and it can also allow for the articulation of a very general theory of community dynamics: species are added to communities via speciation and dispersal, and the relative abundances of these species are then shaped by drift and selection, as well as ongoing dispersal to drive community dynamics.", "author" : [ { "dropping-particle" : "", "family" : "Vellend", "given" : "Mark", "non-dropping-particle" : "", "parse-names" : false, "suffix" : "" } ], "container-title" : "The Quarterly review of biology", "id" : "ITEM-1", "issue" : "2", "issued" : { "date-parts" : [ [ "2010" ] ] }, "page" : "183-206", "title" : "Conceptual synthesis in community ecology.", "type" : "article-journal", "volume" : "85" }, "uris" : [ "http://www.mendeley.com/documents/?uuid=01f1ae8e-0a87-4091-b89c-0743736731e8" ] } ], "mendeley" : { "formattedCitation" : "(Vellend, 2010)", "plainTextFormattedCitation" : "(Vellend, 2010)", "previouslyFormattedCitation" : "(Vellend, 2010)" }, "properties" : { "noteIndex" : 0 }, "schema" : "https://github.com/citation-style-language/schema/raw/master/csl-citation.json" }</w:instrText>
      </w:r>
      <w:r w:rsidR="00571AFD">
        <w:rPr>
          <w:rFonts w:asciiTheme="majorHAnsi" w:hAnsiTheme="majorHAnsi"/>
        </w:rPr>
        <w:fldChar w:fldCharType="separate"/>
      </w:r>
      <w:r w:rsidR="00571AFD" w:rsidRPr="00562FC5">
        <w:rPr>
          <w:rFonts w:asciiTheme="majorHAnsi" w:hAnsiTheme="majorHAnsi"/>
          <w:noProof/>
        </w:rPr>
        <w:t>(Vellend, 2010)</w:t>
      </w:r>
      <w:r w:rsidR="00571AFD">
        <w:rPr>
          <w:rFonts w:asciiTheme="majorHAnsi" w:hAnsiTheme="majorHAnsi"/>
        </w:rPr>
        <w:fldChar w:fldCharType="end"/>
      </w:r>
      <w:r w:rsidR="00571AFD">
        <w:rPr>
          <w:rFonts w:asciiTheme="majorHAnsi" w:hAnsiTheme="majorHAnsi"/>
        </w:rPr>
        <w:t>.</w:t>
      </w:r>
      <w:r w:rsidR="00B460F8">
        <w:rPr>
          <w:rFonts w:asciiTheme="majorHAnsi" w:hAnsiTheme="majorHAnsi"/>
        </w:rPr>
        <w:t xml:space="preserve"> </w:t>
      </w:r>
      <w:r w:rsidR="003F7EA4">
        <w:rPr>
          <w:rFonts w:asciiTheme="majorHAnsi" w:hAnsiTheme="majorHAnsi"/>
        </w:rPr>
        <w:t xml:space="preserve">No contexto de dinâmica de comunidades, a seleção é um processo </w:t>
      </w:r>
      <w:r w:rsidR="007A4361">
        <w:rPr>
          <w:rFonts w:asciiTheme="majorHAnsi" w:hAnsiTheme="majorHAnsi"/>
        </w:rPr>
        <w:t xml:space="preserve">que pode ser </w:t>
      </w:r>
      <w:r w:rsidR="004A5E40">
        <w:rPr>
          <w:rFonts w:asciiTheme="majorHAnsi" w:hAnsiTheme="majorHAnsi"/>
        </w:rPr>
        <w:t>resultado</w:t>
      </w:r>
      <w:r w:rsidR="00BD38F5">
        <w:rPr>
          <w:rFonts w:asciiTheme="majorHAnsi" w:hAnsiTheme="majorHAnsi"/>
        </w:rPr>
        <w:t xml:space="preserve"> </w:t>
      </w:r>
      <w:r w:rsidR="007436F9">
        <w:rPr>
          <w:rFonts w:asciiTheme="majorHAnsi" w:hAnsiTheme="majorHAnsi"/>
        </w:rPr>
        <w:t>da</w:t>
      </w:r>
      <w:r w:rsidR="003F7EA4">
        <w:rPr>
          <w:rFonts w:asciiTheme="majorHAnsi" w:hAnsiTheme="majorHAnsi"/>
        </w:rPr>
        <w:t xml:space="preserve"> </w:t>
      </w:r>
      <w:r w:rsidR="007436F9">
        <w:rPr>
          <w:rFonts w:asciiTheme="majorHAnsi" w:hAnsiTheme="majorHAnsi"/>
        </w:rPr>
        <w:t>interação entre indivíduos de espécies diferentes</w:t>
      </w:r>
      <w:r w:rsidR="00F41431">
        <w:rPr>
          <w:rFonts w:asciiTheme="majorHAnsi" w:hAnsiTheme="majorHAnsi"/>
        </w:rPr>
        <w:t xml:space="preserve">, </w:t>
      </w:r>
      <w:r w:rsidR="00F96EE2">
        <w:rPr>
          <w:rFonts w:asciiTheme="majorHAnsi" w:hAnsiTheme="majorHAnsi"/>
        </w:rPr>
        <w:t>como a</w:t>
      </w:r>
      <w:r w:rsidR="0090251C">
        <w:rPr>
          <w:rFonts w:asciiTheme="majorHAnsi" w:hAnsiTheme="majorHAnsi"/>
        </w:rPr>
        <w:t xml:space="preserve"> ocorrência de exclusão competitiva</w:t>
      </w:r>
      <w:r w:rsidR="00F96EE2">
        <w:rPr>
          <w:rFonts w:asciiTheme="majorHAnsi" w:hAnsiTheme="majorHAnsi"/>
        </w:rPr>
        <w:t>, ou da interação com as condições ambientais, como a ocorrência de</w:t>
      </w:r>
      <w:r w:rsidR="003D0D69">
        <w:rPr>
          <w:rFonts w:asciiTheme="majorHAnsi" w:hAnsiTheme="majorHAnsi"/>
        </w:rPr>
        <w:t xml:space="preserve"> filtragem ambiental</w:t>
      </w:r>
      <w:r w:rsidR="00416B41">
        <w:rPr>
          <w:rFonts w:asciiTheme="majorHAnsi" w:hAnsiTheme="majorHAnsi"/>
        </w:rPr>
        <w:t>.</w:t>
      </w:r>
      <w:r w:rsidR="001E7634">
        <w:rPr>
          <w:rFonts w:asciiTheme="majorHAnsi" w:hAnsiTheme="majorHAnsi"/>
        </w:rPr>
        <w:t xml:space="preserve"> A deriva ecológica</w:t>
      </w:r>
      <w:r w:rsidR="00AF3D84">
        <w:rPr>
          <w:rFonts w:asciiTheme="majorHAnsi" w:hAnsiTheme="majorHAnsi"/>
        </w:rPr>
        <w:t xml:space="preserve">, por sua vez, </w:t>
      </w:r>
      <w:r w:rsidR="003B7D66">
        <w:rPr>
          <w:rFonts w:asciiTheme="majorHAnsi" w:hAnsiTheme="majorHAnsi"/>
          <w:color w:val="000000" w:themeColor="text1"/>
        </w:rPr>
        <w:t>é a mudança aleatória n</w:t>
      </w:r>
      <w:r w:rsidR="00356FC2" w:rsidRPr="0088118E">
        <w:rPr>
          <w:rFonts w:asciiTheme="majorHAnsi" w:hAnsiTheme="majorHAnsi"/>
          <w:color w:val="000000" w:themeColor="text1"/>
        </w:rPr>
        <w:t xml:space="preserve">a abundância relativa das espécies </w:t>
      </w:r>
      <w:r w:rsidR="00356FC2">
        <w:rPr>
          <w:rFonts w:asciiTheme="majorHAnsi" w:hAnsiTheme="majorHAnsi"/>
          <w:color w:val="000000" w:themeColor="text1"/>
        </w:rPr>
        <w:t>na</w:t>
      </w:r>
      <w:r w:rsidR="00356FC2" w:rsidRPr="0088118E">
        <w:rPr>
          <w:rFonts w:asciiTheme="majorHAnsi" w:hAnsiTheme="majorHAnsi"/>
          <w:color w:val="000000" w:themeColor="text1"/>
        </w:rPr>
        <w:t xml:space="preserve"> comunidade</w:t>
      </w:r>
      <w:r w:rsidR="002A0FEA">
        <w:rPr>
          <w:rFonts w:asciiTheme="majorHAnsi" w:hAnsiTheme="majorHAnsi"/>
          <w:color w:val="000000" w:themeColor="text1"/>
        </w:rPr>
        <w:t xml:space="preserve"> </w:t>
      </w:r>
      <w:r w:rsidR="00D352B1">
        <w:rPr>
          <w:rFonts w:asciiTheme="majorHAnsi" w:hAnsiTheme="majorHAnsi"/>
          <w:color w:val="000000" w:themeColor="text1"/>
        </w:rPr>
        <w:fldChar w:fldCharType="begin" w:fldLock="1"/>
      </w:r>
      <w:r w:rsidR="00D352B1">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 "properties" : { "noteIndex" : 0 }, "schema" : "https://github.com/citation-style-language/schema/raw/master/csl-citation.json" }</w:instrText>
      </w:r>
      <w:r w:rsidR="00D352B1">
        <w:rPr>
          <w:rFonts w:asciiTheme="majorHAnsi" w:hAnsiTheme="majorHAnsi"/>
          <w:color w:val="000000" w:themeColor="text1"/>
        </w:rPr>
        <w:fldChar w:fldCharType="separate"/>
      </w:r>
      <w:r w:rsidR="00D352B1" w:rsidRPr="00D352B1">
        <w:rPr>
          <w:rFonts w:asciiTheme="majorHAnsi" w:hAnsiTheme="majorHAnsi"/>
          <w:noProof/>
          <w:color w:val="000000" w:themeColor="text1"/>
        </w:rPr>
        <w:t>(Hubbell, 2001)</w:t>
      </w:r>
      <w:r w:rsidR="00D352B1">
        <w:rPr>
          <w:rFonts w:asciiTheme="majorHAnsi" w:hAnsiTheme="majorHAnsi"/>
          <w:color w:val="000000" w:themeColor="text1"/>
        </w:rPr>
        <w:fldChar w:fldCharType="end"/>
      </w:r>
      <w:r w:rsidR="00D352B1">
        <w:rPr>
          <w:rFonts w:asciiTheme="majorHAnsi" w:hAnsiTheme="majorHAnsi"/>
          <w:color w:val="000000" w:themeColor="text1"/>
        </w:rPr>
        <w:t xml:space="preserve">, </w:t>
      </w:r>
      <w:r w:rsidR="00AF3D84">
        <w:rPr>
          <w:rFonts w:asciiTheme="majorHAnsi" w:hAnsiTheme="majorHAnsi"/>
          <w:color w:val="000000" w:themeColor="text1"/>
        </w:rPr>
        <w:t>em contraposição ao determinismo associado ao processo de seleçã</w:t>
      </w:r>
      <w:r w:rsidR="00AF420D">
        <w:rPr>
          <w:rFonts w:asciiTheme="majorHAnsi" w:hAnsiTheme="majorHAnsi"/>
          <w:color w:val="000000" w:themeColor="text1"/>
        </w:rPr>
        <w:t>o</w:t>
      </w:r>
      <w:r w:rsidR="008236D5">
        <w:rPr>
          <w:rFonts w:asciiTheme="majorHAnsi" w:hAnsiTheme="majorHAnsi"/>
          <w:color w:val="000000" w:themeColor="text1"/>
        </w:rPr>
        <w:t>.</w:t>
      </w:r>
    </w:p>
    <w:p w14:paraId="36317964" w14:textId="740399D0" w:rsidR="006A79CE" w:rsidRDefault="006A79CE" w:rsidP="006A79CE">
      <w:pPr>
        <w:widowControl w:val="0"/>
        <w:autoSpaceDE w:val="0"/>
        <w:autoSpaceDN w:val="0"/>
        <w:adjustRightInd w:val="0"/>
        <w:spacing w:after="240"/>
        <w:ind w:firstLine="720"/>
        <w:contextualSpacing/>
        <w:jc w:val="both"/>
        <w:rPr>
          <w:rFonts w:asciiTheme="majorHAnsi" w:hAnsiTheme="majorHAnsi"/>
          <w:color w:val="000000" w:themeColor="text1"/>
        </w:rPr>
      </w:pPr>
      <w:r w:rsidRPr="0088118E">
        <w:rPr>
          <w:rFonts w:asciiTheme="majorHAnsi" w:hAnsiTheme="majorHAnsi"/>
        </w:rPr>
        <w:t xml:space="preserve">Ainda que não seja usual encarar a exclusão competitiva de populações </w:t>
      </w:r>
      <w:r w:rsidR="00EA25C7">
        <w:rPr>
          <w:rFonts w:asciiTheme="majorHAnsi" w:hAnsiTheme="majorHAnsi"/>
        </w:rPr>
        <w:t>e a filtragem ambiental como</w:t>
      </w:r>
      <w:r w:rsidRPr="0088118E">
        <w:rPr>
          <w:rFonts w:asciiTheme="majorHAnsi" w:hAnsiTheme="majorHAnsi"/>
        </w:rPr>
        <w:t xml:space="preserve"> processo</w:t>
      </w:r>
      <w:r w:rsidR="00EA25C7">
        <w:rPr>
          <w:rFonts w:asciiTheme="majorHAnsi" w:hAnsiTheme="majorHAnsi"/>
        </w:rPr>
        <w:t>s de seleção, uma vez que eles</w:t>
      </w:r>
      <w:r w:rsidRPr="0088118E">
        <w:rPr>
          <w:rFonts w:asciiTheme="majorHAnsi" w:hAnsiTheme="majorHAnsi"/>
        </w:rPr>
        <w:t xml:space="preserve"> não depende</w:t>
      </w:r>
      <w:r w:rsidR="00EA25C7">
        <w:rPr>
          <w:rFonts w:asciiTheme="majorHAnsi" w:hAnsiTheme="majorHAnsi"/>
        </w:rPr>
        <w:t>m</w:t>
      </w:r>
      <w:r w:rsidRPr="0088118E">
        <w:rPr>
          <w:rFonts w:asciiTheme="majorHAnsi" w:hAnsiTheme="majorHAnsi"/>
        </w:rPr>
        <w:t xml:space="preserve"> da variação intraespecífica presente nos contextos usuais da Biologia Evolutiva, da mesma forma que </w:t>
      </w:r>
      <w:r w:rsidRPr="0088118E">
        <w:rPr>
          <w:rFonts w:asciiTheme="majorHAnsi" w:hAnsiTheme="majorHAnsi"/>
          <w:color w:val="000000" w:themeColor="text1"/>
        </w:rPr>
        <w:t xml:space="preserve">indivíduos diferentes em uma população competem pelo recurso e os mais aptos persistem, indivíduos de espécies e estratégias diferentes em uma comunidade também o fazem, culminando na seleção dos mais aptos (Vellend 2016). Assim, a seleção que ocorre em populações e em comunidades é essencialmente a mesma, ambas como resultado da “batalha </w:t>
      </w:r>
      <w:r w:rsidRPr="0088118E">
        <w:rPr>
          <w:rFonts w:asciiTheme="majorHAnsi" w:hAnsiTheme="majorHAnsi"/>
          <w:color w:val="000000" w:themeColor="text1"/>
        </w:rPr>
        <w:lastRenderedPageBreak/>
        <w:t>pela persistência” descrita por Darwin (1859) (Vellend 2016).</w:t>
      </w:r>
    </w:p>
    <w:p w14:paraId="7367B5EE" w14:textId="77D50A36" w:rsidR="008A7CD6" w:rsidRPr="00CE3A59" w:rsidRDefault="008A7CD6" w:rsidP="008A7CD6">
      <w:pPr>
        <w:widowControl w:val="0"/>
        <w:autoSpaceDE w:val="0"/>
        <w:autoSpaceDN w:val="0"/>
        <w:adjustRightInd w:val="0"/>
        <w:spacing w:after="240"/>
        <w:contextualSpacing/>
        <w:jc w:val="both"/>
        <w:rPr>
          <w:rFonts w:asciiTheme="majorHAnsi" w:hAnsiTheme="majorHAnsi"/>
        </w:rPr>
      </w:pPr>
      <w:r>
        <w:rPr>
          <w:rFonts w:asciiTheme="majorHAnsi" w:hAnsiTheme="majorHAnsi"/>
          <w:color w:val="000000" w:themeColor="text1"/>
        </w:rPr>
        <w:tab/>
      </w:r>
      <w:r w:rsidR="00F076CF">
        <w:rPr>
          <w:rFonts w:asciiTheme="majorHAnsi" w:hAnsiTheme="majorHAnsi"/>
          <w:color w:val="000000" w:themeColor="text1"/>
        </w:rPr>
        <w:t>Po</w:t>
      </w:r>
      <w:r w:rsidR="00E46217">
        <w:rPr>
          <w:rFonts w:asciiTheme="majorHAnsi" w:hAnsiTheme="majorHAnsi"/>
          <w:color w:val="000000" w:themeColor="text1"/>
        </w:rPr>
        <w:t xml:space="preserve">demos identificar a atuação de alguns </w:t>
      </w:r>
      <w:r w:rsidR="0045161C">
        <w:rPr>
          <w:rFonts w:asciiTheme="majorHAnsi" w:hAnsiTheme="majorHAnsi"/>
          <w:color w:val="000000" w:themeColor="text1"/>
        </w:rPr>
        <w:t xml:space="preserve">dos processos que governam as dinâmicas evolutiva e ecológica </w:t>
      </w:r>
      <w:r w:rsidR="00E46217">
        <w:rPr>
          <w:rFonts w:asciiTheme="majorHAnsi" w:hAnsiTheme="majorHAnsi"/>
          <w:color w:val="000000" w:themeColor="text1"/>
        </w:rPr>
        <w:t>nos cenários evolutivo, ecológico e eco-evolutivo que criamos neste estudo. No cenário evolutivo, a</w:t>
      </w:r>
      <w:r w:rsidR="00072BFE">
        <w:rPr>
          <w:rFonts w:asciiTheme="majorHAnsi" w:hAnsiTheme="majorHAnsi"/>
          <w:color w:val="000000" w:themeColor="text1"/>
        </w:rPr>
        <w:t xml:space="preserve"> mudança na frequência das estratégias de vida ocorre por seleçã</w:t>
      </w:r>
      <w:r w:rsidR="00E42786">
        <w:rPr>
          <w:rFonts w:asciiTheme="majorHAnsi" w:hAnsiTheme="majorHAnsi"/>
          <w:color w:val="000000" w:themeColor="text1"/>
        </w:rPr>
        <w:t xml:space="preserve">o </w:t>
      </w:r>
      <w:r w:rsidR="00072BFE">
        <w:rPr>
          <w:rFonts w:asciiTheme="majorHAnsi" w:hAnsiTheme="majorHAnsi"/>
          <w:color w:val="000000" w:themeColor="text1"/>
        </w:rPr>
        <w:t>entre indivíduos de uma mesma populaçã</w:t>
      </w:r>
      <w:r w:rsidR="00E42786">
        <w:rPr>
          <w:rFonts w:asciiTheme="majorHAnsi" w:hAnsiTheme="majorHAnsi"/>
          <w:color w:val="000000" w:themeColor="text1"/>
        </w:rPr>
        <w:t>o</w:t>
      </w:r>
      <w:r w:rsidR="00072BFE">
        <w:rPr>
          <w:rFonts w:asciiTheme="majorHAnsi" w:hAnsiTheme="majorHAnsi"/>
          <w:color w:val="000000" w:themeColor="text1"/>
        </w:rPr>
        <w:t>, deriva genética e mutação. No cenário ecológico, a mudança na frequência das estratégias de vida ocorre por seleçã</w:t>
      </w:r>
      <w:r w:rsidR="00E42786">
        <w:rPr>
          <w:rFonts w:asciiTheme="majorHAnsi" w:hAnsiTheme="majorHAnsi"/>
          <w:color w:val="000000" w:themeColor="text1"/>
        </w:rPr>
        <w:t xml:space="preserve">o </w:t>
      </w:r>
      <w:r w:rsidR="00072BFE">
        <w:rPr>
          <w:rFonts w:asciiTheme="majorHAnsi" w:hAnsiTheme="majorHAnsi"/>
          <w:color w:val="000000" w:themeColor="text1"/>
        </w:rPr>
        <w:t>entre indivíduos de espécies diferentes e deriva ecológica.</w:t>
      </w:r>
      <w:r w:rsidR="008D5AF1">
        <w:rPr>
          <w:rFonts w:asciiTheme="majorHAnsi" w:hAnsiTheme="majorHAnsi"/>
          <w:color w:val="000000" w:themeColor="text1"/>
        </w:rPr>
        <w:t xml:space="preserve"> No cenário eco-evolutivo, por sua vez, a mudança se dá por seleçã</w:t>
      </w:r>
      <w:r w:rsidR="008E6B10">
        <w:rPr>
          <w:rFonts w:asciiTheme="majorHAnsi" w:hAnsiTheme="majorHAnsi"/>
          <w:color w:val="000000" w:themeColor="text1"/>
        </w:rPr>
        <w:t xml:space="preserve">o, tanto </w:t>
      </w:r>
      <w:r w:rsidR="008D5AF1">
        <w:rPr>
          <w:rFonts w:asciiTheme="majorHAnsi" w:hAnsiTheme="majorHAnsi"/>
          <w:color w:val="000000" w:themeColor="text1"/>
        </w:rPr>
        <w:t>entre indivíduos de mesma espé</w:t>
      </w:r>
      <w:r w:rsidR="008E6B10">
        <w:rPr>
          <w:rFonts w:asciiTheme="majorHAnsi" w:hAnsiTheme="majorHAnsi"/>
          <w:color w:val="000000" w:themeColor="text1"/>
        </w:rPr>
        <w:t>cie quanto</w:t>
      </w:r>
      <w:r w:rsidR="008D5AF1">
        <w:rPr>
          <w:rFonts w:asciiTheme="majorHAnsi" w:hAnsiTheme="majorHAnsi"/>
          <w:color w:val="000000" w:themeColor="text1"/>
        </w:rPr>
        <w:t xml:space="preserve"> de espécies diferentes, deriva genética </w:t>
      </w:r>
      <w:r w:rsidR="00CC2776">
        <w:rPr>
          <w:rFonts w:asciiTheme="majorHAnsi" w:hAnsiTheme="majorHAnsi"/>
          <w:color w:val="000000" w:themeColor="text1"/>
        </w:rPr>
        <w:t xml:space="preserve">e ecológica e </w:t>
      </w:r>
      <w:r w:rsidR="008D5AF1">
        <w:rPr>
          <w:rFonts w:asciiTheme="majorHAnsi" w:hAnsiTheme="majorHAnsi"/>
          <w:color w:val="000000" w:themeColor="text1"/>
        </w:rPr>
        <w:t>mutação.</w:t>
      </w:r>
      <w:r w:rsidR="006A79CE">
        <w:rPr>
          <w:rFonts w:asciiTheme="majorHAnsi" w:hAnsiTheme="majorHAnsi"/>
          <w:color w:val="000000" w:themeColor="text1"/>
        </w:rPr>
        <w:t xml:space="preserve"> </w:t>
      </w:r>
      <w:r w:rsidR="00EC4B36">
        <w:rPr>
          <w:rFonts w:asciiTheme="majorHAnsi" w:hAnsiTheme="majorHAnsi"/>
          <w:color w:val="000000" w:themeColor="text1"/>
        </w:rPr>
        <w:t>A</w:t>
      </w:r>
      <w:r w:rsidR="006A79CE">
        <w:rPr>
          <w:rFonts w:asciiTheme="majorHAnsi" w:hAnsiTheme="majorHAnsi"/>
          <w:color w:val="000000" w:themeColor="text1"/>
        </w:rPr>
        <w:t xml:space="preserve"> seleção</w:t>
      </w:r>
      <w:r w:rsidR="00EC4B36">
        <w:rPr>
          <w:rFonts w:asciiTheme="majorHAnsi" w:hAnsiTheme="majorHAnsi"/>
          <w:color w:val="000000" w:themeColor="text1"/>
        </w:rPr>
        <w:t xml:space="preserve"> que ocorre dentro das populações nos cenários evolutivo e eco-evolutivo</w:t>
      </w:r>
      <w:r w:rsidR="006A79CE">
        <w:rPr>
          <w:rFonts w:asciiTheme="majorHAnsi" w:hAnsiTheme="majorHAnsi"/>
          <w:color w:val="000000" w:themeColor="text1"/>
        </w:rPr>
        <w:t xml:space="preserve"> </w:t>
      </w:r>
      <w:r w:rsidR="006A79CE" w:rsidRPr="0088118E">
        <w:rPr>
          <w:rFonts w:asciiTheme="majorHAnsi" w:hAnsiTheme="majorHAnsi"/>
        </w:rPr>
        <w:t xml:space="preserve">caracteriza-se pela adaptação das </w:t>
      </w:r>
      <w:r w:rsidR="00EC4B36">
        <w:rPr>
          <w:rFonts w:asciiTheme="majorHAnsi" w:hAnsiTheme="majorHAnsi"/>
        </w:rPr>
        <w:t>espécies ao regime de distúrbio. A seleção entre indivíduos de espécies diferentes,</w:t>
      </w:r>
      <w:r w:rsidR="006A79CE" w:rsidRPr="0088118E">
        <w:rPr>
          <w:rFonts w:asciiTheme="majorHAnsi" w:hAnsiTheme="majorHAnsi"/>
        </w:rPr>
        <w:t xml:space="preserve"> </w:t>
      </w:r>
      <w:r w:rsidR="00EC4B36">
        <w:rPr>
          <w:rFonts w:asciiTheme="majorHAnsi" w:hAnsiTheme="majorHAnsi"/>
        </w:rPr>
        <w:t xml:space="preserve">presente </w:t>
      </w:r>
      <w:r w:rsidR="006A79CE" w:rsidRPr="0088118E">
        <w:rPr>
          <w:rFonts w:asciiTheme="majorHAnsi" w:hAnsiTheme="majorHAnsi"/>
        </w:rPr>
        <w:t>no</w:t>
      </w:r>
      <w:r w:rsidR="00EC4B36">
        <w:rPr>
          <w:rFonts w:asciiTheme="majorHAnsi" w:hAnsiTheme="majorHAnsi"/>
        </w:rPr>
        <w:t>s</w:t>
      </w:r>
      <w:r w:rsidR="006A79CE" w:rsidRPr="0088118E">
        <w:rPr>
          <w:rFonts w:asciiTheme="majorHAnsi" w:hAnsiTheme="majorHAnsi"/>
        </w:rPr>
        <w:t xml:space="preserve"> </w:t>
      </w:r>
      <w:r w:rsidR="006A79CE" w:rsidRPr="00AD6F38">
        <w:rPr>
          <w:rFonts w:asciiTheme="majorHAnsi" w:hAnsiTheme="majorHAnsi"/>
        </w:rPr>
        <w:t>cenário</w:t>
      </w:r>
      <w:r w:rsidR="00EC4B36" w:rsidRPr="00AD6F38">
        <w:rPr>
          <w:rFonts w:asciiTheme="majorHAnsi" w:hAnsiTheme="majorHAnsi"/>
        </w:rPr>
        <w:t>s</w:t>
      </w:r>
      <w:r w:rsidR="006A79CE" w:rsidRPr="00AD6F38">
        <w:rPr>
          <w:rFonts w:asciiTheme="majorHAnsi" w:hAnsiTheme="majorHAnsi"/>
        </w:rPr>
        <w:t xml:space="preserve"> ecológico</w:t>
      </w:r>
      <w:r w:rsidR="00EC4B36" w:rsidRPr="00AD6F38">
        <w:rPr>
          <w:rFonts w:asciiTheme="majorHAnsi" w:hAnsiTheme="majorHAnsi"/>
        </w:rPr>
        <w:t xml:space="preserve"> e eco-evolutivo</w:t>
      </w:r>
      <w:r w:rsidR="006A79CE" w:rsidRPr="00AD6F38">
        <w:rPr>
          <w:rFonts w:asciiTheme="majorHAnsi" w:hAnsiTheme="majorHAnsi"/>
        </w:rPr>
        <w:t>, pela exc</w:t>
      </w:r>
      <w:r w:rsidR="00EC4B36" w:rsidRPr="00AD6F38">
        <w:rPr>
          <w:rFonts w:asciiTheme="majorHAnsi" w:hAnsiTheme="majorHAnsi"/>
        </w:rPr>
        <w:t>lusão competitiva de indivíduos</w:t>
      </w:r>
      <w:r w:rsidR="00127316">
        <w:rPr>
          <w:rFonts w:asciiTheme="majorHAnsi" w:hAnsiTheme="majorHAnsi"/>
        </w:rPr>
        <w:t xml:space="preserve"> de espécies diferentes</w:t>
      </w:r>
      <w:r w:rsidR="00EC4B36" w:rsidRPr="00AD6F38">
        <w:rPr>
          <w:rFonts w:asciiTheme="majorHAnsi" w:hAnsiTheme="majorHAnsi"/>
        </w:rPr>
        <w:t xml:space="preserve">. </w:t>
      </w:r>
      <w:r w:rsidR="006A79CE" w:rsidRPr="00AD6F38">
        <w:rPr>
          <w:rFonts w:asciiTheme="majorHAnsi" w:hAnsiTheme="majorHAnsi"/>
        </w:rPr>
        <w:t>Esses dois mecanismos têm em comum a existência de diferença na aptidão entre grupos de indivíduos, que acarreta uma vantagem deter</w:t>
      </w:r>
      <w:r w:rsidR="006A79CE" w:rsidRPr="0088118E">
        <w:rPr>
          <w:rFonts w:asciiTheme="majorHAnsi" w:hAnsiTheme="majorHAnsi"/>
        </w:rPr>
        <w:t>minística no estabelecimento de algum deles na população ou comunidade.</w:t>
      </w:r>
    </w:p>
    <w:p w14:paraId="6765BCBA" w14:textId="3913544B" w:rsidR="008B1E34" w:rsidRPr="0088118E" w:rsidRDefault="008B1E34" w:rsidP="008B1E34">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rPr>
        <w:t>Nas simulações que processamos, tanto a deriva ecológica quanto a deriva genética</w:t>
      </w:r>
      <w:r w:rsidRPr="008B1E34">
        <w:rPr>
          <w:rFonts w:asciiTheme="majorHAnsi" w:hAnsiTheme="majorHAnsi"/>
          <w:color w:val="000000" w:themeColor="text1"/>
        </w:rPr>
        <w:t xml:space="preserve"> </w:t>
      </w:r>
      <w:r w:rsidRPr="0088118E">
        <w:rPr>
          <w:rFonts w:asciiTheme="majorHAnsi" w:hAnsiTheme="majorHAnsi"/>
          <w:color w:val="000000" w:themeColor="text1"/>
        </w:rPr>
        <w:t xml:space="preserve">emergem em função da estocasticidade inerente aos eventos de morte e nascimento dos indivíduos. Quando analisamos </w:t>
      </w:r>
      <w:r w:rsidR="006F0415">
        <w:rPr>
          <w:rFonts w:asciiTheme="majorHAnsi" w:hAnsiTheme="majorHAnsi"/>
          <w:color w:val="000000" w:themeColor="text1"/>
        </w:rPr>
        <w:t xml:space="preserve">o efeito desta estocasticidade na probabilidade de </w:t>
      </w:r>
      <w:r w:rsidR="00A64D63">
        <w:rPr>
          <w:rFonts w:asciiTheme="majorHAnsi" w:hAnsiTheme="majorHAnsi"/>
          <w:color w:val="000000" w:themeColor="text1"/>
        </w:rPr>
        <w:t>fixação</w:t>
      </w:r>
      <w:r w:rsidR="006F0415">
        <w:rPr>
          <w:rFonts w:asciiTheme="majorHAnsi" w:hAnsiTheme="majorHAnsi"/>
          <w:color w:val="000000" w:themeColor="text1"/>
        </w:rPr>
        <w:t>, dentro de uma população, de um grupo de indiví</w:t>
      </w:r>
      <w:r w:rsidR="005A40A2">
        <w:rPr>
          <w:rFonts w:asciiTheme="majorHAnsi" w:hAnsiTheme="majorHAnsi"/>
          <w:color w:val="000000" w:themeColor="text1"/>
        </w:rPr>
        <w:t>duos independente de sua</w:t>
      </w:r>
      <w:r w:rsidR="006F0415">
        <w:rPr>
          <w:rFonts w:asciiTheme="majorHAnsi" w:hAnsiTheme="majorHAnsi"/>
          <w:color w:val="000000" w:themeColor="text1"/>
        </w:rPr>
        <w:t xml:space="preserve"> </w:t>
      </w:r>
      <w:r w:rsidR="006D742A">
        <w:rPr>
          <w:rFonts w:asciiTheme="majorHAnsi" w:hAnsiTheme="majorHAnsi"/>
          <w:color w:val="000000" w:themeColor="text1"/>
        </w:rPr>
        <w:t>estraté</w:t>
      </w:r>
      <w:r w:rsidR="005A40A2">
        <w:rPr>
          <w:rFonts w:asciiTheme="majorHAnsi" w:hAnsiTheme="majorHAnsi"/>
          <w:color w:val="000000" w:themeColor="text1"/>
        </w:rPr>
        <w:t>gia</w:t>
      </w:r>
      <w:r w:rsidR="006F0415">
        <w:rPr>
          <w:rFonts w:asciiTheme="majorHAnsi" w:hAnsiTheme="majorHAnsi"/>
          <w:color w:val="000000" w:themeColor="text1"/>
        </w:rPr>
        <w:t>,</w:t>
      </w:r>
      <w:r w:rsidR="006D742A">
        <w:rPr>
          <w:rFonts w:asciiTheme="majorHAnsi" w:hAnsiTheme="majorHAnsi"/>
          <w:color w:val="000000" w:themeColor="text1"/>
        </w:rPr>
        <w:t xml:space="preserve"> </w:t>
      </w:r>
      <w:r w:rsidR="006F0415">
        <w:rPr>
          <w:rFonts w:asciiTheme="majorHAnsi" w:hAnsiTheme="majorHAnsi"/>
          <w:color w:val="000000" w:themeColor="text1"/>
        </w:rPr>
        <w:t>chamamos de deriva genética. Q</w:t>
      </w:r>
      <w:r w:rsidRPr="0088118E">
        <w:rPr>
          <w:rFonts w:asciiTheme="majorHAnsi" w:hAnsiTheme="majorHAnsi"/>
          <w:color w:val="000000" w:themeColor="text1"/>
        </w:rPr>
        <w:t xml:space="preserve">uando </w:t>
      </w:r>
      <w:r w:rsidRPr="00D76B28">
        <w:rPr>
          <w:rFonts w:asciiTheme="majorHAnsi" w:hAnsiTheme="majorHAnsi"/>
          <w:color w:val="000000" w:themeColor="text1"/>
        </w:rPr>
        <w:t xml:space="preserve">analisamos </w:t>
      </w:r>
      <w:r w:rsidR="005804F9" w:rsidRPr="00D76B28">
        <w:rPr>
          <w:rFonts w:asciiTheme="majorHAnsi" w:hAnsiTheme="majorHAnsi"/>
          <w:color w:val="000000" w:themeColor="text1"/>
        </w:rPr>
        <w:t xml:space="preserve">o efeito </w:t>
      </w:r>
      <w:r w:rsidR="005E208A" w:rsidRPr="00D76B28">
        <w:rPr>
          <w:rFonts w:asciiTheme="majorHAnsi" w:hAnsiTheme="majorHAnsi"/>
          <w:color w:val="000000" w:themeColor="text1"/>
        </w:rPr>
        <w:t xml:space="preserve">em função da probabilidade de </w:t>
      </w:r>
      <w:r w:rsidR="00FB3E26" w:rsidRPr="00D76B28">
        <w:rPr>
          <w:rFonts w:asciiTheme="majorHAnsi" w:hAnsiTheme="majorHAnsi"/>
          <w:color w:val="000000" w:themeColor="text1"/>
        </w:rPr>
        <w:t xml:space="preserve">extinção aleatória de </w:t>
      </w:r>
      <w:r w:rsidRPr="00D76B28">
        <w:rPr>
          <w:rFonts w:asciiTheme="majorHAnsi" w:hAnsiTheme="majorHAnsi"/>
          <w:color w:val="000000" w:themeColor="text1"/>
        </w:rPr>
        <w:t>espécies, chamamos de deriva ecológica</w:t>
      </w:r>
      <w:r w:rsidR="00D76B28" w:rsidRPr="00D76B28">
        <w:rPr>
          <w:rFonts w:asciiTheme="majorHAnsi" w:hAnsiTheme="majorHAnsi"/>
          <w:color w:val="000000" w:themeColor="text1"/>
        </w:rPr>
        <w:t xml:space="preserve">. </w:t>
      </w:r>
      <w:r w:rsidRPr="00D76B28">
        <w:rPr>
          <w:rFonts w:asciiTheme="majorHAnsi" w:hAnsiTheme="majorHAnsi"/>
          <w:color w:val="000000" w:themeColor="text1"/>
        </w:rPr>
        <w:t xml:space="preserve">Nos três cenários, a ocorrência de deriva, de qualquer tipo, leva a uma variação </w:t>
      </w:r>
      <w:r w:rsidR="00F25DA7" w:rsidRPr="00D76B28">
        <w:rPr>
          <w:rFonts w:asciiTheme="majorHAnsi" w:hAnsiTheme="majorHAnsi"/>
          <w:color w:val="000000" w:themeColor="text1"/>
        </w:rPr>
        <w:t>que não pode ser explicada em termos determinísticos</w:t>
      </w:r>
      <w:r w:rsidR="00D76B28" w:rsidRPr="00D76B28">
        <w:rPr>
          <w:rFonts w:asciiTheme="majorHAnsi" w:hAnsiTheme="majorHAnsi"/>
          <w:color w:val="000000" w:themeColor="text1"/>
        </w:rPr>
        <w:t xml:space="preserve"> </w:t>
      </w:r>
      <w:r w:rsidRPr="00D76B28">
        <w:rPr>
          <w:rFonts w:asciiTheme="majorHAnsi" w:hAnsiTheme="majorHAnsi"/>
          <w:color w:val="000000" w:themeColor="text1"/>
        </w:rPr>
        <w:t>em relaç</w:t>
      </w:r>
      <w:r w:rsidR="00D76B28" w:rsidRPr="00D76B28">
        <w:rPr>
          <w:rFonts w:asciiTheme="majorHAnsi" w:hAnsiTheme="majorHAnsi"/>
          <w:color w:val="000000" w:themeColor="text1"/>
        </w:rPr>
        <w:t>ão às estratégias predominantes</w:t>
      </w:r>
      <w:r w:rsidR="00F25DA7">
        <w:rPr>
          <w:rFonts w:asciiTheme="majorHAnsi" w:hAnsiTheme="majorHAnsi"/>
          <w:color w:val="000000" w:themeColor="text1"/>
        </w:rPr>
        <w:t xml:space="preserve"> entre simulaçõ</w:t>
      </w:r>
      <w:r w:rsidR="00A23DDC">
        <w:rPr>
          <w:rFonts w:asciiTheme="majorHAnsi" w:hAnsiTheme="majorHAnsi"/>
          <w:color w:val="000000" w:themeColor="text1"/>
        </w:rPr>
        <w:t>es diferentes submetidas a regimes de distúrbio semelhantes</w:t>
      </w:r>
      <w:r w:rsidRPr="00D76B28">
        <w:rPr>
          <w:rFonts w:asciiTheme="majorHAnsi" w:hAnsiTheme="majorHAnsi"/>
          <w:color w:val="000000" w:themeColor="text1"/>
        </w:rPr>
        <w:t>.</w:t>
      </w:r>
    </w:p>
    <w:p w14:paraId="100DA5DE" w14:textId="5AAE9726" w:rsidR="004A20AE" w:rsidRDefault="009B3B3C" w:rsidP="00235701">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color w:val="000000" w:themeColor="text1"/>
        </w:rPr>
        <w:t>E</w:t>
      </w:r>
      <w:r w:rsidRPr="0088118E">
        <w:rPr>
          <w:rFonts w:asciiTheme="majorHAnsi" w:hAnsiTheme="majorHAnsi"/>
          <w:color w:val="000000" w:themeColor="text1"/>
        </w:rPr>
        <w:t xml:space="preserve">nquanto a seleção e a deriva levam à exclusão de variantes </w:t>
      </w:r>
      <w:r>
        <w:rPr>
          <w:rFonts w:asciiTheme="majorHAnsi" w:hAnsiTheme="majorHAnsi"/>
          <w:color w:val="000000" w:themeColor="text1"/>
        </w:rPr>
        <w:t xml:space="preserve">de estratégia </w:t>
      </w:r>
      <w:r w:rsidRPr="0088118E">
        <w:rPr>
          <w:rFonts w:asciiTheme="majorHAnsi" w:hAnsiTheme="majorHAnsi"/>
          <w:color w:val="000000" w:themeColor="text1"/>
        </w:rPr>
        <w:t>das populações ou da</w:t>
      </w:r>
      <w:r>
        <w:rPr>
          <w:rFonts w:asciiTheme="majorHAnsi" w:hAnsiTheme="majorHAnsi"/>
          <w:color w:val="000000" w:themeColor="text1"/>
        </w:rPr>
        <w:t>s</w:t>
      </w:r>
      <w:r w:rsidRPr="0088118E">
        <w:rPr>
          <w:rFonts w:asciiTheme="majorHAnsi" w:hAnsiTheme="majorHAnsi"/>
          <w:color w:val="000000" w:themeColor="text1"/>
        </w:rPr>
        <w:t xml:space="preserve"> co</w:t>
      </w:r>
      <w:r>
        <w:rPr>
          <w:rFonts w:asciiTheme="majorHAnsi" w:hAnsiTheme="majorHAnsi"/>
          <w:color w:val="000000" w:themeColor="text1"/>
        </w:rPr>
        <w:t xml:space="preserve">munidades, </w:t>
      </w:r>
      <w:r w:rsidRPr="0088118E">
        <w:rPr>
          <w:rFonts w:asciiTheme="majorHAnsi" w:hAnsiTheme="majorHAnsi"/>
          <w:color w:val="000000" w:themeColor="text1"/>
        </w:rPr>
        <w:t>a mutação garante a entrada de novas variantes</w:t>
      </w:r>
      <w:r>
        <w:rPr>
          <w:rFonts w:asciiTheme="majorHAnsi" w:hAnsiTheme="majorHAnsi"/>
          <w:color w:val="000000" w:themeColor="text1"/>
        </w:rPr>
        <w:t xml:space="preserve"> (Vellend 2010), permitindo que as espécies</w:t>
      </w:r>
      <w:r w:rsidR="004A20AE" w:rsidRPr="0088118E">
        <w:rPr>
          <w:rFonts w:asciiTheme="majorHAnsi" w:hAnsiTheme="majorHAnsi"/>
          <w:color w:val="000000" w:themeColor="text1"/>
        </w:rPr>
        <w:t xml:space="preserve"> se adaptem continuamente às mudanças amb</w:t>
      </w:r>
      <w:r w:rsidR="00381AF9">
        <w:rPr>
          <w:rFonts w:asciiTheme="majorHAnsi" w:hAnsiTheme="majorHAnsi"/>
          <w:color w:val="000000" w:themeColor="text1"/>
        </w:rPr>
        <w:t>ientais a que estão submetidas. Isso resulta</w:t>
      </w:r>
      <w:r w:rsidR="004A20AE" w:rsidRPr="0088118E">
        <w:rPr>
          <w:rFonts w:asciiTheme="majorHAnsi" w:hAnsiTheme="majorHAnsi"/>
          <w:color w:val="000000" w:themeColor="text1"/>
        </w:rPr>
        <w:t xml:space="preserve"> em distribuições de estratégias de vida diferentes </w:t>
      </w:r>
      <w:r w:rsidR="00381AF9">
        <w:rPr>
          <w:rFonts w:asciiTheme="majorHAnsi" w:hAnsiTheme="majorHAnsi"/>
          <w:color w:val="000000" w:themeColor="text1"/>
        </w:rPr>
        <w:t>quando comparamos sistemas com e sem mutação</w:t>
      </w:r>
      <w:r w:rsidR="004A20AE" w:rsidRPr="0088118E">
        <w:rPr>
          <w:rFonts w:asciiTheme="majorHAnsi" w:hAnsiTheme="majorHAnsi"/>
          <w:color w:val="000000" w:themeColor="text1"/>
        </w:rPr>
        <w:t xml:space="preserve"> para os mesmos regimes de distúrbio. Assim, enquanto nos cen</w:t>
      </w:r>
      <w:r w:rsidR="00DE7A9D">
        <w:rPr>
          <w:rFonts w:asciiTheme="majorHAnsi" w:hAnsiTheme="majorHAnsi"/>
          <w:color w:val="000000" w:themeColor="text1"/>
        </w:rPr>
        <w:t>ários evolutivo e eco-evolutivo</w:t>
      </w:r>
      <w:r w:rsidR="004A20AE" w:rsidRPr="0088118E">
        <w:rPr>
          <w:rFonts w:asciiTheme="majorHAnsi" w:hAnsiTheme="majorHAnsi"/>
          <w:color w:val="000000" w:themeColor="text1"/>
        </w:rPr>
        <w:t xml:space="preserve"> a predominância e a diversidade de estratégias de vida são reguladas por um balanço entre mutação, seleção e deriva, o balanço se dá apenas entre os processos de seleção e deriva no cenário ecológico. </w:t>
      </w:r>
      <w:r w:rsidR="00DE7A9D">
        <w:rPr>
          <w:rFonts w:asciiTheme="majorHAnsi" w:hAnsiTheme="majorHAnsi"/>
          <w:color w:val="000000" w:themeColor="text1"/>
        </w:rPr>
        <w:t>Considerando que</w:t>
      </w:r>
      <w:r w:rsidR="006468E0">
        <w:rPr>
          <w:rFonts w:asciiTheme="majorHAnsi" w:hAnsiTheme="majorHAnsi"/>
          <w:color w:val="000000" w:themeColor="text1"/>
        </w:rPr>
        <w:t xml:space="preserve"> </w:t>
      </w:r>
      <w:r w:rsidR="006468E0">
        <w:rPr>
          <w:rFonts w:asciiTheme="majorHAnsi" w:hAnsiTheme="majorHAnsi"/>
          <w:color w:val="000000" w:themeColor="text1"/>
        </w:rPr>
        <w:lastRenderedPageBreak/>
        <w:t xml:space="preserve">a mutação atua de forma antagônica à seleção e à deriva, </w:t>
      </w:r>
      <w:r w:rsidR="004A20AE" w:rsidRPr="0088118E">
        <w:rPr>
          <w:rFonts w:asciiTheme="majorHAnsi" w:hAnsiTheme="majorHAnsi"/>
          <w:color w:val="000000" w:themeColor="text1"/>
        </w:rPr>
        <w:t>é esperad</w:t>
      </w:r>
      <w:r w:rsidR="00CC3693">
        <w:rPr>
          <w:rFonts w:asciiTheme="majorHAnsi" w:hAnsiTheme="majorHAnsi"/>
          <w:color w:val="000000" w:themeColor="text1"/>
        </w:rPr>
        <w:t>o que cenários que apresenta</w:t>
      </w:r>
      <w:r w:rsidR="00945157">
        <w:rPr>
          <w:rFonts w:asciiTheme="majorHAnsi" w:hAnsiTheme="majorHAnsi"/>
          <w:color w:val="000000" w:themeColor="text1"/>
        </w:rPr>
        <w:t xml:space="preserve">m </w:t>
      </w:r>
      <w:r w:rsidR="00B72791">
        <w:rPr>
          <w:rFonts w:asciiTheme="majorHAnsi" w:hAnsiTheme="majorHAnsi"/>
          <w:color w:val="000000" w:themeColor="text1"/>
        </w:rPr>
        <w:t>processos de mesma natureza</w:t>
      </w:r>
      <w:r w:rsidR="004A20AE" w:rsidRPr="0088118E">
        <w:rPr>
          <w:rFonts w:asciiTheme="majorHAnsi" w:hAnsiTheme="majorHAnsi"/>
          <w:color w:val="000000" w:themeColor="text1"/>
        </w:rPr>
        <w:t xml:space="preserve"> </w:t>
      </w:r>
      <w:r w:rsidR="00F1100D">
        <w:rPr>
          <w:rFonts w:asciiTheme="majorHAnsi" w:hAnsiTheme="majorHAnsi"/>
          <w:color w:val="000000" w:themeColor="text1"/>
        </w:rPr>
        <w:t>sejam mais semelhantes entre si.</w:t>
      </w:r>
    </w:p>
    <w:p w14:paraId="1456FE6F" w14:textId="05291F22" w:rsidR="008F7530" w:rsidRPr="0088118E" w:rsidRDefault="006D3FC4" w:rsidP="0088118E">
      <w:pPr>
        <w:contextualSpacing/>
        <w:jc w:val="both"/>
        <w:rPr>
          <w:rFonts w:asciiTheme="majorHAnsi" w:hAnsiTheme="majorHAnsi" w:cs="Times"/>
        </w:rPr>
      </w:pPr>
      <w:r>
        <w:rPr>
          <w:rFonts w:asciiTheme="majorHAnsi" w:hAnsiTheme="majorHAnsi"/>
          <w:color w:val="000000" w:themeColor="text1"/>
        </w:rPr>
        <w:tab/>
        <w:t xml:space="preserve">Entretanto, </w:t>
      </w:r>
      <w:r w:rsidR="00C9263D">
        <w:rPr>
          <w:rFonts w:asciiTheme="majorHAnsi" w:hAnsiTheme="majorHAnsi"/>
          <w:color w:val="000000" w:themeColor="text1"/>
        </w:rPr>
        <w:t xml:space="preserve">a </w:t>
      </w:r>
      <w:r w:rsidR="00B8325C">
        <w:rPr>
          <w:rFonts w:asciiTheme="majorHAnsi" w:hAnsiTheme="majorHAnsi"/>
          <w:color w:val="000000" w:themeColor="text1"/>
        </w:rPr>
        <w:t xml:space="preserve">atuação </w:t>
      </w:r>
    </w:p>
    <w:p w14:paraId="596F165C" w14:textId="77777777" w:rsidR="005162DF" w:rsidRDefault="005162DF" w:rsidP="002B3CB1">
      <w:pPr>
        <w:contextualSpacing/>
        <w:jc w:val="both"/>
        <w:rPr>
          <w:rFonts w:asciiTheme="majorHAnsi" w:hAnsiTheme="majorHAnsi" w:cs="Times"/>
        </w:rPr>
      </w:pPr>
    </w:p>
    <w:p w14:paraId="3DD37C3B" w14:textId="77777777" w:rsidR="005162DF" w:rsidRDefault="005162DF" w:rsidP="002B3CB1">
      <w:pPr>
        <w:contextualSpacing/>
        <w:jc w:val="both"/>
        <w:rPr>
          <w:rFonts w:asciiTheme="majorHAnsi" w:hAnsiTheme="majorHAnsi" w:cs="Times"/>
        </w:rPr>
      </w:pP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6906DC5C" w14:textId="77777777" w:rsidR="005162DF" w:rsidRDefault="005162DF" w:rsidP="002B3CB1">
      <w:pPr>
        <w:contextualSpacing/>
        <w:jc w:val="both"/>
        <w:rPr>
          <w:rFonts w:asciiTheme="majorHAnsi" w:hAnsiTheme="majorHAnsi" w:cs="Times"/>
        </w:rPr>
      </w:pPr>
    </w:p>
    <w:p w14:paraId="47409C00" w14:textId="77777777" w:rsidR="005162DF" w:rsidRDefault="005162DF" w:rsidP="002B3CB1">
      <w:pPr>
        <w:contextualSpacing/>
        <w:jc w:val="both"/>
        <w:rPr>
          <w:rFonts w:asciiTheme="majorHAnsi" w:hAnsiTheme="majorHAnsi" w:cs="Times"/>
        </w:rPr>
      </w:pPr>
    </w:p>
    <w:p w14:paraId="14AD7907" w14:textId="77777777" w:rsidR="005162DF" w:rsidRDefault="005162DF" w:rsidP="002B3CB1">
      <w:pPr>
        <w:contextualSpacing/>
        <w:jc w:val="both"/>
        <w:rPr>
          <w:rFonts w:asciiTheme="majorHAnsi" w:hAnsiTheme="majorHAnsi" w:cs="Times"/>
        </w:rPr>
      </w:pPr>
    </w:p>
    <w:p w14:paraId="5E08D0E4" w14:textId="77777777" w:rsidR="005162DF" w:rsidRDefault="005162DF" w:rsidP="002B3CB1">
      <w:pPr>
        <w:contextualSpacing/>
        <w:jc w:val="both"/>
        <w:rPr>
          <w:rFonts w:asciiTheme="majorHAnsi" w:hAnsiTheme="majorHAnsi" w:cs="Times"/>
        </w:rPr>
      </w:pPr>
    </w:p>
    <w:p w14:paraId="2ADDD702" w14:textId="77777777" w:rsidR="00202E48" w:rsidRDefault="00202E48" w:rsidP="002B3CB1">
      <w:pPr>
        <w:contextualSpacing/>
        <w:jc w:val="both"/>
        <w:rPr>
          <w:rFonts w:asciiTheme="majorHAnsi" w:hAnsiTheme="majorHAnsi" w:cs="Times"/>
        </w:rPr>
      </w:pPr>
    </w:p>
    <w:p w14:paraId="369E9F2C" w14:textId="77777777" w:rsidR="005162DF" w:rsidRDefault="005162DF" w:rsidP="002B3CB1">
      <w:pPr>
        <w:contextualSpacing/>
        <w:jc w:val="both"/>
        <w:rPr>
          <w:rFonts w:asciiTheme="majorHAnsi" w:hAnsiTheme="majorHAnsi" w:cs="Times"/>
        </w:rPr>
      </w:pPr>
    </w:p>
    <w:p w14:paraId="7E4D3618"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rPr>
      </w:pPr>
    </w:p>
    <w:bookmarkStart w:id="35" w:name="_Toc487972263"/>
    <w:p w14:paraId="0F06ABC2" w14:textId="07B80899" w:rsidR="005B2ED1" w:rsidRPr="00011943" w:rsidRDefault="005B2ED1" w:rsidP="003C491E">
      <w:pPr>
        <w:pStyle w:val="Heading1"/>
      </w:pPr>
      <w:r w:rsidRPr="00B77089">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sidRPr="004B2563">
        <w:rPr>
          <w:color w:val="000000" w:themeColor="text1"/>
        </w:rPr>
        <w:t>POSFÁCIO</w:t>
      </w:r>
      <w:bookmarkEnd w:id="35"/>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xml:space="preserve">, em que expus diversas adjetivações para o ato de começar a dissertação citando Darwin. Os adjetivos propostos foram: cafona, criativo, besta, </w:t>
      </w:r>
      <w:r w:rsidRPr="00DE3B23">
        <w:rPr>
          <w:rFonts w:asciiTheme="majorHAnsi" w:hAnsiTheme="majorHAnsi" w:cs="Times"/>
        </w:rPr>
        <w:lastRenderedPageBreak/>
        <w:t>corajoso, bonito, divertido, irritante, ultrapassado, estiloso,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2CEBD88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w:t>
      </w:r>
      <w:r w:rsidR="00F2208F">
        <w:rPr>
          <w:rFonts w:asciiTheme="majorHAnsi" w:hAnsiTheme="majorHAnsi" w:cs="Times"/>
        </w:rPr>
        <w:t>)</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apenas 6 acharam muito ou mega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Infelizmente, quase ninguém acha estiloso começar a dissertação citando Darwin (sorte a de vocês que a resposta é anônima) e apenas 5 pes</w:t>
      </w:r>
      <w:r w:rsidR="00EB2C69">
        <w:rPr>
          <w:rFonts w:asciiTheme="majorHAnsi" w:hAnsiTheme="majorHAnsi" w:cs="Times"/>
        </w:rPr>
        <w:t>soas (6 comigo) acham muito estiloso ou o</w:t>
      </w:r>
      <w:r>
        <w:rPr>
          <w:rFonts w:asciiTheme="majorHAnsi" w:hAnsiTheme="majorHAnsi" w:cs="Times"/>
        </w:rPr>
        <w:t xml:space="preserve"> própri</w:t>
      </w:r>
      <w:r w:rsidR="00EB2C69">
        <w:rPr>
          <w:rFonts w:asciiTheme="majorHAnsi" w:hAnsiTheme="majorHAnsi" w:cs="Times"/>
        </w:rPr>
        <w:t>o Neymar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presa, quase metade das pessoas (14 votos) acha nada ou pouco cafona começar a dissertação citando Darwin! 7 pessoas acham médio cafona e 9 acham muito cafona ou a própria cafonice em forma de texto: não há como agradar a todos.</w:t>
      </w:r>
    </w:p>
    <w:p w14:paraId="489BA201" w14:textId="2E053366"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Por fim, a maioria das pessoas acha</w:t>
      </w:r>
      <w:r w:rsidR="00A96B4C" w:rsidRPr="00A96B4C">
        <w:rPr>
          <w:rFonts w:asciiTheme="majorHAnsi" w:hAnsiTheme="majorHAnsi" w:cs="Times"/>
        </w:rPr>
        <w:t xml:space="preserve"> </w:t>
      </w:r>
      <w:r w:rsidR="00A96B4C">
        <w:rPr>
          <w:rFonts w:asciiTheme="majorHAnsi" w:hAnsiTheme="majorHAnsi" w:cs="Times"/>
        </w:rPr>
        <w:t>nada sexy (16 votos) e</w:t>
      </w:r>
      <w:r>
        <w:rPr>
          <w:rFonts w:asciiTheme="majorHAnsi" w:hAnsiTheme="majorHAnsi" w:cs="Times"/>
        </w:rPr>
        <w:t xml:space="preserve"> </w:t>
      </w:r>
      <w:r w:rsidR="005C7146">
        <w:rPr>
          <w:rFonts w:asciiTheme="majorHAnsi" w:hAnsiTheme="majorHAnsi" w:cs="Times"/>
        </w:rPr>
        <w:t>to</w:t>
      </w:r>
      <w:r w:rsidR="005D3A3A">
        <w:rPr>
          <w:rFonts w:asciiTheme="majorHAnsi" w:hAnsiTheme="majorHAnsi" w:cs="Times"/>
        </w:rPr>
        <w:t>talmente trivial</w:t>
      </w:r>
      <w:r>
        <w:rPr>
          <w:rFonts w:asciiTheme="majorHAnsi" w:hAnsiTheme="majorHAnsi" w:cs="Times"/>
        </w:rPr>
        <w:t xml:space="preserve"> (</w:t>
      </w:r>
      <w:r w:rsidR="00A96B4C">
        <w:rPr>
          <w:rFonts w:asciiTheme="majorHAnsi" w:hAnsiTheme="majorHAnsi" w:cs="Times"/>
        </w:rPr>
        <w:t xml:space="preserve">18 votos) </w:t>
      </w:r>
      <w:r>
        <w:rPr>
          <w:rFonts w:asciiTheme="majorHAnsi" w:hAnsiTheme="majorHAnsi" w:cs="Times"/>
        </w:rPr>
        <w:t xml:space="preserve">começar a dissertação citando o barbudo (e olha que </w:t>
      </w:r>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596698A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4FFAA6C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1B8E3FC5"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3B312C7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883275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A894692"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F64FC3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0465D42" w14:textId="77777777" w:rsidR="000E5090" w:rsidRDefault="000E5090" w:rsidP="00A966F8">
      <w:pPr>
        <w:widowControl w:val="0"/>
        <w:autoSpaceDE w:val="0"/>
        <w:autoSpaceDN w:val="0"/>
        <w:adjustRightInd w:val="0"/>
        <w:spacing w:after="240"/>
        <w:ind w:left="720" w:firstLine="720"/>
        <w:contextualSpacing/>
        <w:jc w:val="both"/>
        <w:rPr>
          <w:rFonts w:asciiTheme="majorHAnsi" w:hAnsiTheme="majorHAnsi" w:cs="Times"/>
        </w:rPr>
      </w:pPr>
    </w:p>
    <w:p w14:paraId="04603BB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760679">
                      <a:off x="0" y="0"/>
                      <a:ext cx="2379690" cy="2410837"/>
                    </a:xfrm>
                    <a:prstGeom prst="rect">
                      <a:avLst/>
                    </a:prstGeom>
                  </pic:spPr>
                </pic:pic>
              </a:graphicData>
            </a:graphic>
          </wp:inline>
        </w:drawing>
      </w:r>
    </w:p>
    <w:p w14:paraId="281B8A9D" w14:textId="14670CA8" w:rsidR="00B74361" w:rsidRPr="00202E48" w:rsidRDefault="001D58B0" w:rsidP="00B74361">
      <w:pPr>
        <w:widowControl w:val="0"/>
        <w:autoSpaceDE w:val="0"/>
        <w:autoSpaceDN w:val="0"/>
        <w:adjustRightInd w:val="0"/>
        <w:spacing w:after="240"/>
        <w:ind w:left="720" w:firstLine="720"/>
        <w:contextualSpacing/>
        <w:jc w:val="right"/>
        <w:rPr>
          <w:rFonts w:cs="Times"/>
          <w:i/>
        </w:rPr>
      </w:pPr>
      <w:r>
        <w:rPr>
          <w:rFonts w:cs="Times"/>
          <w:i/>
        </w:rPr>
        <w:t>Fim</w:t>
      </w:r>
    </w:p>
    <w:bookmarkStart w:id="36" w:name="_Toc487972264"/>
    <w:commentRangeStart w:id="37"/>
    <w:p w14:paraId="1FDBBAF5" w14:textId="24898A6D" w:rsidR="004863CE" w:rsidRPr="00011943" w:rsidRDefault="004863CE" w:rsidP="003C491E">
      <w:pPr>
        <w:pStyle w:val="Heading1"/>
      </w:pPr>
      <w:r w:rsidRPr="00B77089">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sidRPr="004B2563">
        <w:rPr>
          <w:color w:val="000000" w:themeColor="text1"/>
        </w:rPr>
        <w:t>REFERÊNCIAS BIBLIOGRÁFICAS</w:t>
      </w:r>
      <w:commentRangeEnd w:id="37"/>
      <w:r w:rsidR="00E3468F" w:rsidRPr="004B2563">
        <w:rPr>
          <w:rStyle w:val="CommentReference"/>
          <w:rFonts w:eastAsiaTheme="minorHAnsi" w:cstheme="minorBidi"/>
          <w:b w:val="0"/>
          <w:noProof w:val="0"/>
          <w:color w:val="000000" w:themeColor="text1"/>
          <w:lang w:val="pt-BR"/>
        </w:rPr>
        <w:commentReference w:id="37"/>
      </w:r>
      <w:bookmarkEnd w:id="36"/>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0F25B189"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r w:rsidRPr="00A77E70">
        <w:rPr>
          <w:rFonts w:asciiTheme="majorHAnsi" w:hAnsiTheme="majorHAnsi" w:cs="Times"/>
          <w:i/>
          <w:iCs/>
          <w:lang w:val="en-US"/>
        </w:rPr>
        <w:t xml:space="preserve">Theor. Popul. Biol. </w:t>
      </w:r>
      <w:r w:rsidR="002A3431">
        <w:rPr>
          <w:rFonts w:asciiTheme="majorHAnsi" w:hAnsiTheme="majorHAnsi" w:cs="Times"/>
          <w:lang w:val="en-US"/>
        </w:rPr>
        <w:t xml:space="preserve">25, </w:t>
      </w:r>
      <w:r w:rsidRPr="00A77E70">
        <w:rPr>
          <w:rFonts w:asciiTheme="majorHAnsi" w:hAnsiTheme="majorHAnsi" w:cs="Times"/>
          <w:lang w:val="en-US"/>
        </w:rPr>
        <w:t>106– 24</w:t>
      </w:r>
      <w:r w:rsidR="00096471">
        <w:rPr>
          <w:rFonts w:asciiTheme="majorHAnsi" w:hAnsiTheme="majorHAnsi" w:cs="Times"/>
          <w:lang w:val="en-US"/>
        </w:rPr>
        <w:t>.</w:t>
      </w:r>
    </w:p>
    <w:p w14:paraId="2CC50B1D" w14:textId="0F745133" w:rsidR="00D352B1" w:rsidRPr="00D352B1" w:rsidRDefault="00117284"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D352B1" w:rsidRPr="00D352B1">
        <w:rPr>
          <w:rFonts w:ascii="Calibri Light" w:eastAsia="Times New Roman" w:hAnsi="Calibri Light" w:cs="Times New Roman"/>
          <w:noProof/>
        </w:rPr>
        <w:t xml:space="preserve">Abrams, P. A. (2005). “Adaptive Dynamics” vs. “adaptive dynamics”. </w:t>
      </w:r>
      <w:r w:rsidR="00D352B1" w:rsidRPr="00D352B1">
        <w:rPr>
          <w:rFonts w:ascii="Calibri Light" w:eastAsia="Times New Roman" w:hAnsi="Calibri Light" w:cs="Times New Roman"/>
          <w:i/>
          <w:iCs/>
          <w:noProof/>
        </w:rPr>
        <w:t>Journal of Evolutionary Biology</w:t>
      </w:r>
      <w:r w:rsidR="00D352B1" w:rsidRPr="00D352B1">
        <w:rPr>
          <w:rFonts w:ascii="Calibri Light" w:eastAsia="Times New Roman" w:hAnsi="Calibri Light" w:cs="Times New Roman"/>
          <w:noProof/>
        </w:rPr>
        <w:t xml:space="preserve">, </w:t>
      </w:r>
      <w:r w:rsidR="00D352B1" w:rsidRPr="00D352B1">
        <w:rPr>
          <w:rFonts w:ascii="Calibri Light" w:eastAsia="Times New Roman" w:hAnsi="Calibri Light" w:cs="Times New Roman"/>
          <w:i/>
          <w:iCs/>
          <w:noProof/>
        </w:rPr>
        <w:t>18</w:t>
      </w:r>
      <w:r w:rsidR="00D352B1" w:rsidRPr="00D352B1">
        <w:rPr>
          <w:rFonts w:ascii="Calibri Light" w:eastAsia="Times New Roman" w:hAnsi="Calibri Light" w:cs="Times New Roman"/>
          <w:noProof/>
        </w:rPr>
        <w:t>(5), 1162–1165. http://doi.org/10.1111/j.1420-9101.2004.00843.x</w:t>
      </w:r>
    </w:p>
    <w:p w14:paraId="1E482B8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Adler, P. B., HilleRislambers, J., &amp; Levine, J. M. (2007). A niche for neutrality.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w:t>
      </w:r>
      <w:r w:rsidRPr="00D352B1">
        <w:rPr>
          <w:rFonts w:ascii="Calibri Light" w:eastAsia="Times New Roman" w:hAnsi="Calibri Light" w:cs="Times New Roman"/>
          <w:noProof/>
        </w:rPr>
        <w:t>(2), 95–104. http://doi.org/10.1111/j.1461-0248.2006.00996.x</w:t>
      </w:r>
    </w:p>
    <w:p w14:paraId="51BACBA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w:t>
      </w:r>
      <w:r w:rsidRPr="00D352B1">
        <w:rPr>
          <w:rFonts w:ascii="Calibri Light" w:eastAsia="Times New Roman" w:hAnsi="Calibri Light" w:cs="Times New Roman"/>
          <w:noProof/>
        </w:rPr>
        <w:t>(1), 78–85. http://doi.org/10.1111/j.1461-0248.2005.00844.x</w:t>
      </w:r>
    </w:p>
    <w:p w14:paraId="0622EDC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Bassar, R. D., López-Sepulcre, A., Walsh, M. R., Turcotte, M. M., Torres-Mejia, M., &amp; Reznick, </w:t>
      </w:r>
      <w:r w:rsidRPr="00D352B1">
        <w:rPr>
          <w:rFonts w:ascii="Calibri Light" w:eastAsia="Times New Roman" w:hAnsi="Calibri Light" w:cs="Times New Roman"/>
          <w:noProof/>
        </w:rPr>
        <w:lastRenderedPageBreak/>
        <w:t xml:space="preserve">D. N. (2010). Bridging the gap between ecology and evolution: integrating density regulation and life-history evolution. </w:t>
      </w:r>
      <w:r w:rsidRPr="00D352B1">
        <w:rPr>
          <w:rFonts w:ascii="Calibri Light" w:eastAsia="Times New Roman" w:hAnsi="Calibri Light" w:cs="Times New Roman"/>
          <w:i/>
          <w:iCs/>
          <w:noProof/>
        </w:rPr>
        <w:t>Annals of the New York Academy of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1206</w:t>
      </w:r>
      <w:r w:rsidRPr="00D352B1">
        <w:rPr>
          <w:rFonts w:ascii="Calibri Light" w:eastAsia="Times New Roman" w:hAnsi="Calibri Light" w:cs="Times New Roman"/>
          <w:noProof/>
        </w:rPr>
        <w:t>, 17–34. http://doi.org/10.1111/j.1749-6632.2010.05706.x</w:t>
      </w:r>
    </w:p>
    <w:p w14:paraId="0508C2A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147</w:t>
      </w:r>
      <w:r w:rsidRPr="00D352B1">
        <w:rPr>
          <w:rFonts w:ascii="Calibri Light" w:eastAsia="Times New Roman" w:hAnsi="Calibri Light" w:cs="Times New Roman"/>
          <w:noProof/>
        </w:rPr>
        <w:t>(1), 115–139.</w:t>
      </w:r>
    </w:p>
    <w:p w14:paraId="3C209F4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Benton, T. G., &amp; Grant, A. (1999). Optimal Reproductive Effort in Stochastic, Density-Dependent Environments, </w:t>
      </w:r>
      <w:r w:rsidRPr="00D352B1">
        <w:rPr>
          <w:rFonts w:ascii="Calibri Light" w:eastAsia="Times New Roman" w:hAnsi="Calibri Light" w:cs="Times New Roman"/>
          <w:i/>
          <w:iCs/>
          <w:noProof/>
        </w:rPr>
        <w:t>53</w:t>
      </w:r>
      <w:r w:rsidRPr="00D352B1">
        <w:rPr>
          <w:rFonts w:ascii="Calibri Light" w:eastAsia="Times New Roman" w:hAnsi="Calibri Light" w:cs="Times New Roman"/>
          <w:noProof/>
        </w:rPr>
        <w:t>(3), 677–688.</w:t>
      </w:r>
    </w:p>
    <w:p w14:paraId="4A8BC82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Bohn, K., Pavlick, R., Reu, B., &amp; Kleidon, A. (2014). The strengths of r- And K-selection shape diversity-disturbance relationships. </w:t>
      </w:r>
      <w:r w:rsidRPr="00D352B1">
        <w:rPr>
          <w:rFonts w:ascii="Calibri Light" w:eastAsia="Times New Roman" w:hAnsi="Calibri Light" w:cs="Times New Roman"/>
          <w:i/>
          <w:iCs/>
          <w:noProof/>
        </w:rPr>
        <w:t>PLoS ONE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w:t>
      </w:r>
      <w:r w:rsidRPr="00D352B1">
        <w:rPr>
          <w:rFonts w:ascii="Calibri Light" w:eastAsia="Times New Roman" w:hAnsi="Calibri Light" w:cs="Times New Roman"/>
          <w:noProof/>
        </w:rPr>
        <w:t>(4). http://doi.org/10.1371/journal.pone.0095659</w:t>
      </w:r>
    </w:p>
    <w:p w14:paraId="6F8B4E9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Bonsall, M. B. (2004). Life History Trade-Offs Assemble Ecological Guilds.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306</w:t>
      </w:r>
      <w:r w:rsidRPr="00D352B1">
        <w:rPr>
          <w:rFonts w:ascii="Calibri Light" w:eastAsia="Times New Roman" w:hAnsi="Calibri Light" w:cs="Times New Roman"/>
          <w:noProof/>
        </w:rPr>
        <w:t>(5693), 111–114. http://doi.org/10.1126/science.1100680</w:t>
      </w:r>
    </w:p>
    <w:p w14:paraId="4E522A47"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Bürger, R., &amp; Gimelfarb, A. (2002). Fluctuating environments and the role of mutation in maintaining quantitative genetic variation. </w:t>
      </w:r>
      <w:r w:rsidRPr="00D352B1">
        <w:rPr>
          <w:rFonts w:ascii="Calibri Light" w:eastAsia="Times New Roman" w:hAnsi="Calibri Light" w:cs="Times New Roman"/>
          <w:i/>
          <w:iCs/>
          <w:noProof/>
        </w:rPr>
        <w:t>Genetical research</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80</w:t>
      </w:r>
      <w:r w:rsidRPr="00D352B1">
        <w:rPr>
          <w:rFonts w:ascii="Calibri Light" w:eastAsia="Times New Roman" w:hAnsi="Calibri Light" w:cs="Times New Roman"/>
          <w:noProof/>
        </w:rPr>
        <w:t>(1), 31–46. http://doi.org/10.1017/S0016672302005682</w:t>
      </w:r>
    </w:p>
    <w:p w14:paraId="412CCDB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Cadotte, M. W. (2007). Competition-colonization trade-offs and disturbance effects at multiple scales.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88</w:t>
      </w:r>
      <w:r w:rsidRPr="00D352B1">
        <w:rPr>
          <w:rFonts w:ascii="Calibri Light" w:eastAsia="Times New Roman" w:hAnsi="Calibri Light" w:cs="Times New Roman"/>
          <w:noProof/>
        </w:rPr>
        <w:t>(4), 823–829. http://doi.org/10.1890/06-1117</w:t>
      </w:r>
    </w:p>
    <w:p w14:paraId="6EDCE33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Chesson, P. (1994). Multispecies Competition in Variable Environments. </w:t>
      </w:r>
      <w:r w:rsidRPr="00D352B1">
        <w:rPr>
          <w:rFonts w:ascii="Calibri Light" w:eastAsia="Times New Roman" w:hAnsi="Calibri Light" w:cs="Times New Roman"/>
          <w:i/>
          <w:iCs/>
          <w:noProof/>
        </w:rPr>
        <w:t>Theoretical Population Biology</w:t>
      </w:r>
      <w:r w:rsidRPr="00D352B1">
        <w:rPr>
          <w:rFonts w:ascii="Calibri Light" w:eastAsia="Times New Roman" w:hAnsi="Calibri Light" w:cs="Times New Roman"/>
          <w:noProof/>
        </w:rPr>
        <w:t>. http://doi.org/http://dx.doi.org/10.1006/tpbi.1994.1013</w:t>
      </w:r>
    </w:p>
    <w:p w14:paraId="2B056084"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Chesson, P. (2000). Mechanisms of Maintenance of Species Diversity. </w:t>
      </w:r>
      <w:r w:rsidRPr="00D352B1">
        <w:rPr>
          <w:rFonts w:ascii="Calibri Light" w:eastAsia="Times New Roman" w:hAnsi="Calibri Light" w:cs="Times New Roman"/>
          <w:i/>
          <w:iCs/>
          <w:noProof/>
        </w:rPr>
        <w:t>Annual Review of Ecology and Systematics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31</w:t>
      </w:r>
      <w:r w:rsidRPr="00D352B1">
        <w:rPr>
          <w:rFonts w:ascii="Calibri Light" w:eastAsia="Times New Roman" w:hAnsi="Calibri Light" w:cs="Times New Roman"/>
          <w:noProof/>
        </w:rPr>
        <w:t>, 343–366.</w:t>
      </w:r>
    </w:p>
    <w:p w14:paraId="08546FF7"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Clark, J. S. (2010). Individuals and the Variation Needed for High Species Diversity in Forest Trees.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327</w:t>
      </w:r>
      <w:r w:rsidRPr="00D352B1">
        <w:rPr>
          <w:rFonts w:ascii="Calibri Light" w:eastAsia="Times New Roman" w:hAnsi="Calibri Light" w:cs="Times New Roman"/>
          <w:noProof/>
        </w:rPr>
        <w:t>(5969), 1129–1132. http://doi.org/10.1126/science.1183506</w:t>
      </w:r>
    </w:p>
    <w:p w14:paraId="2A57F93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Connell, J. H. (1978). Diversity in Tropical Rain Forests and Coral Reefs High diversity of trees and corals is maintained.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199</w:t>
      </w:r>
      <w:r w:rsidRPr="00D352B1">
        <w:rPr>
          <w:rFonts w:ascii="Calibri Light" w:eastAsia="Times New Roman" w:hAnsi="Calibri Light" w:cs="Times New Roman"/>
          <w:noProof/>
        </w:rPr>
        <w:t>(4335), 1302–1310.</w:t>
      </w:r>
    </w:p>
    <w:p w14:paraId="0BFFE24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Crutsinger, G. M. (2016). A community genetics perspective: Opportunities for the coming decade. </w:t>
      </w:r>
      <w:r w:rsidRPr="00D352B1">
        <w:rPr>
          <w:rFonts w:ascii="Calibri Light" w:eastAsia="Times New Roman" w:hAnsi="Calibri Light" w:cs="Times New Roman"/>
          <w:i/>
          <w:iCs/>
          <w:noProof/>
        </w:rPr>
        <w:t>New Phytologist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210</w:t>
      </w:r>
      <w:r w:rsidRPr="00D352B1">
        <w:rPr>
          <w:rFonts w:ascii="Calibri Light" w:eastAsia="Times New Roman" w:hAnsi="Calibri Light" w:cs="Times New Roman"/>
          <w:noProof/>
        </w:rPr>
        <w:t>(1), 65–70. http://doi.org/10.1111/nph.13537</w:t>
      </w:r>
    </w:p>
    <w:p w14:paraId="7298CC4E"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Díaz, S., Kattge, J., Cornelissen, J. H. C., Wright, I. J., Lavorel, S., Dray, S., … Gorné, L. D. (2016). The global spectrum of plant form and function. </w:t>
      </w:r>
      <w:r w:rsidRPr="00D352B1">
        <w:rPr>
          <w:rFonts w:ascii="Calibri Light" w:eastAsia="Times New Roman" w:hAnsi="Calibri Light" w:cs="Times New Roman"/>
          <w:i/>
          <w:iCs/>
          <w:noProof/>
        </w:rPr>
        <w:t>Nature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529</w:t>
      </w:r>
      <w:r w:rsidRPr="00D352B1">
        <w:rPr>
          <w:rFonts w:ascii="Calibri Light" w:eastAsia="Times New Roman" w:hAnsi="Calibri Light" w:cs="Times New Roman"/>
          <w:noProof/>
        </w:rPr>
        <w:t>(7585), 1–17. http://doi.org/10.1038/nature16489</w:t>
      </w:r>
    </w:p>
    <w:p w14:paraId="6AE2B89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Ellner, S. P. (1985). ESS Germination Strategies in Randomly Varying Environments. </w:t>
      </w:r>
      <w:r w:rsidRPr="00D352B1">
        <w:rPr>
          <w:rFonts w:ascii="Calibri Light" w:eastAsia="Times New Roman" w:hAnsi="Calibri Light" w:cs="Times New Roman"/>
          <w:i/>
          <w:iCs/>
          <w:noProof/>
        </w:rPr>
        <w:t>Theoretical Population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28</w:t>
      </w:r>
      <w:r w:rsidRPr="00D352B1">
        <w:rPr>
          <w:rFonts w:ascii="Calibri Light" w:eastAsia="Times New Roman" w:hAnsi="Calibri Light" w:cs="Times New Roman"/>
          <w:noProof/>
        </w:rPr>
        <w:t>.</w:t>
      </w:r>
    </w:p>
    <w:p w14:paraId="16D0FE4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Fisher, C. K., &amp; Mehta, P. (2013). A phase transition between the niche and neutral regimes in ecology, </w:t>
      </w:r>
      <w:r w:rsidRPr="00D352B1">
        <w:rPr>
          <w:rFonts w:ascii="Calibri Light" w:eastAsia="Times New Roman" w:hAnsi="Calibri Light" w:cs="Times New Roman"/>
          <w:i/>
          <w:iCs/>
          <w:noProof/>
        </w:rPr>
        <w:t>111</w:t>
      </w:r>
      <w:r w:rsidRPr="00D352B1">
        <w:rPr>
          <w:rFonts w:ascii="Calibri Light" w:eastAsia="Times New Roman" w:hAnsi="Calibri Light" w:cs="Times New Roman"/>
          <w:noProof/>
        </w:rPr>
        <w:t>(36), 13111–13116. http://doi.org/10.1073/pnas.1405637111</w:t>
      </w:r>
    </w:p>
    <w:p w14:paraId="6AB7E04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lastRenderedPageBreak/>
        <w:t xml:space="preserve">Fox, J. W. (2013). The intermediate disturbance hypothesis should be abandoned.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28</w:t>
      </w:r>
      <w:r w:rsidRPr="00D352B1">
        <w:rPr>
          <w:rFonts w:ascii="Calibri Light" w:eastAsia="Times New Roman" w:hAnsi="Calibri Light" w:cs="Times New Roman"/>
          <w:noProof/>
        </w:rPr>
        <w:t>(2), 86–92. http://doi.org/10.1016/j.tree.2012.08.014</w:t>
      </w:r>
    </w:p>
    <w:p w14:paraId="2B22FE1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Fussmann, G. F., Loreau, M., &amp; Abrams, P. A. (2007). Eco-evolutionary dynamics of communities and ecosystems. </w:t>
      </w:r>
      <w:r w:rsidRPr="00D352B1">
        <w:rPr>
          <w:rFonts w:ascii="Calibri Light" w:eastAsia="Times New Roman" w:hAnsi="Calibri Light" w:cs="Times New Roman"/>
          <w:i/>
          <w:iCs/>
          <w:noProof/>
        </w:rPr>
        <w:t>Functional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21</w:t>
      </w:r>
      <w:r w:rsidRPr="00D352B1">
        <w:rPr>
          <w:rFonts w:ascii="Calibri Light" w:eastAsia="Times New Roman" w:hAnsi="Calibri Light" w:cs="Times New Roman"/>
          <w:noProof/>
        </w:rPr>
        <w:t>(3), 465–477. http://doi.org/10.1111/j.1365-2435.2007.01275.x</w:t>
      </w:r>
    </w:p>
    <w:p w14:paraId="787BC34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Gadgil, M., &amp; Bossert, W. H. (1970). Life Historical Consequences of Natural Selection.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104</w:t>
      </w:r>
      <w:r w:rsidRPr="00D352B1">
        <w:rPr>
          <w:rFonts w:ascii="Calibri Light" w:eastAsia="Times New Roman" w:hAnsi="Calibri Light" w:cs="Times New Roman"/>
          <w:noProof/>
        </w:rPr>
        <w:t>(935), 1–24.</w:t>
      </w:r>
    </w:p>
    <w:p w14:paraId="3F004B3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D352B1">
        <w:rPr>
          <w:rFonts w:ascii="Calibri Light" w:eastAsia="Times New Roman" w:hAnsi="Calibri Light" w:cs="Times New Roman"/>
          <w:i/>
          <w:iCs/>
          <w:noProof/>
        </w:rPr>
        <w:t>Evolutionary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12</w:t>
      </w:r>
      <w:r w:rsidRPr="00D352B1">
        <w:rPr>
          <w:rFonts w:ascii="Calibri Light" w:eastAsia="Times New Roman" w:hAnsi="Calibri Light" w:cs="Times New Roman"/>
          <w:noProof/>
        </w:rPr>
        <w:t>, 35–57.</w:t>
      </w:r>
    </w:p>
    <w:p w14:paraId="0952931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Grant, P. R. (1972). Convergent and divergent character displacement. </w:t>
      </w:r>
      <w:r w:rsidRPr="00D352B1">
        <w:rPr>
          <w:rFonts w:ascii="Calibri Light" w:eastAsia="Times New Roman" w:hAnsi="Calibri Light" w:cs="Times New Roman"/>
          <w:i/>
          <w:iCs/>
          <w:noProof/>
        </w:rPr>
        <w:t>Biological Journal of the Linnean Society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4</w:t>
      </w:r>
      <w:r w:rsidRPr="00D352B1">
        <w:rPr>
          <w:rFonts w:ascii="Calibri Light" w:eastAsia="Times New Roman" w:hAnsi="Calibri Light" w:cs="Times New Roman"/>
          <w:noProof/>
        </w:rPr>
        <w:t>(March), 39–68. http://doi.org/10.1111/j.1095-8312.1972.tb00690.x</w:t>
      </w:r>
    </w:p>
    <w:p w14:paraId="3FE09FF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Gravel, D., Canham, C. D., Beaudet, M., &amp; Messier, C. (2006). Reconciling niche and neutrality: The continuum hypothesis.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w:t>
      </w:r>
      <w:r w:rsidRPr="00D352B1">
        <w:rPr>
          <w:rFonts w:ascii="Calibri Light" w:eastAsia="Times New Roman" w:hAnsi="Calibri Light" w:cs="Times New Roman"/>
          <w:noProof/>
        </w:rPr>
        <w:t>(4), 399–409. http://doi.org/10.1111/j.1461-0248.2006.00884.x</w:t>
      </w:r>
    </w:p>
    <w:p w14:paraId="276651D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Grime, J. P. (1973). Competitive exclusion in herbaceous vegetation. </w:t>
      </w:r>
      <w:r w:rsidRPr="00D352B1">
        <w:rPr>
          <w:rFonts w:ascii="Calibri Light" w:eastAsia="Times New Roman" w:hAnsi="Calibri Light" w:cs="Times New Roman"/>
          <w:i/>
          <w:iCs/>
          <w:noProof/>
        </w:rPr>
        <w:t>Nature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242</w:t>
      </w:r>
      <w:r w:rsidRPr="00D352B1">
        <w:rPr>
          <w:rFonts w:ascii="Calibri Light" w:eastAsia="Times New Roman" w:hAnsi="Calibri Light" w:cs="Times New Roman"/>
          <w:noProof/>
        </w:rPr>
        <w:t>(5396), 344–347. http://doi.org/10.1038/242344a0</w:t>
      </w:r>
    </w:p>
    <w:p w14:paraId="1B5EE0B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Grime, J. P. (1979). </w:t>
      </w:r>
      <w:r w:rsidRPr="00D352B1">
        <w:rPr>
          <w:rFonts w:ascii="Calibri Light" w:eastAsia="Times New Roman" w:hAnsi="Calibri Light" w:cs="Times New Roman"/>
          <w:i/>
          <w:iCs/>
          <w:noProof/>
        </w:rPr>
        <w:t>Plant Strategies and Vegetation Processes</w:t>
      </w:r>
      <w:r w:rsidRPr="00D352B1">
        <w:rPr>
          <w:rFonts w:ascii="Calibri Light" w:eastAsia="Times New Roman" w:hAnsi="Calibri Light" w:cs="Times New Roman"/>
          <w:noProof/>
        </w:rPr>
        <w:t>. John Wiley &amp; Sons.</w:t>
      </w:r>
    </w:p>
    <w:p w14:paraId="21E012D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w:t>
      </w:r>
      <w:r w:rsidRPr="00D352B1">
        <w:rPr>
          <w:rFonts w:ascii="Calibri Light" w:eastAsia="Times New Roman" w:hAnsi="Calibri Light" w:cs="Times New Roman"/>
          <w:noProof/>
        </w:rPr>
        <w:t>(10), 1114–1127. http://doi.org/10.1111/j.1461-0248.2005.00812.x</w:t>
      </w:r>
    </w:p>
    <w:p w14:paraId="2C3EAE3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Hall, A. R., Miller, A. D., Leggett, H. C., Roxburgh, S. H., Buckling, A., &amp; Shea, K. (2012). Diversity – disturbance relationships: frequency and intensity interact. </w:t>
      </w:r>
      <w:r w:rsidRPr="00D352B1">
        <w:rPr>
          <w:rFonts w:ascii="Calibri Light" w:eastAsia="Times New Roman" w:hAnsi="Calibri Light" w:cs="Times New Roman"/>
          <w:i/>
          <w:iCs/>
          <w:noProof/>
        </w:rPr>
        <w:t>Biology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w:t>
      </w:r>
      <w:r w:rsidRPr="00D352B1">
        <w:rPr>
          <w:rFonts w:ascii="Calibri Light" w:eastAsia="Times New Roman" w:hAnsi="Calibri Light" w:cs="Times New Roman"/>
          <w:noProof/>
        </w:rPr>
        <w:t>, 768–771. http://doi.org/10.1098/rsbl.2012.0282</w:t>
      </w:r>
    </w:p>
    <w:p w14:paraId="7BAD9EE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Hardin, G. (1960). The Competitive Exclusion Principle.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http://doi.org/10.1126/science.131.3409.1292</w:t>
      </w:r>
    </w:p>
    <w:p w14:paraId="4EB730C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Hastings, A. (1980). Disturbance, coexistence, history, and competition for space. </w:t>
      </w:r>
      <w:r w:rsidRPr="00D352B1">
        <w:rPr>
          <w:rFonts w:ascii="Calibri Light" w:eastAsia="Times New Roman" w:hAnsi="Calibri Light" w:cs="Times New Roman"/>
          <w:i/>
          <w:iCs/>
          <w:noProof/>
        </w:rPr>
        <w:t>Theoretical Population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18</w:t>
      </w:r>
      <w:r w:rsidRPr="00D352B1">
        <w:rPr>
          <w:rFonts w:ascii="Calibri Light" w:eastAsia="Times New Roman" w:hAnsi="Calibri Light" w:cs="Times New Roman"/>
          <w:noProof/>
        </w:rPr>
        <w:t>(3), 363–373. http://doi.org/10.1016/0040-5809(80)90059-3</w:t>
      </w:r>
    </w:p>
    <w:p w14:paraId="64D843F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Hérault, B. (2007). Reconciling niche and neutrality through the Emergent Group approach. </w:t>
      </w:r>
      <w:r w:rsidRPr="00D352B1">
        <w:rPr>
          <w:rFonts w:ascii="Calibri Light" w:eastAsia="Times New Roman" w:hAnsi="Calibri Light" w:cs="Times New Roman"/>
          <w:i/>
          <w:iCs/>
          <w:noProof/>
        </w:rPr>
        <w:t>Perspectives in Plant Ecology, Evolution and Systematics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w:t>
      </w:r>
      <w:r w:rsidRPr="00D352B1">
        <w:rPr>
          <w:rFonts w:ascii="Calibri Light" w:eastAsia="Times New Roman" w:hAnsi="Calibri Light" w:cs="Times New Roman"/>
          <w:noProof/>
        </w:rPr>
        <w:t>(2), 71–78. http://doi.org/10.1016/j.ppees.2007.08.001</w:t>
      </w:r>
    </w:p>
    <w:p w14:paraId="57B3977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Holt, R. D. (2006). Emergent neutrality.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21</w:t>
      </w:r>
      <w:r w:rsidRPr="00D352B1">
        <w:rPr>
          <w:rFonts w:ascii="Calibri Light" w:eastAsia="Times New Roman" w:hAnsi="Calibri Light" w:cs="Times New Roman"/>
          <w:noProof/>
        </w:rPr>
        <w:t>(10).</w:t>
      </w:r>
    </w:p>
    <w:p w14:paraId="1FC5C5E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Hubbell, S. P. (2001). </w:t>
      </w:r>
      <w:r w:rsidRPr="00D352B1">
        <w:rPr>
          <w:rFonts w:ascii="Calibri Light" w:eastAsia="Times New Roman" w:hAnsi="Calibri Light" w:cs="Times New Roman"/>
          <w:i/>
          <w:iCs/>
          <w:noProof/>
        </w:rPr>
        <w:t>The Unified Neutral Theory of Biodiversity and Biogeography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Princeton University Press</w:t>
      </w:r>
      <w:r w:rsidRPr="00D352B1">
        <w:rPr>
          <w:rFonts w:ascii="Calibri Light" w:eastAsia="Times New Roman" w:hAnsi="Calibri Light" w:cs="Times New Roman"/>
          <w:noProof/>
        </w:rPr>
        <w:t>.</w:t>
      </w:r>
    </w:p>
    <w:p w14:paraId="014638C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lastRenderedPageBreak/>
        <w:t xml:space="preserve">Hughes, A. R., Byrnes, J. E., Kimbro, D. L., &amp; Stachowicz, J. J. (2007). Reciprocal relationships and potential feedbacks between biodiversity and disturbance.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w:t>
      </w:r>
      <w:r w:rsidRPr="00D352B1">
        <w:rPr>
          <w:rFonts w:ascii="Calibri Light" w:eastAsia="Times New Roman" w:hAnsi="Calibri Light" w:cs="Times New Roman"/>
          <w:noProof/>
        </w:rPr>
        <w:t>(9), 849–864. http://doi.org/10.1111/j.1461-0248.2007.01075.x</w:t>
      </w:r>
    </w:p>
    <w:p w14:paraId="7DFD593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Hughes, A. R., Inouye, B. D., Johnson, M. T. J., Underwood, N., &amp; Vellend, M. (2008). Ecological consequences of genetic diversity.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11</w:t>
      </w:r>
      <w:r w:rsidRPr="00D352B1">
        <w:rPr>
          <w:rFonts w:ascii="Calibri Light" w:eastAsia="Times New Roman" w:hAnsi="Calibri Light" w:cs="Times New Roman"/>
          <w:noProof/>
        </w:rPr>
        <w:t>(6), 609–623. http://doi.org/10.1111/j.1461-0248.2008.01179.x</w:t>
      </w:r>
    </w:p>
    <w:p w14:paraId="7B55CB1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Huston, M. (1979). A General Hypothesis of Species Diversity.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113</w:t>
      </w:r>
      <w:r w:rsidRPr="00D352B1">
        <w:rPr>
          <w:rFonts w:ascii="Calibri Light" w:eastAsia="Times New Roman" w:hAnsi="Calibri Light" w:cs="Times New Roman"/>
          <w:noProof/>
        </w:rPr>
        <w:t>(1), 81–101.</w:t>
      </w:r>
    </w:p>
    <w:p w14:paraId="255DD4E7"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Hutchinson, G. E. (1957). Concluding Remarks. </w:t>
      </w:r>
      <w:r w:rsidRPr="00D352B1">
        <w:rPr>
          <w:rFonts w:ascii="Calibri Light" w:eastAsia="Times New Roman" w:hAnsi="Calibri Light" w:cs="Times New Roman"/>
          <w:i/>
          <w:iCs/>
          <w:noProof/>
        </w:rPr>
        <w:t>Cold Spring Harbor Symposia on Quantitative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22</w:t>
      </w:r>
      <w:r w:rsidRPr="00D352B1">
        <w:rPr>
          <w:rFonts w:ascii="Calibri Light" w:eastAsia="Times New Roman" w:hAnsi="Calibri Light" w:cs="Times New Roman"/>
          <w:noProof/>
        </w:rPr>
        <w:t>(0), 415–427. http://doi.org/10.1101/SQB.1957.022.01.039</w:t>
      </w:r>
    </w:p>
    <w:p w14:paraId="1BBD72C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Johnson, M. T. J., &amp; Stinchcombe, J. R. (2007). An emerging synthesis between community ecology and evolutionary biology.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22</w:t>
      </w:r>
      <w:r w:rsidRPr="00D352B1">
        <w:rPr>
          <w:rFonts w:ascii="Calibri Light" w:eastAsia="Times New Roman" w:hAnsi="Calibri Light" w:cs="Times New Roman"/>
          <w:noProof/>
        </w:rPr>
        <w:t>(5), 250–257. http://doi.org/10.1016/j.tree.2007.01.014</w:t>
      </w:r>
    </w:p>
    <w:p w14:paraId="4DE8A2A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Kassen, R. (2002). The experimental evolution of specialists, generalists, and the maintenance of diversity. </w:t>
      </w:r>
      <w:r w:rsidRPr="00D352B1">
        <w:rPr>
          <w:rFonts w:ascii="Calibri Light" w:eastAsia="Times New Roman" w:hAnsi="Calibri Light" w:cs="Times New Roman"/>
          <w:i/>
          <w:iCs/>
          <w:noProof/>
        </w:rPr>
        <w:t>Journal of Evolutionary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15</w:t>
      </w:r>
      <w:r w:rsidRPr="00D352B1">
        <w:rPr>
          <w:rFonts w:ascii="Calibri Light" w:eastAsia="Times New Roman" w:hAnsi="Calibri Light" w:cs="Times New Roman"/>
          <w:noProof/>
        </w:rPr>
        <w:t>, 173–190. http://doi.org/10.1046/j.1420-9101.2002.00377.x</w:t>
      </w:r>
    </w:p>
    <w:p w14:paraId="70B54F50"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Kisdi, É. (1999). Evolutionary Branching under Asymmetric Competition. </w:t>
      </w:r>
      <w:r w:rsidRPr="00D352B1">
        <w:rPr>
          <w:rFonts w:ascii="Calibri Light" w:eastAsia="Times New Roman" w:hAnsi="Calibri Light" w:cs="Times New Roman"/>
          <w:i/>
          <w:iCs/>
          <w:noProof/>
        </w:rPr>
        <w:t>J. theor. Biol</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197</w:t>
      </w:r>
      <w:r w:rsidRPr="00D352B1">
        <w:rPr>
          <w:rFonts w:ascii="Calibri Light" w:eastAsia="Times New Roman" w:hAnsi="Calibri Light" w:cs="Times New Roman"/>
          <w:noProof/>
        </w:rPr>
        <w:t>, 149–162. http://doi.org/DOI: 10.1006/jtbi.1998.0864</w:t>
      </w:r>
    </w:p>
    <w:p w14:paraId="76B09E0E"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Kondoh, M. (2001). Unifying the relationships of species richness to productivity and disturbance. </w:t>
      </w:r>
      <w:r w:rsidRPr="00D352B1">
        <w:rPr>
          <w:rFonts w:ascii="Calibri Light" w:eastAsia="Times New Roman" w:hAnsi="Calibri Light" w:cs="Times New Roman"/>
          <w:i/>
          <w:iCs/>
          <w:noProof/>
        </w:rPr>
        <w:t>Proceedings of the Royal Society B: Biological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268</w:t>
      </w:r>
      <w:r w:rsidRPr="00D352B1">
        <w:rPr>
          <w:rFonts w:ascii="Calibri Light" w:eastAsia="Times New Roman" w:hAnsi="Calibri Light" w:cs="Times New Roman"/>
          <w:noProof/>
        </w:rPr>
        <w:t>(1464), 269–271. http://doi.org/10.1098/rspb.2000.1384</w:t>
      </w:r>
    </w:p>
    <w:p w14:paraId="70AC71C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Laland, K., Matthews, B., &amp; Feldman, M. W. (2016). An introduction to niche construction theory. </w:t>
      </w:r>
      <w:r w:rsidRPr="00D352B1">
        <w:rPr>
          <w:rFonts w:ascii="Calibri Light" w:eastAsia="Times New Roman" w:hAnsi="Calibri Light" w:cs="Times New Roman"/>
          <w:i/>
          <w:iCs/>
          <w:noProof/>
        </w:rPr>
        <w:t>Evolutionary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30</w:t>
      </w:r>
      <w:r w:rsidRPr="00D352B1">
        <w:rPr>
          <w:rFonts w:ascii="Calibri Light" w:eastAsia="Times New Roman" w:hAnsi="Calibri Light" w:cs="Times New Roman"/>
          <w:noProof/>
        </w:rPr>
        <w:t>(2), 191–202. http://doi.org/10.1007/s10682-016-9821-z</w:t>
      </w:r>
    </w:p>
    <w:p w14:paraId="2296A2E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D352B1">
        <w:rPr>
          <w:rFonts w:ascii="Calibri Light" w:eastAsia="Times New Roman" w:hAnsi="Calibri Light" w:cs="Times New Roman"/>
          <w:i/>
          <w:iCs/>
          <w:noProof/>
        </w:rPr>
        <w:t>Proceedings of the National Academy of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96</w:t>
      </w:r>
      <w:r w:rsidRPr="00D352B1">
        <w:rPr>
          <w:rFonts w:ascii="Calibri Light" w:eastAsia="Times New Roman" w:hAnsi="Calibri Light" w:cs="Times New Roman"/>
          <w:noProof/>
        </w:rPr>
        <w:t>(18), 10242–10247. http://doi.org/10.1073/pnas.96.18.10242</w:t>
      </w:r>
    </w:p>
    <w:p w14:paraId="07F48B9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Law, R. (1979). Optimal Life Histories Under Age-Specific Predation.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114</w:t>
      </w:r>
      <w:r w:rsidRPr="00D352B1">
        <w:rPr>
          <w:rFonts w:ascii="Calibri Light" w:eastAsia="Times New Roman" w:hAnsi="Calibri Light" w:cs="Times New Roman"/>
          <w:noProof/>
        </w:rPr>
        <w:t>(3), 399–417.</w:t>
      </w:r>
    </w:p>
    <w:p w14:paraId="4B9C6D4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Lawton, J. H. (1999). Are There General Laws in Ecology? </w:t>
      </w:r>
      <w:r w:rsidRPr="00D352B1">
        <w:rPr>
          <w:rFonts w:ascii="Calibri Light" w:eastAsia="Times New Roman" w:hAnsi="Calibri Light" w:cs="Times New Roman"/>
          <w:i/>
          <w:iCs/>
          <w:noProof/>
        </w:rPr>
        <w:t>Oikos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84</w:t>
      </w:r>
      <w:r w:rsidRPr="00D352B1">
        <w:rPr>
          <w:rFonts w:ascii="Calibri Light" w:eastAsia="Times New Roman" w:hAnsi="Calibri Light" w:cs="Times New Roman"/>
          <w:noProof/>
        </w:rPr>
        <w:t>(2), 177–192.</w:t>
      </w:r>
    </w:p>
    <w:p w14:paraId="4B1A4BC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Levin, S. A., &amp; Paine, R. T. (1974). Disturbance, Patch Formation, and Community Structure. </w:t>
      </w:r>
      <w:r w:rsidRPr="00D352B1">
        <w:rPr>
          <w:rFonts w:ascii="Calibri Light" w:eastAsia="Times New Roman" w:hAnsi="Calibri Light" w:cs="Times New Roman"/>
          <w:i/>
          <w:iCs/>
          <w:noProof/>
        </w:rPr>
        <w:t>Proceedings of the National Academy of 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71</w:t>
      </w:r>
      <w:r w:rsidRPr="00D352B1">
        <w:rPr>
          <w:rFonts w:ascii="Calibri Light" w:eastAsia="Times New Roman" w:hAnsi="Calibri Light" w:cs="Times New Roman"/>
          <w:noProof/>
        </w:rPr>
        <w:t>(7), 2744–2747. http://doi.org/10.1073/pnas.71.7.2744</w:t>
      </w:r>
    </w:p>
    <w:p w14:paraId="4ADA40E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Levins, R. (1962). Theory of Fitness in a Heterogeneous Environment.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96</w:t>
      </w:r>
      <w:r w:rsidRPr="00D352B1">
        <w:rPr>
          <w:rFonts w:ascii="Calibri Light" w:eastAsia="Times New Roman" w:hAnsi="Calibri Light" w:cs="Times New Roman"/>
          <w:noProof/>
        </w:rPr>
        <w:t>(891), 361–373.</w:t>
      </w:r>
    </w:p>
    <w:p w14:paraId="31F994F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Levins, R. (1966). The strategy of model building in population biology. </w:t>
      </w:r>
      <w:r w:rsidRPr="00D352B1">
        <w:rPr>
          <w:rFonts w:ascii="Calibri Light" w:eastAsia="Times New Roman" w:hAnsi="Calibri Light" w:cs="Times New Roman"/>
          <w:i/>
          <w:iCs/>
          <w:noProof/>
        </w:rPr>
        <w:t>American Scientist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lastRenderedPageBreak/>
        <w:t>54</w:t>
      </w:r>
      <w:r w:rsidRPr="00D352B1">
        <w:rPr>
          <w:rFonts w:ascii="Calibri Light" w:eastAsia="Times New Roman" w:hAnsi="Calibri Light" w:cs="Times New Roman"/>
          <w:noProof/>
        </w:rPr>
        <w:t>(4), 421–431. http://doi.org/10.2307/27836590</w:t>
      </w:r>
    </w:p>
    <w:p w14:paraId="4ED3E16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Lytle, D. A. (2001). Disturbance Regimes and Life</w:t>
      </w:r>
      <w:r w:rsidRPr="00D352B1">
        <w:rPr>
          <w:rFonts w:ascii="Calibri Light" w:eastAsia="Calibri" w:hAnsi="Calibri Light" w:cs="Calibri"/>
          <w:noProof/>
        </w:rPr>
        <w:t>‐</w:t>
      </w:r>
      <w:r w:rsidRPr="00D352B1">
        <w:rPr>
          <w:rFonts w:ascii="Calibri Light" w:eastAsia="Times New Roman" w:hAnsi="Calibri Light" w:cs="Times New Roman"/>
          <w:noProof/>
        </w:rPr>
        <w:t xml:space="preserve">History Evolution.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157</w:t>
      </w:r>
      <w:r w:rsidRPr="00D352B1">
        <w:rPr>
          <w:rFonts w:ascii="Calibri Light" w:eastAsia="Times New Roman" w:hAnsi="Calibri Light" w:cs="Times New Roman"/>
          <w:noProof/>
        </w:rPr>
        <w:t>(5), 525–536. http://doi.org/10.1086/319930</w:t>
      </w:r>
    </w:p>
    <w:p w14:paraId="317A1B6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MacArthur, R. H. (1957). On the relative abundance of bird species. </w:t>
      </w:r>
      <w:r w:rsidRPr="00D352B1">
        <w:rPr>
          <w:rFonts w:ascii="Calibri Light" w:eastAsia="Times New Roman" w:hAnsi="Calibri Light" w:cs="Times New Roman"/>
          <w:i/>
          <w:iCs/>
          <w:noProof/>
        </w:rPr>
        <w:t>Proceedings of the National Academy of Sciences of the United States of America</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43</w:t>
      </w:r>
      <w:r w:rsidRPr="00D352B1">
        <w:rPr>
          <w:rFonts w:ascii="Calibri Light" w:eastAsia="Times New Roman" w:hAnsi="Calibri Light" w:cs="Times New Roman"/>
          <w:noProof/>
        </w:rPr>
        <w:t>(3), 293–295. http://doi.org/10.1073/pnas.43.3.293</w:t>
      </w:r>
    </w:p>
    <w:p w14:paraId="347B38F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Macarthur, R., &amp; Levins, R. (1967). The Limiting Similarity, Convergence, and Divergence of Coexisting Species.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101</w:t>
      </w:r>
      <w:r w:rsidRPr="00D352B1">
        <w:rPr>
          <w:rFonts w:ascii="Calibri Light" w:eastAsia="Times New Roman" w:hAnsi="Calibri Light" w:cs="Times New Roman"/>
          <w:noProof/>
        </w:rPr>
        <w:t>(921), 377–385. http://doi.org/10.2307/2678832</w:t>
      </w:r>
    </w:p>
    <w:p w14:paraId="7644DB5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Mackey, R. L., &amp; Currie, D. J. (2001). The diversity-disturbance relationship: Is it generally strong and peaked?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82</w:t>
      </w:r>
      <w:r w:rsidRPr="00D352B1">
        <w:rPr>
          <w:rFonts w:ascii="Calibri Light" w:eastAsia="Times New Roman" w:hAnsi="Calibri Light" w:cs="Times New Roman"/>
          <w:noProof/>
        </w:rPr>
        <w:t>(12), 3479–3492. http://doi.org/10.1890/0012-9658(2001)082[3479:TDDRII]2.0.CO;2</w:t>
      </w:r>
    </w:p>
    <w:p w14:paraId="4AA00F6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Mandai, C. Y. (2015). </w:t>
      </w:r>
      <w:r w:rsidRPr="00D352B1">
        <w:rPr>
          <w:rFonts w:ascii="Calibri Light" w:eastAsia="Times New Roman" w:hAnsi="Calibri Light" w:cs="Times New Roman"/>
          <w:i/>
          <w:iCs/>
          <w:noProof/>
        </w:rPr>
        <w:t>Computer simulation in ecology: an intuitive interface between verbal and mathematical models</w:t>
      </w:r>
      <w:r w:rsidRPr="00D352B1">
        <w:rPr>
          <w:rFonts w:ascii="Calibri Light" w:eastAsia="Times New Roman" w:hAnsi="Calibri Light" w:cs="Times New Roman"/>
          <w:noProof/>
        </w:rPr>
        <w:t>. Universidade de São Paulo.</w:t>
      </w:r>
    </w:p>
    <w:p w14:paraId="797C624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Maynard Smith, J., &amp; Price, G. R. (1973). The Logic of Animal Conflict. </w:t>
      </w:r>
      <w:r w:rsidRPr="00D352B1">
        <w:rPr>
          <w:rFonts w:ascii="Calibri Light" w:eastAsia="Times New Roman" w:hAnsi="Calibri Light" w:cs="Times New Roman"/>
          <w:i/>
          <w:iCs/>
          <w:noProof/>
        </w:rPr>
        <w:t>Nature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246</w:t>
      </w:r>
      <w:r w:rsidRPr="00D352B1">
        <w:rPr>
          <w:rFonts w:ascii="Calibri Light" w:eastAsia="Times New Roman" w:hAnsi="Calibri Light" w:cs="Times New Roman"/>
          <w:noProof/>
        </w:rPr>
        <w:t>, 15–18. http://doi.org/10.1038/254463b0</w:t>
      </w:r>
    </w:p>
    <w:p w14:paraId="33D3E310"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Metz, J. A. J., Nisbet, R. M., &amp; Geritz, S. A. H. (1992). How should we define “fitness” for general ecological scenarios? </w:t>
      </w:r>
      <w:r w:rsidRPr="00D352B1">
        <w:rPr>
          <w:rFonts w:ascii="Calibri Light" w:eastAsia="Times New Roman" w:hAnsi="Calibri Light" w:cs="Times New Roman"/>
          <w:i/>
          <w:iCs/>
          <w:noProof/>
        </w:rPr>
        <w:t>Trends in Ecology &amp;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w:t>
      </w:r>
      <w:r w:rsidRPr="00D352B1">
        <w:rPr>
          <w:rFonts w:ascii="Calibri Light" w:eastAsia="Times New Roman" w:hAnsi="Calibri Light" w:cs="Times New Roman"/>
          <w:noProof/>
        </w:rPr>
        <w:t>(6), 198–202. http://doi.org/10.1016/0169-5347(92)90073-K</w:t>
      </w:r>
    </w:p>
    <w:p w14:paraId="62BAB48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Michod, R. E. (1979). Evolution of Life Histories in Response to Age-Specific Mortality Factors.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113</w:t>
      </w:r>
      <w:r w:rsidRPr="00D352B1">
        <w:rPr>
          <w:rFonts w:ascii="Calibri Light" w:eastAsia="Times New Roman" w:hAnsi="Calibri Light" w:cs="Times New Roman"/>
          <w:noProof/>
        </w:rPr>
        <w:t>(4), 229–246.</w:t>
      </w:r>
    </w:p>
    <w:p w14:paraId="2FAD79F6"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Miller, A. D., Roxburgh, S. H., &amp; Shea, K. (2011). How frequency and intensity shape diversity-disturbance relationships. </w:t>
      </w:r>
      <w:r w:rsidRPr="00D352B1">
        <w:rPr>
          <w:rFonts w:ascii="Calibri Light" w:eastAsia="Times New Roman" w:hAnsi="Calibri Light" w:cs="Times New Roman"/>
          <w:i/>
          <w:iCs/>
          <w:noProof/>
        </w:rPr>
        <w:t>Proceedings of the National Academy of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108</w:t>
      </w:r>
      <w:r w:rsidRPr="00D352B1">
        <w:rPr>
          <w:rFonts w:ascii="Calibri Light" w:eastAsia="Times New Roman" w:hAnsi="Calibri Light" w:cs="Times New Roman"/>
          <w:noProof/>
        </w:rPr>
        <w:t>(14), 5643–5648. http://doi.org/10.1073/pnas.1018594108</w:t>
      </w:r>
    </w:p>
    <w:p w14:paraId="2D2CAC0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Møller, A. P., &amp; Jennions, M. D. (2002). How much variance can be explained by ecologists and evolutionary biologists? </w:t>
      </w:r>
      <w:r w:rsidRPr="00D352B1">
        <w:rPr>
          <w:rFonts w:ascii="Calibri Light" w:eastAsia="Times New Roman" w:hAnsi="Calibri Light" w:cs="Times New Roman"/>
          <w:i/>
          <w:iCs/>
          <w:noProof/>
        </w:rPr>
        <w:t>Oecologia</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132</w:t>
      </w:r>
      <w:r w:rsidRPr="00D352B1">
        <w:rPr>
          <w:rFonts w:ascii="Calibri Light" w:eastAsia="Times New Roman" w:hAnsi="Calibri Light" w:cs="Times New Roman"/>
          <w:noProof/>
        </w:rPr>
        <w:t>(4), 492–500. http://doi.org/10.1007/s00442-002-0952-2</w:t>
      </w:r>
    </w:p>
    <w:p w14:paraId="25D17F30"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Nagylaki, T. (1975). Polymorphisms in cyclically-varying environments. </w:t>
      </w:r>
      <w:r w:rsidRPr="00D352B1">
        <w:rPr>
          <w:rFonts w:ascii="Calibri Light" w:eastAsia="Times New Roman" w:hAnsi="Calibri Light" w:cs="Times New Roman"/>
          <w:i/>
          <w:iCs/>
          <w:noProof/>
        </w:rPr>
        <w:t>Heredity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35</w:t>
      </w:r>
      <w:r w:rsidRPr="00D352B1">
        <w:rPr>
          <w:rFonts w:ascii="Calibri Light" w:eastAsia="Times New Roman" w:hAnsi="Calibri Light" w:cs="Times New Roman"/>
          <w:noProof/>
        </w:rPr>
        <w:t>(1), 67–74.</w:t>
      </w:r>
    </w:p>
    <w:p w14:paraId="71090FB4"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D352B1">
        <w:rPr>
          <w:rFonts w:ascii="Calibri Light" w:eastAsia="Times New Roman" w:hAnsi="Calibri Light" w:cs="Times New Roman"/>
          <w:i/>
          <w:iCs/>
          <w:noProof/>
        </w:rPr>
        <w:t>Proceedings of the National Academy of Sciences of the United States of America</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98</w:t>
      </w:r>
      <w:r w:rsidRPr="00D352B1">
        <w:rPr>
          <w:rFonts w:ascii="Calibri Light" w:eastAsia="Times New Roman" w:hAnsi="Calibri Light" w:cs="Times New Roman"/>
          <w:noProof/>
        </w:rPr>
        <w:t>(20), 11376–11381. http://doi.org/doi: 10.1073/pnas.171315998</w:t>
      </w:r>
    </w:p>
    <w:p w14:paraId="03AC603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Odling-Smee, F. . J., Laland, K. N., &amp; Feldman, M. W. (2003). </w:t>
      </w:r>
      <w:r w:rsidRPr="00D352B1">
        <w:rPr>
          <w:rFonts w:ascii="Calibri Light" w:eastAsia="Times New Roman" w:hAnsi="Calibri Light" w:cs="Times New Roman"/>
          <w:i/>
          <w:iCs/>
          <w:noProof/>
        </w:rPr>
        <w:t>Niche Construction: The Neglected Process in Evolution</w:t>
      </w:r>
      <w:r w:rsidRPr="00D352B1">
        <w:rPr>
          <w:rFonts w:ascii="Calibri Light" w:eastAsia="Times New Roman" w:hAnsi="Calibri Light" w:cs="Times New Roman"/>
          <w:noProof/>
        </w:rPr>
        <w:t>. Princeton University Press. Recuperado de http://www.jstor.org/stable/j.ctt24hqpd</w:t>
      </w:r>
    </w:p>
    <w:p w14:paraId="06F48A6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Pake, C. E., &amp; Venable, D. L. (1995). Is coexistence of sonoran desert annuals mediated by </w:t>
      </w:r>
      <w:r w:rsidRPr="00D352B1">
        <w:rPr>
          <w:rFonts w:ascii="Calibri Light" w:eastAsia="Times New Roman" w:hAnsi="Calibri Light" w:cs="Times New Roman"/>
          <w:noProof/>
        </w:rPr>
        <w:lastRenderedPageBreak/>
        <w:t xml:space="preserve">temporal variability in reproductive sucess?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76</w:t>
      </w:r>
      <w:r w:rsidRPr="00D352B1">
        <w:rPr>
          <w:rFonts w:ascii="Calibri Light" w:eastAsia="Times New Roman" w:hAnsi="Calibri Light" w:cs="Times New Roman"/>
          <w:noProof/>
        </w:rPr>
        <w:t>(1), 246–261.</w:t>
      </w:r>
    </w:p>
    <w:p w14:paraId="6E6D87F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Pake, C. E., &amp; Venable, D. L. (1996). Seed Banks in Desert Annuals: Implications for Persistence and Coexistence in Variable Environments.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77</w:t>
      </w:r>
      <w:r w:rsidRPr="00D352B1">
        <w:rPr>
          <w:rFonts w:ascii="Calibri Light" w:eastAsia="Times New Roman" w:hAnsi="Calibri Light" w:cs="Times New Roman"/>
          <w:noProof/>
        </w:rPr>
        <w:t>(5), 1427–1435.</w:t>
      </w:r>
    </w:p>
    <w:p w14:paraId="7B073CE4"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Pianka, E. R. (1970). On r- and K-Selection.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104</w:t>
      </w:r>
      <w:r w:rsidRPr="00D352B1">
        <w:rPr>
          <w:rFonts w:ascii="Calibri Light" w:eastAsia="Times New Roman" w:hAnsi="Calibri Light" w:cs="Times New Roman"/>
          <w:noProof/>
        </w:rPr>
        <w:t>(940), 592–597.</w:t>
      </w:r>
    </w:p>
    <w:p w14:paraId="5FB7EF6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D352B1">
        <w:rPr>
          <w:rFonts w:ascii="Calibri Light" w:eastAsia="Times New Roman" w:hAnsi="Calibri Light" w:cs="Times New Roman"/>
          <w:i/>
          <w:iCs/>
          <w:noProof/>
        </w:rPr>
        <w:t>Philosophical Transactions of the Royal Society B: Biological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364</w:t>
      </w:r>
      <w:r w:rsidRPr="00D352B1">
        <w:rPr>
          <w:rFonts w:ascii="Calibri Light" w:eastAsia="Times New Roman" w:hAnsi="Calibri Light" w:cs="Times New Roman"/>
          <w:noProof/>
        </w:rPr>
        <w:t>(1523), 1629–1640. http://doi.org/10.1098/rstb.2009.0012</w:t>
      </w:r>
    </w:p>
    <w:p w14:paraId="2E678CD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Rankin, D. J., Bargum, K., &amp; Kokko, H. (2007). The tragedy of the commons in evolutionary biology.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22</w:t>
      </w:r>
      <w:r w:rsidRPr="00D352B1">
        <w:rPr>
          <w:rFonts w:ascii="Calibri Light" w:eastAsia="Times New Roman" w:hAnsi="Calibri Light" w:cs="Times New Roman"/>
          <w:noProof/>
        </w:rPr>
        <w:t>(12), 643–651. http://doi.org/10.1016/j.tree.2007.07.009</w:t>
      </w:r>
    </w:p>
    <w:p w14:paraId="5593192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Reznick, D., Bryant, M. J., &amp; Bashey, F. (2002). r - and K-Selection Revisited: The role of population regulation in life-history evolution.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83</w:t>
      </w:r>
      <w:r w:rsidRPr="00D352B1">
        <w:rPr>
          <w:rFonts w:ascii="Calibri Light" w:eastAsia="Times New Roman" w:hAnsi="Calibri Light" w:cs="Times New Roman"/>
          <w:noProof/>
        </w:rPr>
        <w:t>(6), 1509–1520. http://doi.org/10.1890/0012-9658(2002)083[1509:RAKSRT]2.0.CO;2</w:t>
      </w:r>
    </w:p>
    <w:p w14:paraId="0739C3F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85</w:t>
      </w:r>
      <w:r w:rsidRPr="00D352B1">
        <w:rPr>
          <w:rFonts w:ascii="Calibri Light" w:eastAsia="Times New Roman" w:hAnsi="Calibri Light" w:cs="Times New Roman"/>
          <w:noProof/>
        </w:rPr>
        <w:t>(2), 359–371.</w:t>
      </w:r>
    </w:p>
    <w:p w14:paraId="4E1FB4C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Sasaki, A., &amp; Ellner, S. P. (1995). The evolutionarily stable phenotype distribution in a random environment. </w:t>
      </w:r>
      <w:r w:rsidRPr="00D352B1">
        <w:rPr>
          <w:rFonts w:ascii="Calibri Light" w:eastAsia="Times New Roman" w:hAnsi="Calibri Light" w:cs="Times New Roman"/>
          <w:i/>
          <w:iCs/>
          <w:noProof/>
        </w:rPr>
        <w:t>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49</w:t>
      </w:r>
      <w:r w:rsidRPr="00D352B1">
        <w:rPr>
          <w:rFonts w:ascii="Calibri Light" w:eastAsia="Times New Roman" w:hAnsi="Calibri Light" w:cs="Times New Roman"/>
          <w:noProof/>
        </w:rPr>
        <w:t>(2), 337–350. http://doi.org/10.2307/2410344</w:t>
      </w:r>
    </w:p>
    <w:p w14:paraId="3167B65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Schaffer, W. (1974). Optimal Reproductive Effort in Fluctuating Environments.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108</w:t>
      </w:r>
      <w:r w:rsidRPr="00D352B1">
        <w:rPr>
          <w:rFonts w:ascii="Calibri Light" w:eastAsia="Times New Roman" w:hAnsi="Calibri Light" w:cs="Times New Roman"/>
          <w:noProof/>
        </w:rPr>
        <w:t>(964), 783–790.</w:t>
      </w:r>
    </w:p>
    <w:p w14:paraId="72CA5B2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Scheffer, M., &amp; Nes, E. H. Van. (2006). Self-organized similarity, the evolutionary emergence of groups of similar species. </w:t>
      </w:r>
      <w:r w:rsidRPr="00D352B1">
        <w:rPr>
          <w:rFonts w:ascii="Calibri Light" w:eastAsia="Times New Roman" w:hAnsi="Calibri Light" w:cs="Times New Roman"/>
          <w:i/>
          <w:iCs/>
          <w:noProof/>
        </w:rPr>
        <w:t>Proceedings of the National Academy of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103</w:t>
      </w:r>
      <w:r w:rsidRPr="00D352B1">
        <w:rPr>
          <w:rFonts w:ascii="Calibri Light" w:eastAsia="Times New Roman" w:hAnsi="Calibri Light" w:cs="Times New Roman"/>
          <w:noProof/>
        </w:rPr>
        <w:t>(16), 6230–6235. http://doi.org/10.1073/pnas.0508024103</w:t>
      </w:r>
    </w:p>
    <w:p w14:paraId="5818C30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Schoener, T. W. (1983). Field Experiments on Interspecific Competition.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122</w:t>
      </w:r>
      <w:r w:rsidRPr="00D352B1">
        <w:rPr>
          <w:rFonts w:ascii="Calibri Light" w:eastAsia="Times New Roman" w:hAnsi="Calibri Light" w:cs="Times New Roman"/>
          <w:noProof/>
        </w:rPr>
        <w:t>(2), 240–285.</w:t>
      </w:r>
    </w:p>
    <w:p w14:paraId="48FFFE1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w:t>
      </w:r>
      <w:r w:rsidRPr="00D352B1">
        <w:rPr>
          <w:rFonts w:ascii="Calibri Light" w:eastAsia="Times New Roman" w:hAnsi="Calibri Light" w:cs="Times New Roman"/>
          <w:noProof/>
        </w:rPr>
        <w:t>(6), 491–508. http://doi.org/10.1111/j.1461-0248.2004.00600.x</w:t>
      </w:r>
    </w:p>
    <w:p w14:paraId="1FC300C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Sheil, D., &amp; Burslem, D. F. R. P. (2003). Disturbing hypotheses in tropical forests.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18</w:t>
      </w:r>
      <w:r w:rsidRPr="00D352B1">
        <w:rPr>
          <w:rFonts w:ascii="Calibri Light" w:eastAsia="Times New Roman" w:hAnsi="Calibri Light" w:cs="Times New Roman"/>
          <w:noProof/>
        </w:rPr>
        <w:t>(1), 18–26. http://doi.org/10.1016/S0169-5347(02)00005-8</w:t>
      </w:r>
    </w:p>
    <w:p w14:paraId="1700F4D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Slatkin, M., &amp; Anderson, D. J. (1984). A Model of Competition for Space.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65</w:t>
      </w:r>
      <w:r w:rsidRPr="00D352B1">
        <w:rPr>
          <w:rFonts w:ascii="Calibri Light" w:eastAsia="Times New Roman" w:hAnsi="Calibri Light" w:cs="Times New Roman"/>
          <w:noProof/>
        </w:rPr>
        <w:t>(6), 1840–1845.</w:t>
      </w:r>
    </w:p>
    <w:p w14:paraId="1ABE625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Sousa, W. P. (1984). The Role of Dusturbance in Natural Communities. </w:t>
      </w:r>
      <w:r w:rsidRPr="00D352B1">
        <w:rPr>
          <w:rFonts w:ascii="Calibri Light" w:eastAsia="Times New Roman" w:hAnsi="Calibri Light" w:cs="Times New Roman"/>
          <w:i/>
          <w:iCs/>
          <w:noProof/>
        </w:rPr>
        <w:t>Annual Review of Ecology and Systematics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15</w:t>
      </w:r>
      <w:r w:rsidRPr="00D352B1">
        <w:rPr>
          <w:rFonts w:ascii="Calibri Light" w:eastAsia="Times New Roman" w:hAnsi="Calibri Light" w:cs="Times New Roman"/>
          <w:noProof/>
        </w:rPr>
        <w:t>, 353–391.</w:t>
      </w:r>
    </w:p>
    <w:p w14:paraId="14D00D0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Stearns, S. C. (1989). Trade-offs in life history evolution. </w:t>
      </w:r>
      <w:r w:rsidRPr="00D352B1">
        <w:rPr>
          <w:rFonts w:ascii="Calibri Light" w:eastAsia="Times New Roman" w:hAnsi="Calibri Light" w:cs="Times New Roman"/>
          <w:i/>
          <w:iCs/>
          <w:noProof/>
        </w:rPr>
        <w:t>Functional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w:t>
      </w:r>
      <w:r w:rsidRPr="00D352B1">
        <w:rPr>
          <w:rFonts w:ascii="Calibri Light" w:eastAsia="Times New Roman" w:hAnsi="Calibri Light" w:cs="Times New Roman"/>
          <w:noProof/>
        </w:rPr>
        <w:t>, 259–268.</w:t>
      </w:r>
    </w:p>
    <w:p w14:paraId="0C8FD84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lastRenderedPageBreak/>
        <w:t xml:space="preserve">Stuart, Y. E., Campbell, T. S., Hohenlohe, P. A., Reynolds, R. G., Revell, L. J., &amp; Losos, J. B. (2014). Rapid evolution of a native species following invasion by a congener.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346</w:t>
      </w:r>
      <w:r w:rsidRPr="00D352B1">
        <w:rPr>
          <w:rFonts w:ascii="Calibri Light" w:eastAsia="Times New Roman" w:hAnsi="Calibri Light" w:cs="Times New Roman"/>
          <w:noProof/>
        </w:rPr>
        <w:t>(6208), 463–466. http://doi.org/10.1126/science.1257008</w:t>
      </w:r>
    </w:p>
    <w:p w14:paraId="0569BBE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Thompson, J. N. (2005). Coevolution: The Geographic Mosaic Of Coevolutionary Arms Race. </w:t>
      </w:r>
      <w:r w:rsidRPr="00D352B1">
        <w:rPr>
          <w:rFonts w:ascii="Calibri Light" w:eastAsia="Times New Roman" w:hAnsi="Calibri Light" w:cs="Times New Roman"/>
          <w:i/>
          <w:iCs/>
          <w:noProof/>
        </w:rPr>
        <w:t>Current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15</w:t>
      </w:r>
      <w:r w:rsidRPr="00D352B1">
        <w:rPr>
          <w:rFonts w:ascii="Calibri Light" w:eastAsia="Times New Roman" w:hAnsi="Calibri Light" w:cs="Times New Roman"/>
          <w:noProof/>
        </w:rPr>
        <w:t>(24), 992–994. http://doi.org/10.1016/j.cub.2005.11.047</w:t>
      </w:r>
    </w:p>
    <w:p w14:paraId="445A0354"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Tilman, D. (1982). </w:t>
      </w:r>
      <w:r w:rsidRPr="00D352B1">
        <w:rPr>
          <w:rFonts w:ascii="Calibri Light" w:eastAsia="Times New Roman" w:hAnsi="Calibri Light" w:cs="Times New Roman"/>
          <w:i/>
          <w:iCs/>
          <w:noProof/>
        </w:rPr>
        <w:t>Resource Competition and Community Structure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Princeton University Press</w:t>
      </w:r>
      <w:r w:rsidRPr="00D352B1">
        <w:rPr>
          <w:rFonts w:ascii="Calibri Light" w:eastAsia="Times New Roman" w:hAnsi="Calibri Light" w:cs="Times New Roman"/>
          <w:noProof/>
        </w:rPr>
        <w:t>. Princeton, New Jersey.</w:t>
      </w:r>
    </w:p>
    <w:p w14:paraId="4C3E7DC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Tilman, D. (1990). Constraints and Tradeoffs: Toward a Predictive Theory of Competition and Succession. </w:t>
      </w:r>
      <w:r w:rsidRPr="00D352B1">
        <w:rPr>
          <w:rFonts w:ascii="Calibri Light" w:eastAsia="Times New Roman" w:hAnsi="Calibri Light" w:cs="Times New Roman"/>
          <w:i/>
          <w:iCs/>
          <w:noProof/>
        </w:rPr>
        <w:t>Oikos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58</w:t>
      </w:r>
      <w:r w:rsidRPr="00D352B1">
        <w:rPr>
          <w:rFonts w:ascii="Calibri Light" w:eastAsia="Times New Roman" w:hAnsi="Calibri Light" w:cs="Times New Roman"/>
          <w:noProof/>
        </w:rPr>
        <w:t>(1), 3–15.</w:t>
      </w:r>
    </w:p>
    <w:p w14:paraId="146B904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Turner, M. (2010). Disturbance and landscape dynamics in a changing world.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91</w:t>
      </w:r>
      <w:r w:rsidRPr="00D352B1">
        <w:rPr>
          <w:rFonts w:ascii="Calibri Light" w:eastAsia="Times New Roman" w:hAnsi="Calibri Light" w:cs="Times New Roman"/>
          <w:noProof/>
        </w:rPr>
        <w:t>(March), 2833–2849. http://doi.org/doi:10.1890/10-0097.1</w:t>
      </w:r>
    </w:p>
    <w:p w14:paraId="7D8B105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Urban, M. C., Leibold, M. a., Amarasekare, P., De Meester, L., Gomulkiewicz, R., Hochberg, M. E., … Wade, M. J. (2008). The evolutionary ecology of metacommunities.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23</w:t>
      </w:r>
      <w:r w:rsidRPr="00D352B1">
        <w:rPr>
          <w:rFonts w:ascii="Calibri Light" w:eastAsia="Times New Roman" w:hAnsi="Calibri Light" w:cs="Times New Roman"/>
          <w:noProof/>
        </w:rPr>
        <w:t>(6), 311–317. http://doi.org/10.1016/j.tree.2008.02.007</w:t>
      </w:r>
    </w:p>
    <w:p w14:paraId="5AFDDE6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Urban, M. C., &amp; Skelly, D. K. (2006). Evolving Metacommunities: Toward an Evolutionary Perspective on Metacommunities.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87</w:t>
      </w:r>
      <w:r w:rsidRPr="00D352B1">
        <w:rPr>
          <w:rFonts w:ascii="Calibri Light" w:eastAsia="Times New Roman" w:hAnsi="Calibri Light" w:cs="Times New Roman"/>
          <w:noProof/>
        </w:rPr>
        <w:t>(7), 1616–1626.</w:t>
      </w:r>
    </w:p>
    <w:p w14:paraId="584ABDC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Vance, R. R. (1984). Interference Competition and the Coexistence of Two Competitors on a Single Limiting Resource.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65</w:t>
      </w:r>
      <w:r w:rsidRPr="00D352B1">
        <w:rPr>
          <w:rFonts w:ascii="Calibri Light" w:eastAsia="Times New Roman" w:hAnsi="Calibri Light" w:cs="Times New Roman"/>
          <w:noProof/>
        </w:rPr>
        <w:t>(5), 1349–1357.</w:t>
      </w:r>
    </w:p>
    <w:p w14:paraId="465EA43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Vellend, M. (2010). Conceptual synthesis in community ecology. </w:t>
      </w:r>
      <w:r w:rsidRPr="00D352B1">
        <w:rPr>
          <w:rFonts w:ascii="Calibri Light" w:eastAsia="Times New Roman" w:hAnsi="Calibri Light" w:cs="Times New Roman"/>
          <w:i/>
          <w:iCs/>
          <w:noProof/>
        </w:rPr>
        <w:t>The Quarterly review of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85</w:t>
      </w:r>
      <w:r w:rsidRPr="00D352B1">
        <w:rPr>
          <w:rFonts w:ascii="Calibri Light" w:eastAsia="Times New Roman" w:hAnsi="Calibri Light" w:cs="Times New Roman"/>
          <w:noProof/>
        </w:rPr>
        <w:t>(2), 183–206. http://doi.org/10.1086/652373</w:t>
      </w:r>
    </w:p>
    <w:p w14:paraId="37CF1C5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Vellend, M. (2016). </w:t>
      </w:r>
      <w:r w:rsidRPr="00D352B1">
        <w:rPr>
          <w:rFonts w:ascii="Calibri Light" w:eastAsia="Times New Roman" w:hAnsi="Calibri Light" w:cs="Times New Roman"/>
          <w:i/>
          <w:iCs/>
          <w:noProof/>
        </w:rPr>
        <w:t>The Theory of Ecological Communities</w:t>
      </w:r>
      <w:r w:rsidRPr="00D352B1">
        <w:rPr>
          <w:rFonts w:ascii="Calibri Light" w:eastAsia="Times New Roman" w:hAnsi="Calibri Light" w:cs="Times New Roman"/>
          <w:noProof/>
        </w:rPr>
        <w:t>. Princeton University Press. http://doi.org/10.1016/S0074-6142(05)80002-6</w:t>
      </w:r>
    </w:p>
    <w:p w14:paraId="1F7FE6B7"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Vellend, M., &amp; Geber, M. A. (2005). Connections between species diversity and genetic diversity.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w:t>
      </w:r>
      <w:r w:rsidRPr="00D352B1">
        <w:rPr>
          <w:rFonts w:ascii="Calibri Light" w:eastAsia="Times New Roman" w:hAnsi="Calibri Light" w:cs="Times New Roman"/>
          <w:noProof/>
        </w:rPr>
        <w:t>(7), 767–781. http://doi.org/10.1111/j.1461-0248.2005.00775.x</w:t>
      </w:r>
    </w:p>
    <w:p w14:paraId="08C2C68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D352B1">
        <w:rPr>
          <w:rFonts w:ascii="Calibri Light" w:eastAsia="Times New Roman" w:hAnsi="Calibri Light" w:cs="Times New Roman"/>
          <w:i/>
          <w:iCs/>
          <w:noProof/>
        </w:rPr>
        <w:t>Journal of Evolutionary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24</w:t>
      </w:r>
      <w:r w:rsidRPr="00D352B1">
        <w:rPr>
          <w:rFonts w:ascii="Calibri Light" w:eastAsia="Times New Roman" w:hAnsi="Calibri Light" w:cs="Times New Roman"/>
          <w:noProof/>
        </w:rPr>
        <w:t>(11), 2485–2495. http://doi.org/10.1111/j.1420-9101.2011.02376.x</w:t>
      </w:r>
    </w:p>
    <w:p w14:paraId="3347374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Violle, C., Enquist, B. J., McGill, B. J., Jiang, L., Albert, C. H., Hulshof, C., … Messier, J. (2012). The return of the variance: Intraspecific variability in community ecology.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27</w:t>
      </w:r>
      <w:r w:rsidRPr="00D352B1">
        <w:rPr>
          <w:rFonts w:ascii="Calibri Light" w:eastAsia="Times New Roman" w:hAnsi="Calibri Light" w:cs="Times New Roman"/>
          <w:noProof/>
        </w:rPr>
        <w:t>(4), 244–252. http://doi.org/10.1016/j.tree.2011.11.014</w:t>
      </w:r>
    </w:p>
    <w:p w14:paraId="4E1FAF60"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Waxman, D., &amp; Gavrilets, S. (2005). 20 Questions on Adaptive Dynamics. </w:t>
      </w:r>
      <w:r w:rsidRPr="00D352B1">
        <w:rPr>
          <w:rFonts w:ascii="Calibri Light" w:eastAsia="Times New Roman" w:hAnsi="Calibri Light" w:cs="Times New Roman"/>
          <w:i/>
          <w:iCs/>
          <w:noProof/>
        </w:rPr>
        <w:t>Journal of Evolutionary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18</w:t>
      </w:r>
      <w:r w:rsidRPr="00D352B1">
        <w:rPr>
          <w:rFonts w:ascii="Calibri Light" w:eastAsia="Times New Roman" w:hAnsi="Calibri Light" w:cs="Times New Roman"/>
          <w:noProof/>
        </w:rPr>
        <w:t>(5), 1139–1154. http://doi.org/10.1111/j.1420-9101.2005.00948.x</w:t>
      </w:r>
    </w:p>
    <w:p w14:paraId="3097CBE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Weber, M. G., Wagner, C. E., Best, R. J., Harmon, L. J., &amp; Matthews, B. (2017). Evolution in a </w:t>
      </w:r>
      <w:r w:rsidRPr="00D352B1">
        <w:rPr>
          <w:rFonts w:ascii="Calibri Light" w:eastAsia="Times New Roman" w:hAnsi="Calibri Light" w:cs="Times New Roman"/>
          <w:noProof/>
        </w:rPr>
        <w:lastRenderedPageBreak/>
        <w:t xml:space="preserve">Community Context: On Integrating Ecological Interactions and Macroevolution.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32</w:t>
      </w:r>
      <w:r w:rsidRPr="00D352B1">
        <w:rPr>
          <w:rFonts w:ascii="Calibri Light" w:eastAsia="Times New Roman" w:hAnsi="Calibri Light" w:cs="Times New Roman"/>
          <w:noProof/>
        </w:rPr>
        <w:t>(4), 291–304. http://doi.org/10.1016/j.tree.2017.01.003</w:t>
      </w:r>
    </w:p>
    <w:p w14:paraId="4A75D7B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to ecosystems. </w:t>
      </w:r>
      <w:r w:rsidRPr="00D352B1">
        <w:rPr>
          <w:rFonts w:ascii="Calibri Light" w:eastAsia="Times New Roman" w:hAnsi="Calibri Light" w:cs="Times New Roman"/>
          <w:i/>
          <w:iCs/>
          <w:noProof/>
        </w:rPr>
        <w:t>Nature reviews. Genetics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w:t>
      </w:r>
      <w:r w:rsidRPr="00D352B1">
        <w:rPr>
          <w:rFonts w:ascii="Calibri Light" w:eastAsia="Times New Roman" w:hAnsi="Calibri Light" w:cs="Times New Roman"/>
          <w:noProof/>
        </w:rPr>
        <w:t>(7), 510–523. http://doi.org/10.1038/nrg1877</w:t>
      </w:r>
    </w:p>
    <w:p w14:paraId="25E2A62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Wilkinson, D. M. (1999). The Disturbing History of Intermediate Disturbance. </w:t>
      </w:r>
      <w:r w:rsidRPr="00D352B1">
        <w:rPr>
          <w:rFonts w:ascii="Calibri Light" w:eastAsia="Times New Roman" w:hAnsi="Calibri Light" w:cs="Times New Roman"/>
          <w:i/>
          <w:iCs/>
          <w:noProof/>
        </w:rPr>
        <w:t>Oikos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84</w:t>
      </w:r>
      <w:r w:rsidRPr="00D352B1">
        <w:rPr>
          <w:rFonts w:ascii="Calibri Light" w:eastAsia="Times New Roman" w:hAnsi="Calibri Light" w:cs="Times New Roman"/>
          <w:noProof/>
        </w:rPr>
        <w:t>(1), 145–147.</w:t>
      </w:r>
    </w:p>
    <w:p w14:paraId="030C47D6"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Williams, G. C. (1966). Natural Selection, the Costs of Reproduction, and a Refinement of Lack’s Principle.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100</w:t>
      </w:r>
      <w:r w:rsidRPr="00D352B1">
        <w:rPr>
          <w:rFonts w:ascii="Calibri Light" w:eastAsia="Times New Roman" w:hAnsi="Calibri Light" w:cs="Times New Roman"/>
          <w:noProof/>
        </w:rPr>
        <w:t>(916), 687–690.</w:t>
      </w:r>
    </w:p>
    <w:p w14:paraId="092C9C49" w14:textId="77777777" w:rsidR="00D352B1" w:rsidRPr="00D352B1" w:rsidRDefault="00D352B1" w:rsidP="00D352B1">
      <w:pPr>
        <w:widowControl w:val="0"/>
        <w:autoSpaceDE w:val="0"/>
        <w:autoSpaceDN w:val="0"/>
        <w:adjustRightInd w:val="0"/>
        <w:spacing w:after="240" w:line="240" w:lineRule="auto"/>
        <w:ind w:left="480" w:hanging="480"/>
        <w:rPr>
          <w:rFonts w:ascii="Calibri Light" w:hAnsi="Calibri Light"/>
          <w:noProof/>
        </w:rPr>
      </w:pPr>
      <w:r w:rsidRPr="00D352B1">
        <w:rPr>
          <w:rFonts w:ascii="Calibri Light" w:eastAsia="Times New Roman" w:hAnsi="Calibri Light" w:cs="Times New Roman"/>
          <w:noProof/>
        </w:rPr>
        <w:t xml:space="preserve">Wilson, J. B. (1994). The “Intermediate Disturbance Hypothesis” of species coexistance is based on patch dynamics. </w:t>
      </w:r>
      <w:r w:rsidRPr="00D352B1">
        <w:rPr>
          <w:rFonts w:ascii="Calibri Light" w:eastAsia="Times New Roman" w:hAnsi="Calibri Light" w:cs="Times New Roman"/>
          <w:i/>
          <w:iCs/>
          <w:noProof/>
        </w:rPr>
        <w:t>New Zealand Journal of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18</w:t>
      </w:r>
      <w:r w:rsidRPr="00D352B1">
        <w:rPr>
          <w:rFonts w:ascii="Calibri Light" w:eastAsia="Times New Roman" w:hAnsi="Calibri Light" w:cs="Times New Roman"/>
          <w:noProof/>
        </w:rPr>
        <w:t>(2), 176–181. http://doi.org/10.1093/plankt/23.10.1147</w:t>
      </w:r>
    </w:p>
    <w:p w14:paraId="7088DEEA" w14:textId="233AD055" w:rsidR="009E0E9F" w:rsidRDefault="00117284" w:rsidP="00D352B1">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1828FB95" w14:textId="77777777" w:rsidR="00914583" w:rsidRDefault="00914583" w:rsidP="00914583">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p>
    <w:p w14:paraId="4DDCB257"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6B28CD9"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AD2211F"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5A4D7641"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38" w:name="_Toc487972265"/>
    <w:p w14:paraId="53C572D6" w14:textId="79B9710E" w:rsidR="009E379A" w:rsidRPr="00011943" w:rsidRDefault="009E379A" w:rsidP="003C491E">
      <w:pPr>
        <w:pStyle w:val="Heading1"/>
      </w:pPr>
      <w:r w:rsidRPr="00B77089">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sidRPr="004B2563">
        <w:rPr>
          <w:color w:val="000000" w:themeColor="text1"/>
        </w:rPr>
        <w:t>APÊNDICES</w:t>
      </w:r>
      <w:bookmarkEnd w:id="38"/>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39" w:name="_Toc487877768"/>
      <w:bookmarkStart w:id="40" w:name="_Toc487883813"/>
      <w:bookmarkStart w:id="41" w:name="_Toc487972266"/>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39"/>
      <w:bookmarkEnd w:id="40"/>
      <w:bookmarkEnd w:id="41"/>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 xml:space="preserve">Para escolher o valor da taxa de mutação utilizado nas simulações dos cenários evolutivo e eco-evolutivo, processamos simulações com diferentes valores para este parâmetro (o valor dos outros parâmetros foi igual ao do grupo de simulações do cenário eco-evolutivo)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w:t>
      </w:r>
      <w:r w:rsidRPr="0023171B">
        <w:rPr>
          <w:rFonts w:ascii="Calibri Light" w:hAnsi="Calibri Light"/>
        </w:rPr>
        <w:lastRenderedPageBreak/>
        <w:t>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1">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42" w:name="_Toc487877769"/>
      <w:bookmarkStart w:id="43" w:name="_Toc487883814"/>
      <w:bookmarkStart w:id="44" w:name="_Toc487972267"/>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42"/>
      <w:bookmarkEnd w:id="43"/>
      <w:bookmarkEnd w:id="44"/>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2">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4">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eco-evolutivo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45" w:name="_Toc487877770"/>
      <w:bookmarkStart w:id="46" w:name="_Toc487883815"/>
      <w:bookmarkStart w:id="47" w:name="_Toc487972268"/>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45"/>
      <w:bookmarkEnd w:id="46"/>
      <w:bookmarkEnd w:id="47"/>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6">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eco-evolutivo.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LUISA NOVARA MONCLAR GONÇALVES" w:date="2017-07-17T16:40:00Z" w:initials="LNMG">
    <w:p w14:paraId="3B1255A7" w14:textId="6AB31C22" w:rsidR="00655AE8" w:rsidRDefault="00655AE8">
      <w:pPr>
        <w:pStyle w:val="CommentText"/>
      </w:pPr>
      <w:r>
        <w:rPr>
          <w:rStyle w:val="CommentReference"/>
        </w:rPr>
        <w:annotationRef/>
      </w:r>
      <w:r>
        <w:t>Acrescentar?</w:t>
      </w:r>
    </w:p>
  </w:comment>
  <w:comment w:id="11" w:author="LUISA NOVARA MONCLAR GONÇALVES" w:date="2017-07-15T10:33:00Z" w:initials="LNMG">
    <w:p w14:paraId="2D3AC7FC" w14:textId="12114007" w:rsidR="00655AE8" w:rsidRDefault="00655AE8">
      <w:pPr>
        <w:pStyle w:val="CommentText"/>
      </w:pPr>
      <w:r>
        <w:rPr>
          <w:rStyle w:val="CommentReference"/>
        </w:rPr>
        <w:annotationRef/>
      </w:r>
      <w:r>
        <w:t>Luanne: por que isso dentre outras coisas que poderiam representar a longevidade?</w:t>
      </w:r>
    </w:p>
  </w:comment>
  <w:comment w:id="12" w:author="LUISA NOVARA MONCLAR GONÇALVES" w:date="2017-07-17T23:11:00Z" w:initials="LNMG">
    <w:p w14:paraId="6AA802F5" w14:textId="07A318CA" w:rsidR="00655AE8" w:rsidRDefault="00655AE8">
      <w:pPr>
        <w:pStyle w:val="CommentText"/>
      </w:pPr>
      <w:r>
        <w:rPr>
          <w:rStyle w:val="CommentReference"/>
        </w:rPr>
        <w:annotationRef/>
      </w:r>
      <w:r>
        <w:t>LIMÃAAAAAO!</w:t>
      </w:r>
    </w:p>
  </w:comment>
  <w:comment w:id="13" w:author="LUISA NOVARA MONCLAR GONÇALVES" w:date="2017-07-15T10:40:00Z" w:initials="LNMG">
    <w:p w14:paraId="7ACA5ABE" w14:textId="14BF9E33" w:rsidR="00655AE8" w:rsidRDefault="00655AE8">
      <w:pPr>
        <w:pStyle w:val="CommentText"/>
      </w:pPr>
      <w:r>
        <w:rPr>
          <w:rStyle w:val="CommentReference"/>
        </w:rPr>
        <w:annotationRef/>
      </w:r>
      <w:r>
        <w:t>Luanne: deixar resposta pronta caso perguntem pq fixei o número de gametas masculinos.</w:t>
      </w:r>
    </w:p>
  </w:comment>
  <w:comment w:id="15" w:author="LUISA NOVARA MONCLAR GONÇALVES" w:date="2017-07-15T10:40:00Z" w:initials="LNMG">
    <w:p w14:paraId="3C829E2F" w14:textId="37E32B47" w:rsidR="00655AE8" w:rsidRDefault="00655AE8">
      <w:pPr>
        <w:pStyle w:val="CommentText"/>
      </w:pPr>
      <w:r>
        <w:rPr>
          <w:rStyle w:val="CommentReference"/>
        </w:rPr>
        <w:annotationRef/>
      </w:r>
      <w:r>
        <w:t>Inserir info sobre florestas temperadas.</w:t>
      </w:r>
    </w:p>
  </w:comment>
  <w:comment w:id="17" w:author="LUISA NOVARA MONCLAR GONÇALVES" w:date="2017-07-15T10:42:00Z" w:initials="LNMG">
    <w:p w14:paraId="6299B3B7" w14:textId="48F43C6F" w:rsidR="00655AE8" w:rsidRDefault="00655AE8">
      <w:pPr>
        <w:pStyle w:val="CommentText"/>
      </w:pPr>
      <w:r>
        <w:rPr>
          <w:rStyle w:val="CommentReference"/>
        </w:rPr>
        <w:annotationRef/>
      </w:r>
      <w:r>
        <w:t>Ale não gosta do nome.</w:t>
      </w:r>
    </w:p>
  </w:comment>
  <w:comment w:id="37" w:author="LUISA NOVARA MONCLAR GONÇALVES" w:date="2017-07-15T11:14:00Z" w:initials="LNMG">
    <w:p w14:paraId="2FC68073" w14:textId="788842BA" w:rsidR="00655AE8" w:rsidRDefault="00655AE8">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B1255A7" w15:done="0"/>
  <w15:commentEx w15:paraId="2D3AC7FC" w15:done="0"/>
  <w15:commentEx w15:paraId="6AA802F5" w15:done="0"/>
  <w15:commentEx w15:paraId="7ACA5ABE" w15:done="0"/>
  <w15:commentEx w15:paraId="3C829E2F" w15:done="0"/>
  <w15:commentEx w15:paraId="6299B3B7"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7908AD" w14:textId="77777777" w:rsidR="00F03604" w:rsidRDefault="00F03604" w:rsidP="000C2B71">
      <w:pPr>
        <w:spacing w:line="240" w:lineRule="auto"/>
      </w:pPr>
      <w:r>
        <w:separator/>
      </w:r>
    </w:p>
  </w:endnote>
  <w:endnote w:type="continuationSeparator" w:id="0">
    <w:p w14:paraId="5154E3E0" w14:textId="77777777" w:rsidR="00F03604" w:rsidRDefault="00F03604"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655AE8" w:rsidRDefault="00655AE8" w:rsidP="00EE115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655AE8" w:rsidRDefault="00655AE8"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E562E" w14:textId="77777777" w:rsidR="00655AE8" w:rsidRDefault="00655AE8" w:rsidP="00EF7DC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AAA8B" w14:textId="77777777" w:rsidR="00655AE8" w:rsidRDefault="00655AE8" w:rsidP="00210A4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33BB0">
      <w:rPr>
        <w:rStyle w:val="PageNumber"/>
        <w:noProof/>
      </w:rPr>
      <w:t>7</w:t>
    </w:r>
    <w:r>
      <w:rPr>
        <w:rStyle w:val="PageNumber"/>
      </w:rPr>
      <w:fldChar w:fldCharType="end"/>
    </w:r>
  </w:p>
  <w:p w14:paraId="7C3D7A13" w14:textId="77777777" w:rsidR="00655AE8" w:rsidRDefault="00655AE8"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F845DF" w14:textId="77777777" w:rsidR="00F03604" w:rsidRDefault="00F03604" w:rsidP="000C2B71">
      <w:pPr>
        <w:spacing w:line="240" w:lineRule="auto"/>
      </w:pPr>
      <w:r>
        <w:separator/>
      </w:r>
    </w:p>
  </w:footnote>
  <w:footnote w:type="continuationSeparator" w:id="0">
    <w:p w14:paraId="11C0A542" w14:textId="77777777" w:rsidR="00F03604" w:rsidRDefault="00F03604" w:rsidP="000C2B71">
      <w:pPr>
        <w:spacing w:line="240" w:lineRule="auto"/>
      </w:pPr>
      <w:r>
        <w:continuationSeparator/>
      </w:r>
    </w:p>
  </w:footnote>
  <w:footnote w:id="1">
    <w:p w14:paraId="1281E21D" w14:textId="5DA9AEE8" w:rsidR="00655AE8" w:rsidRPr="00F4652D" w:rsidRDefault="00655AE8" w:rsidP="00F4652D">
      <w:pPr>
        <w:pStyle w:val="FootnoteText"/>
        <w:spacing w:line="276" w:lineRule="auto"/>
        <w:jc w:val="both"/>
        <w:rPr>
          <w:sz w:val="22"/>
          <w:szCs w:val="22"/>
        </w:rPr>
      </w:pPr>
      <w:r w:rsidRPr="00F16F73">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competidores </w:t>
      </w:r>
      <w:r>
        <w:rPr>
          <w:rFonts w:asciiTheme="majorHAnsi" w:hAnsiTheme="majorHAnsi"/>
          <w:sz w:val="22"/>
          <w:szCs w:val="22"/>
        </w:rPr>
        <w:t xml:space="preserve">superiores </w:t>
      </w:r>
      <w:r w:rsidRPr="00F4652D">
        <w:rPr>
          <w:rFonts w:asciiTheme="majorHAnsi" w:hAnsiTheme="majorHAnsi"/>
          <w:sz w:val="22"/>
          <w:szCs w:val="22"/>
        </w:rPr>
        <w:t>quando a ocupação rápida do espaço for importante para a persistência na comunidade.</w:t>
      </w:r>
    </w:p>
  </w:footnote>
  <w:footnote w:id="2">
    <w:p w14:paraId="76BC609B" w14:textId="77777777" w:rsidR="001F79DD" w:rsidRPr="00673AA7" w:rsidRDefault="001F79DD" w:rsidP="001F79DD">
      <w:pPr>
        <w:pStyle w:val="FootnoteText"/>
        <w:spacing w:line="276" w:lineRule="auto"/>
        <w:jc w:val="both"/>
        <w:rPr>
          <w:rFonts w:asciiTheme="majorHAnsi" w:hAnsiTheme="majorHAnsi"/>
          <w:sz w:val="22"/>
          <w:szCs w:val="22"/>
        </w:rPr>
      </w:pPr>
      <w:r w:rsidRPr="00673AA7">
        <w:rPr>
          <w:rStyle w:val="FootnoteReference"/>
          <w:rFonts w:asciiTheme="majorHAnsi" w:hAnsiTheme="majorHAnsi"/>
          <w:sz w:val="22"/>
          <w:szCs w:val="22"/>
        </w:rPr>
        <w:footnoteRef/>
      </w:r>
      <w:r w:rsidRPr="00673AA7">
        <w:rPr>
          <w:rFonts w:asciiTheme="majorHAnsi" w:hAnsiTheme="majorHAnsi"/>
          <w:sz w:val="22"/>
          <w:szCs w:val="22"/>
        </w:rPr>
        <w:t xml:space="preserve"> As capacidades de manutenção, de crescimento e de reserva de recursos também são atributos relacionados à aptidão dos </w:t>
      </w:r>
      <w:r w:rsidRPr="00A00D5C">
        <w:rPr>
          <w:rFonts w:asciiTheme="majorHAnsi" w:hAnsiTheme="majorHAnsi"/>
          <w:sz w:val="22"/>
          <w:szCs w:val="22"/>
        </w:rPr>
        <w:t>indivíduos (Reznick, 2014). No entanto</w:t>
      </w:r>
      <w:r w:rsidRPr="00673AA7">
        <w:rPr>
          <w:rFonts w:asciiTheme="majorHAnsi" w:hAnsiTheme="majorHAnsi"/>
          <w:sz w:val="22"/>
          <w:szCs w:val="22"/>
        </w:rPr>
        <w:t xml:space="preserve">, em geral, essas capacidades se relacionam à aptidão de forma indireta, por meio do aumento ou da redução das capacidades de sobrevivência e de reprodução. Há, inclusive, definições de aptidão </w:t>
      </w:r>
      <w:r w:rsidRPr="003644D0">
        <w:rPr>
          <w:rFonts w:asciiTheme="majorHAnsi" w:hAnsiTheme="majorHAnsi"/>
          <w:sz w:val="22"/>
          <w:szCs w:val="22"/>
        </w:rPr>
        <w:t>como o desempenho de um indivíduo (ou outra unidade replicante) em se reproduzir e sobreviver (</w:t>
      </w:r>
      <w:r w:rsidRPr="003644D0">
        <w:rPr>
          <w:rFonts w:asciiTheme="majorHAnsi" w:hAnsiTheme="majorHAnsi" w:cs="Times New Roman"/>
          <w:color w:val="000000" w:themeColor="text1"/>
          <w:sz w:val="22"/>
          <w:szCs w:val="22"/>
        </w:rPr>
        <w:t>Holsinger, 2014</w:t>
      </w:r>
      <w:r w:rsidRPr="003644D0">
        <w:rPr>
          <w:rFonts w:asciiTheme="majorHAnsi" w:hAnsiTheme="majorHAnsi"/>
          <w:sz w:val="22"/>
          <w:szCs w:val="22"/>
        </w:rPr>
        <w:t>).</w:t>
      </w:r>
    </w:p>
  </w:footnote>
  <w:footnote w:id="3">
    <w:p w14:paraId="04C39145" w14:textId="5A6B5A44" w:rsidR="00655AE8" w:rsidRPr="00BE056C" w:rsidRDefault="00655AE8" w:rsidP="00F4652D">
      <w:pPr>
        <w:pStyle w:val="FootnoteText"/>
        <w:spacing w:line="276" w:lineRule="auto"/>
        <w:jc w:val="both"/>
        <w:rPr>
          <w:lang w:val="en-US"/>
        </w:rPr>
      </w:pPr>
      <w:r w:rsidRPr="00F16F73">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4">
    <w:p w14:paraId="352E87E8" w14:textId="19470D56" w:rsidR="00655AE8" w:rsidRPr="00623DD0" w:rsidRDefault="00655AE8" w:rsidP="0076698F">
      <w:pPr>
        <w:pStyle w:val="FootnoteText"/>
        <w:spacing w:line="276" w:lineRule="auto"/>
        <w:jc w:val="both"/>
        <w:rPr>
          <w:sz w:val="22"/>
          <w:szCs w:val="22"/>
          <w:lang w:val="en-US"/>
        </w:rPr>
      </w:pPr>
      <w:r w:rsidRPr="00623DD0">
        <w:rPr>
          <w:rStyle w:val="FootnoteReference"/>
          <w:sz w:val="22"/>
          <w:szCs w:val="22"/>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eco-evolutivo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5">
    <w:p w14:paraId="544F9CE7" w14:textId="40644ED1" w:rsidR="00655AE8" w:rsidRPr="005639F8" w:rsidRDefault="00655AE8" w:rsidP="002A791F">
      <w:pPr>
        <w:pStyle w:val="FootnoteText"/>
        <w:spacing w:line="276" w:lineRule="auto"/>
        <w:jc w:val="both"/>
        <w:rPr>
          <w:lang w:val="en-US"/>
        </w:rPr>
      </w:pPr>
      <w:r w:rsidRPr="00F16F73">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(Chalom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6">
    <w:p w14:paraId="0D433E49" w14:textId="63F65586" w:rsidR="00655AE8" w:rsidRPr="00592DA1" w:rsidRDefault="00655AE8" w:rsidP="009171E6">
      <w:pPr>
        <w:pStyle w:val="FootnoteText"/>
        <w:spacing w:line="276" w:lineRule="auto"/>
        <w:jc w:val="both"/>
        <w:rPr>
          <w:lang w:val="en-US"/>
        </w:rPr>
      </w:pPr>
      <w:r w:rsidRPr="00F16F73">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(Bolker, 2007)</w:t>
      </w:r>
      <w:r w:rsidRPr="00592DA1">
        <w:rPr>
          <w:rFonts w:ascii="Calibri Light" w:hAnsi="Calibri Light"/>
          <w:color w:val="000000" w:themeColor="text1"/>
          <w:sz w:val="22"/>
          <w:szCs w:val="22"/>
        </w:rPr>
        <w:t>.</w:t>
      </w:r>
    </w:p>
  </w:footnote>
  <w:footnote w:id="7">
    <w:p w14:paraId="2F7A0946" w14:textId="6A70A9CC" w:rsidR="00655AE8" w:rsidRPr="001C0ED8" w:rsidRDefault="00655AE8" w:rsidP="00A35D67">
      <w:pPr>
        <w:pStyle w:val="FootnoteText"/>
        <w:spacing w:line="276" w:lineRule="auto"/>
        <w:jc w:val="both"/>
        <w:rPr>
          <w:lang w:val="en-US"/>
        </w:rPr>
      </w:pPr>
      <w:r w:rsidRPr="00F16F73">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usado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8">
    <w:p w14:paraId="77C29BAB" w14:textId="77777777" w:rsidR="00655AE8" w:rsidRDefault="00655AE8" w:rsidP="00E94339">
      <w:pPr>
        <w:pStyle w:val="FootnoteText"/>
        <w:spacing w:line="276" w:lineRule="auto"/>
        <w:jc w:val="both"/>
        <w:rPr>
          <w:rFonts w:asciiTheme="majorHAnsi" w:hAnsiTheme="majorHAnsi"/>
          <w:color w:val="000000" w:themeColor="text1"/>
          <w:sz w:val="22"/>
          <w:szCs w:val="22"/>
        </w:rPr>
      </w:pPr>
      <w:r w:rsidRPr="00F16F73">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w:t>
      </w:r>
      <w:r w:rsidRPr="000C797C">
        <w:rPr>
          <w:rFonts w:asciiTheme="majorHAnsi" w:hAnsiTheme="majorHAnsi"/>
          <w:color w:val="000000" w:themeColor="text1"/>
          <w:sz w:val="22"/>
          <w:szCs w:val="22"/>
        </w:rPr>
        <w:t>mais rapidamente às estratégias mais extremas, enquanto as comunidades submetidas a distúrbio mais fraco chegaram a valores menos extremos e demoraram mais para apresentar a mudança. Entretanto, é importante salientar que a estratégia de vida</w:t>
      </w:r>
      <w:r>
        <w:rPr>
          <w:rFonts w:asciiTheme="majorHAnsi" w:hAnsiTheme="majorHAnsi"/>
          <w:color w:val="000000" w:themeColor="text1"/>
          <w:sz w:val="22"/>
          <w:szCs w:val="22"/>
        </w:rPr>
        <w:t xml:space="preserve"> predominante na grande maioria das comunidades, mesmo aquelas submetidas a distúrbio raro e pouco intenso, tornou-se mais fecunda e menos longeva após as primeiras gerações.</w:t>
      </w:r>
    </w:p>
    <w:p w14:paraId="7FDAD5C5" w14:textId="474689A9" w:rsidR="00655AE8" w:rsidRPr="00674730" w:rsidRDefault="00655AE8" w:rsidP="00674730">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w:t>
      </w:r>
      <w:r w:rsidRPr="00674730">
        <w:rPr>
          <w:rFonts w:asciiTheme="majorHAnsi" w:hAnsiTheme="majorHAnsi"/>
          <w:color w:val="000000" w:themeColor="text1"/>
          <w:sz w:val="22"/>
          <w:szCs w:val="22"/>
        </w:rPr>
        <w:t xml:space="preserve">havia variação intraespecífica o suficiente que possibilitasse a adaptação das populações como resultado da pressão do distúrbio (ainda que a taxa de mutação fosse positiva),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após decorridas diversas gerações. Em outros estudos, resultados semelhantes foram observados, em que quanto menor a variação intraespecífica, relacionada à diversidade genética das populações, menor a capacidade das populações se recuperarem de distúrbios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(Hughes, Inouye, Johnson, Underwood, &amp; Vellend, 2008)</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 xml:space="preserve"> e, então, maior a perda de espécies da comunidade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(Vellend &amp; Geber, 2005)</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w:t>
      </w:r>
    </w:p>
  </w:footnote>
  <w:footnote w:id="9">
    <w:p w14:paraId="1F7F8092" w14:textId="23AC6A3B" w:rsidR="00655AE8" w:rsidRPr="00F815E0" w:rsidRDefault="00655AE8" w:rsidP="00F815E0">
      <w:pPr>
        <w:spacing w:line="276" w:lineRule="auto"/>
        <w:contextualSpacing/>
        <w:jc w:val="both"/>
        <w:rPr>
          <w:rFonts w:asciiTheme="majorHAnsi" w:hAnsiTheme="majorHAnsi"/>
          <w:sz w:val="22"/>
          <w:szCs w:val="22"/>
        </w:rPr>
      </w:pPr>
      <w:r>
        <w:rPr>
          <w:rStyle w:val="FootnoteReference"/>
        </w:rPr>
        <w:footnoteRef/>
      </w:r>
      <w:r>
        <w:t xml:space="preserve"> </w:t>
      </w:r>
      <w:r w:rsidRPr="00F815E0">
        <w:rPr>
          <w:rFonts w:asciiTheme="majorHAnsi" w:hAnsiTheme="majorHAnsi"/>
          <w:sz w:val="22"/>
          <w:szCs w:val="22"/>
        </w:rPr>
        <w:t xml:space="preserve">É importante ressaltar que a relação entre a taxa de mutação e o tamanho das populações determina o tempo evolutivo, referente ao tempo necessário para que haja mudanças nas médias populacionais em relação à estratégia de vida, e o tempo ecológico, referente ao tempo necessário para que haja mudanças nas abundâncias populacionais. Taxas elevadas de mutação associadas a tamanhos populacionais altos permitem que haja evolução das estratégias de vida antes que as populações sejam extintas </w:t>
      </w:r>
      <w:r>
        <w:rPr>
          <w:rFonts w:asciiTheme="majorHAnsi" w:hAnsiTheme="majorHAnsi"/>
          <w:sz w:val="22"/>
          <w:szCs w:val="22"/>
        </w:rPr>
        <w:t xml:space="preserve">unicamente </w:t>
      </w:r>
      <w:r w:rsidRPr="00F815E0">
        <w:rPr>
          <w:rFonts w:asciiTheme="majorHAnsi" w:hAnsiTheme="majorHAnsi"/>
          <w:sz w:val="22"/>
          <w:szCs w:val="22"/>
        </w:rPr>
        <w:t>por deriva ecológica e exclusão competitiva, criando condições para que a</w:t>
      </w:r>
      <w:r>
        <w:rPr>
          <w:rFonts w:asciiTheme="majorHAnsi" w:hAnsiTheme="majorHAnsi"/>
          <w:sz w:val="22"/>
          <w:szCs w:val="22"/>
        </w:rPr>
        <w:t>s</w:t>
      </w:r>
      <w:r w:rsidRPr="00F815E0">
        <w:rPr>
          <w:rFonts w:asciiTheme="majorHAnsi" w:hAnsiTheme="majorHAnsi"/>
          <w:sz w:val="22"/>
          <w:szCs w:val="22"/>
        </w:rPr>
        <w:t xml:space="preserve"> dinâmica</w:t>
      </w:r>
      <w:r>
        <w:rPr>
          <w:rFonts w:asciiTheme="majorHAnsi" w:hAnsiTheme="majorHAnsi"/>
          <w:sz w:val="22"/>
          <w:szCs w:val="22"/>
        </w:rPr>
        <w:t>s</w:t>
      </w:r>
      <w:r w:rsidRPr="00F815E0">
        <w:rPr>
          <w:rFonts w:asciiTheme="majorHAnsi" w:hAnsiTheme="majorHAnsi"/>
          <w:sz w:val="22"/>
          <w:szCs w:val="22"/>
        </w:rPr>
        <w:t xml:space="preserve"> ecológica </w:t>
      </w:r>
      <w:r>
        <w:rPr>
          <w:rFonts w:asciiTheme="majorHAnsi" w:hAnsiTheme="majorHAnsi"/>
          <w:sz w:val="22"/>
          <w:szCs w:val="22"/>
        </w:rPr>
        <w:t>e</w:t>
      </w:r>
      <w:r w:rsidRPr="00F815E0">
        <w:rPr>
          <w:rFonts w:asciiTheme="majorHAnsi" w:hAnsiTheme="majorHAnsi"/>
          <w:sz w:val="22"/>
          <w:szCs w:val="22"/>
        </w:rPr>
        <w:t xml:space="preserve"> evolutiva interajam. Além disso, o papel da seleção natural é maior em populações grandes do que em pequenas, aumentando</w:t>
      </w:r>
      <w:r>
        <w:rPr>
          <w:rFonts w:asciiTheme="majorHAnsi" w:hAnsiTheme="majorHAnsi"/>
          <w:sz w:val="22"/>
          <w:szCs w:val="22"/>
        </w:rPr>
        <w:t xml:space="preserve"> as chances de haver adaptação </w:t>
      </w:r>
      <w:r w:rsidRPr="00F815E0">
        <w:rPr>
          <w:rFonts w:asciiTheme="majorHAnsi" w:hAnsiTheme="majorHAnsi"/>
          <w:sz w:val="22"/>
          <w:szCs w:val="22"/>
        </w:rPr>
        <w:t xml:space="preserve">no lugar de fixação de estratégias por deriva genética. Assim, </w:t>
      </w:r>
      <w:r>
        <w:rPr>
          <w:rFonts w:asciiTheme="majorHAnsi" w:hAnsiTheme="majorHAnsi"/>
          <w:sz w:val="22"/>
          <w:szCs w:val="22"/>
        </w:rPr>
        <w:t xml:space="preserve">a </w:t>
      </w:r>
      <w:r w:rsidRPr="00F815E0">
        <w:rPr>
          <w:rFonts w:asciiTheme="majorHAnsi" w:hAnsiTheme="majorHAnsi"/>
          <w:sz w:val="22"/>
          <w:szCs w:val="22"/>
        </w:rPr>
        <w:t>existência de</w:t>
      </w:r>
      <w:r>
        <w:rPr>
          <w:rFonts w:asciiTheme="majorHAnsi" w:hAnsiTheme="majorHAnsi"/>
          <w:sz w:val="22"/>
          <w:szCs w:val="22"/>
        </w:rPr>
        <w:t xml:space="preserve"> um cenário multiespecífico e a</w:t>
      </w:r>
      <w:r w:rsidRPr="00F815E0">
        <w:rPr>
          <w:rFonts w:asciiTheme="majorHAnsi" w:hAnsiTheme="majorHAnsi"/>
          <w:sz w:val="22"/>
          <w:szCs w:val="22"/>
        </w:rPr>
        <w:t xml:space="preserve"> ocorrência de mutação</w:t>
      </w:r>
      <w:r>
        <w:rPr>
          <w:rFonts w:asciiTheme="majorHAnsi" w:hAnsiTheme="majorHAnsi"/>
          <w:sz w:val="22"/>
          <w:szCs w:val="22"/>
        </w:rPr>
        <w:t xml:space="preserve"> são condições necessárias, mas não suficientes</w:t>
      </w:r>
      <w:r w:rsidRPr="006C3271">
        <w:rPr>
          <w:rFonts w:asciiTheme="majorHAnsi" w:hAnsiTheme="majorHAnsi"/>
          <w:sz w:val="22"/>
          <w:szCs w:val="22"/>
        </w:rPr>
        <w:t xml:space="preserve"> </w:t>
      </w:r>
      <w:r w:rsidRPr="00F815E0">
        <w:rPr>
          <w:rFonts w:asciiTheme="majorHAnsi" w:hAnsiTheme="majorHAnsi"/>
          <w:sz w:val="22"/>
          <w:szCs w:val="22"/>
        </w:rPr>
        <w:t xml:space="preserve">para </w:t>
      </w:r>
      <w:r>
        <w:rPr>
          <w:rFonts w:asciiTheme="majorHAnsi" w:hAnsiTheme="majorHAnsi"/>
          <w:sz w:val="22"/>
          <w:szCs w:val="22"/>
        </w:rPr>
        <w:t xml:space="preserve">a emergência de </w:t>
      </w:r>
      <w:r w:rsidRPr="00F815E0">
        <w:rPr>
          <w:rFonts w:asciiTheme="majorHAnsi" w:hAnsiTheme="majorHAnsi"/>
          <w:sz w:val="22"/>
          <w:szCs w:val="22"/>
        </w:rPr>
        <w:t xml:space="preserve">padrões como o de pico de heterogeneidade interespecífica em níveis intermediários de distúrbio, </w:t>
      </w:r>
      <w:r w:rsidRPr="001A54FA">
        <w:rPr>
          <w:rFonts w:asciiTheme="majorHAnsi" w:hAnsiTheme="majorHAnsi"/>
          <w:sz w:val="22"/>
          <w:szCs w:val="22"/>
          <w:highlight w:val="yellow"/>
        </w:rPr>
        <w:t>já que os valores de abundância e de taxa de entrada de variação no sistema devem ser importantes</w:t>
      </w:r>
      <w:r w:rsidRPr="00F815E0">
        <w:rPr>
          <w:rFonts w:asciiTheme="majorHAnsi" w:hAnsiTheme="majorHAnsi"/>
          <w:sz w:val="22"/>
          <w:szCs w:val="22"/>
        </w:rPr>
        <w:t>.</w:t>
      </w:r>
    </w:p>
    <w:p w14:paraId="0854055F" w14:textId="41240FD0" w:rsidR="00655AE8" w:rsidRPr="00F815E0" w:rsidRDefault="00655AE8" w:rsidP="00F815E0">
      <w:pPr>
        <w:pStyle w:val="FootnoteText"/>
        <w:spacing w:line="276" w:lineRule="auto"/>
        <w:rPr>
          <w:sz w:val="22"/>
          <w:szCs w:val="22"/>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F28"/>
    <w:rsid w:val="0000393E"/>
    <w:rsid w:val="000055E8"/>
    <w:rsid w:val="00005F2B"/>
    <w:rsid w:val="000066A8"/>
    <w:rsid w:val="00006F2B"/>
    <w:rsid w:val="00007459"/>
    <w:rsid w:val="0000770A"/>
    <w:rsid w:val="000078A2"/>
    <w:rsid w:val="000079DE"/>
    <w:rsid w:val="000101BB"/>
    <w:rsid w:val="000101ED"/>
    <w:rsid w:val="0001163D"/>
    <w:rsid w:val="00012274"/>
    <w:rsid w:val="00012E50"/>
    <w:rsid w:val="000136B6"/>
    <w:rsid w:val="00013A85"/>
    <w:rsid w:val="000164FE"/>
    <w:rsid w:val="000167AB"/>
    <w:rsid w:val="00016919"/>
    <w:rsid w:val="000178D8"/>
    <w:rsid w:val="0002060B"/>
    <w:rsid w:val="00021776"/>
    <w:rsid w:val="00022981"/>
    <w:rsid w:val="000240A7"/>
    <w:rsid w:val="00024CF9"/>
    <w:rsid w:val="00024D30"/>
    <w:rsid w:val="00025353"/>
    <w:rsid w:val="0002570D"/>
    <w:rsid w:val="00027189"/>
    <w:rsid w:val="000272EB"/>
    <w:rsid w:val="00033943"/>
    <w:rsid w:val="00033F41"/>
    <w:rsid w:val="000403A7"/>
    <w:rsid w:val="00041B98"/>
    <w:rsid w:val="00042344"/>
    <w:rsid w:val="00043B37"/>
    <w:rsid w:val="0004440B"/>
    <w:rsid w:val="00044F06"/>
    <w:rsid w:val="00045C3A"/>
    <w:rsid w:val="00050D46"/>
    <w:rsid w:val="000511F0"/>
    <w:rsid w:val="000515B8"/>
    <w:rsid w:val="00054221"/>
    <w:rsid w:val="00054557"/>
    <w:rsid w:val="00054D1B"/>
    <w:rsid w:val="00054FE6"/>
    <w:rsid w:val="0005556C"/>
    <w:rsid w:val="00056502"/>
    <w:rsid w:val="00060C6B"/>
    <w:rsid w:val="00062250"/>
    <w:rsid w:val="0006269D"/>
    <w:rsid w:val="00064068"/>
    <w:rsid w:val="000646D2"/>
    <w:rsid w:val="00064D7F"/>
    <w:rsid w:val="000657CD"/>
    <w:rsid w:val="000704B2"/>
    <w:rsid w:val="00072BFE"/>
    <w:rsid w:val="00072C56"/>
    <w:rsid w:val="000731B2"/>
    <w:rsid w:val="00073281"/>
    <w:rsid w:val="000739E8"/>
    <w:rsid w:val="0007543D"/>
    <w:rsid w:val="00077AB1"/>
    <w:rsid w:val="000803EC"/>
    <w:rsid w:val="00082227"/>
    <w:rsid w:val="00082F16"/>
    <w:rsid w:val="00084A4C"/>
    <w:rsid w:val="000855B5"/>
    <w:rsid w:val="00085C73"/>
    <w:rsid w:val="00086AFC"/>
    <w:rsid w:val="00086CEC"/>
    <w:rsid w:val="0008729A"/>
    <w:rsid w:val="00091706"/>
    <w:rsid w:val="00091D0B"/>
    <w:rsid w:val="00091F47"/>
    <w:rsid w:val="000921E3"/>
    <w:rsid w:val="00092780"/>
    <w:rsid w:val="00092AC3"/>
    <w:rsid w:val="00094A42"/>
    <w:rsid w:val="00094AE9"/>
    <w:rsid w:val="0009503A"/>
    <w:rsid w:val="000954E8"/>
    <w:rsid w:val="00096471"/>
    <w:rsid w:val="00097117"/>
    <w:rsid w:val="00097D44"/>
    <w:rsid w:val="000A1A4A"/>
    <w:rsid w:val="000A2A4A"/>
    <w:rsid w:val="000A37A5"/>
    <w:rsid w:val="000A3C4C"/>
    <w:rsid w:val="000A42FE"/>
    <w:rsid w:val="000A4B93"/>
    <w:rsid w:val="000A50C3"/>
    <w:rsid w:val="000A62F2"/>
    <w:rsid w:val="000A7854"/>
    <w:rsid w:val="000A7B9A"/>
    <w:rsid w:val="000B0C99"/>
    <w:rsid w:val="000B0D6C"/>
    <w:rsid w:val="000B0FFF"/>
    <w:rsid w:val="000B219F"/>
    <w:rsid w:val="000B2F75"/>
    <w:rsid w:val="000B34C7"/>
    <w:rsid w:val="000B4189"/>
    <w:rsid w:val="000B67B6"/>
    <w:rsid w:val="000B7ADE"/>
    <w:rsid w:val="000C00DB"/>
    <w:rsid w:val="000C04BF"/>
    <w:rsid w:val="000C1C14"/>
    <w:rsid w:val="000C2B71"/>
    <w:rsid w:val="000C2C3C"/>
    <w:rsid w:val="000C3C6B"/>
    <w:rsid w:val="000C4F45"/>
    <w:rsid w:val="000C5276"/>
    <w:rsid w:val="000C797C"/>
    <w:rsid w:val="000D0901"/>
    <w:rsid w:val="000D0E89"/>
    <w:rsid w:val="000D2177"/>
    <w:rsid w:val="000D2C82"/>
    <w:rsid w:val="000D3571"/>
    <w:rsid w:val="000D3D48"/>
    <w:rsid w:val="000D7CBC"/>
    <w:rsid w:val="000E1DCB"/>
    <w:rsid w:val="000E34DD"/>
    <w:rsid w:val="000E3DF4"/>
    <w:rsid w:val="000E459A"/>
    <w:rsid w:val="000E5090"/>
    <w:rsid w:val="000E6484"/>
    <w:rsid w:val="000E64C4"/>
    <w:rsid w:val="000E64EF"/>
    <w:rsid w:val="000F1A04"/>
    <w:rsid w:val="000F5FAA"/>
    <w:rsid w:val="000F63F9"/>
    <w:rsid w:val="000F69F9"/>
    <w:rsid w:val="000F7AE0"/>
    <w:rsid w:val="001019DE"/>
    <w:rsid w:val="00101FD3"/>
    <w:rsid w:val="00102133"/>
    <w:rsid w:val="00102275"/>
    <w:rsid w:val="00102A81"/>
    <w:rsid w:val="00104769"/>
    <w:rsid w:val="001049EB"/>
    <w:rsid w:val="001050D7"/>
    <w:rsid w:val="001054C0"/>
    <w:rsid w:val="00105D4B"/>
    <w:rsid w:val="001074F6"/>
    <w:rsid w:val="0011031C"/>
    <w:rsid w:val="0011052E"/>
    <w:rsid w:val="001110A8"/>
    <w:rsid w:val="00114290"/>
    <w:rsid w:val="0011477F"/>
    <w:rsid w:val="00114C74"/>
    <w:rsid w:val="00116350"/>
    <w:rsid w:val="00117284"/>
    <w:rsid w:val="001203B2"/>
    <w:rsid w:val="00120DB6"/>
    <w:rsid w:val="00122212"/>
    <w:rsid w:val="00122583"/>
    <w:rsid w:val="00122D63"/>
    <w:rsid w:val="00122E9F"/>
    <w:rsid w:val="001247F1"/>
    <w:rsid w:val="00125981"/>
    <w:rsid w:val="001259FA"/>
    <w:rsid w:val="00127316"/>
    <w:rsid w:val="00127812"/>
    <w:rsid w:val="00127E0F"/>
    <w:rsid w:val="00130114"/>
    <w:rsid w:val="001310AB"/>
    <w:rsid w:val="00131447"/>
    <w:rsid w:val="00131495"/>
    <w:rsid w:val="00131534"/>
    <w:rsid w:val="00131D0E"/>
    <w:rsid w:val="0013246F"/>
    <w:rsid w:val="00132C18"/>
    <w:rsid w:val="00136972"/>
    <w:rsid w:val="00136B12"/>
    <w:rsid w:val="00140EFD"/>
    <w:rsid w:val="00142D77"/>
    <w:rsid w:val="001448E2"/>
    <w:rsid w:val="00146F31"/>
    <w:rsid w:val="00150098"/>
    <w:rsid w:val="00150D01"/>
    <w:rsid w:val="0015147C"/>
    <w:rsid w:val="0015173E"/>
    <w:rsid w:val="00151FCC"/>
    <w:rsid w:val="0015276C"/>
    <w:rsid w:val="00152D6A"/>
    <w:rsid w:val="0015745B"/>
    <w:rsid w:val="001602FB"/>
    <w:rsid w:val="00161E9F"/>
    <w:rsid w:val="00166784"/>
    <w:rsid w:val="001668A6"/>
    <w:rsid w:val="001710D2"/>
    <w:rsid w:val="00171DB4"/>
    <w:rsid w:val="001729DA"/>
    <w:rsid w:val="00173A56"/>
    <w:rsid w:val="00173D93"/>
    <w:rsid w:val="00174577"/>
    <w:rsid w:val="00174D1E"/>
    <w:rsid w:val="00174F46"/>
    <w:rsid w:val="001758F8"/>
    <w:rsid w:val="0017607A"/>
    <w:rsid w:val="00177C1F"/>
    <w:rsid w:val="00181137"/>
    <w:rsid w:val="00181B57"/>
    <w:rsid w:val="00183018"/>
    <w:rsid w:val="00185ACD"/>
    <w:rsid w:val="00186FD5"/>
    <w:rsid w:val="00187FF0"/>
    <w:rsid w:val="0019000A"/>
    <w:rsid w:val="00190794"/>
    <w:rsid w:val="00190D15"/>
    <w:rsid w:val="001914D5"/>
    <w:rsid w:val="0019438B"/>
    <w:rsid w:val="00194690"/>
    <w:rsid w:val="0019561E"/>
    <w:rsid w:val="001970F7"/>
    <w:rsid w:val="001975ED"/>
    <w:rsid w:val="00197A11"/>
    <w:rsid w:val="001A16E0"/>
    <w:rsid w:val="001A21F8"/>
    <w:rsid w:val="001A3338"/>
    <w:rsid w:val="001A5454"/>
    <w:rsid w:val="001A54FA"/>
    <w:rsid w:val="001B121B"/>
    <w:rsid w:val="001B148B"/>
    <w:rsid w:val="001B1983"/>
    <w:rsid w:val="001B1DBB"/>
    <w:rsid w:val="001B315A"/>
    <w:rsid w:val="001B3D57"/>
    <w:rsid w:val="001B4974"/>
    <w:rsid w:val="001B4A89"/>
    <w:rsid w:val="001B65DB"/>
    <w:rsid w:val="001B7BC7"/>
    <w:rsid w:val="001C15D8"/>
    <w:rsid w:val="001C16CE"/>
    <w:rsid w:val="001C24C4"/>
    <w:rsid w:val="001C3D28"/>
    <w:rsid w:val="001C5F4F"/>
    <w:rsid w:val="001C6EB8"/>
    <w:rsid w:val="001D0869"/>
    <w:rsid w:val="001D48F6"/>
    <w:rsid w:val="001D58B0"/>
    <w:rsid w:val="001D5D1F"/>
    <w:rsid w:val="001D6F65"/>
    <w:rsid w:val="001D7C64"/>
    <w:rsid w:val="001E0170"/>
    <w:rsid w:val="001E3877"/>
    <w:rsid w:val="001E4399"/>
    <w:rsid w:val="001E5912"/>
    <w:rsid w:val="001E6A72"/>
    <w:rsid w:val="001E7161"/>
    <w:rsid w:val="001E7634"/>
    <w:rsid w:val="001F3950"/>
    <w:rsid w:val="001F3C8B"/>
    <w:rsid w:val="001F3FA3"/>
    <w:rsid w:val="001F4239"/>
    <w:rsid w:val="001F5362"/>
    <w:rsid w:val="001F72C6"/>
    <w:rsid w:val="001F79DD"/>
    <w:rsid w:val="00202D68"/>
    <w:rsid w:val="00202E48"/>
    <w:rsid w:val="00202EE5"/>
    <w:rsid w:val="002031CC"/>
    <w:rsid w:val="00204ADA"/>
    <w:rsid w:val="00205E29"/>
    <w:rsid w:val="00205EF8"/>
    <w:rsid w:val="00207E33"/>
    <w:rsid w:val="00210A47"/>
    <w:rsid w:val="0021257E"/>
    <w:rsid w:val="00214C88"/>
    <w:rsid w:val="00214EE3"/>
    <w:rsid w:val="002150E5"/>
    <w:rsid w:val="00215110"/>
    <w:rsid w:val="00215838"/>
    <w:rsid w:val="00217170"/>
    <w:rsid w:val="002175DA"/>
    <w:rsid w:val="00217C46"/>
    <w:rsid w:val="00217E34"/>
    <w:rsid w:val="00217F3C"/>
    <w:rsid w:val="00221022"/>
    <w:rsid w:val="00221C38"/>
    <w:rsid w:val="00221FC9"/>
    <w:rsid w:val="002225B3"/>
    <w:rsid w:val="0022321F"/>
    <w:rsid w:val="00224795"/>
    <w:rsid w:val="00224B9C"/>
    <w:rsid w:val="0022505B"/>
    <w:rsid w:val="00227A62"/>
    <w:rsid w:val="0023171B"/>
    <w:rsid w:val="0023182A"/>
    <w:rsid w:val="002329F6"/>
    <w:rsid w:val="00233AB2"/>
    <w:rsid w:val="00235701"/>
    <w:rsid w:val="00237883"/>
    <w:rsid w:val="00237E00"/>
    <w:rsid w:val="00240207"/>
    <w:rsid w:val="00241AC3"/>
    <w:rsid w:val="00242957"/>
    <w:rsid w:val="00242A17"/>
    <w:rsid w:val="00244122"/>
    <w:rsid w:val="0024443A"/>
    <w:rsid w:val="00245514"/>
    <w:rsid w:val="00246865"/>
    <w:rsid w:val="00251327"/>
    <w:rsid w:val="0025146E"/>
    <w:rsid w:val="00253596"/>
    <w:rsid w:val="00255AC9"/>
    <w:rsid w:val="00255E8D"/>
    <w:rsid w:val="0025667A"/>
    <w:rsid w:val="00257412"/>
    <w:rsid w:val="002617CF"/>
    <w:rsid w:val="00262BC6"/>
    <w:rsid w:val="00272690"/>
    <w:rsid w:val="00273BD8"/>
    <w:rsid w:val="002746AC"/>
    <w:rsid w:val="00276B18"/>
    <w:rsid w:val="00277208"/>
    <w:rsid w:val="00277817"/>
    <w:rsid w:val="0028068C"/>
    <w:rsid w:val="002812D5"/>
    <w:rsid w:val="00282D2A"/>
    <w:rsid w:val="002840DD"/>
    <w:rsid w:val="00284545"/>
    <w:rsid w:val="0028471C"/>
    <w:rsid w:val="00284A87"/>
    <w:rsid w:val="00293468"/>
    <w:rsid w:val="002934A1"/>
    <w:rsid w:val="00295BD3"/>
    <w:rsid w:val="00295F4C"/>
    <w:rsid w:val="00296FB3"/>
    <w:rsid w:val="002A0016"/>
    <w:rsid w:val="002A0FEA"/>
    <w:rsid w:val="002A18F4"/>
    <w:rsid w:val="002A3431"/>
    <w:rsid w:val="002A3C3D"/>
    <w:rsid w:val="002A532B"/>
    <w:rsid w:val="002A5BC2"/>
    <w:rsid w:val="002A791F"/>
    <w:rsid w:val="002B0C4B"/>
    <w:rsid w:val="002B0E0A"/>
    <w:rsid w:val="002B11B9"/>
    <w:rsid w:val="002B2033"/>
    <w:rsid w:val="002B3497"/>
    <w:rsid w:val="002B3C92"/>
    <w:rsid w:val="002B3CB1"/>
    <w:rsid w:val="002B5178"/>
    <w:rsid w:val="002B5FAA"/>
    <w:rsid w:val="002B66A4"/>
    <w:rsid w:val="002C00BA"/>
    <w:rsid w:val="002C078F"/>
    <w:rsid w:val="002C0D99"/>
    <w:rsid w:val="002C2C87"/>
    <w:rsid w:val="002C2CEB"/>
    <w:rsid w:val="002C3EA2"/>
    <w:rsid w:val="002C5199"/>
    <w:rsid w:val="002C79A5"/>
    <w:rsid w:val="002D0946"/>
    <w:rsid w:val="002D1523"/>
    <w:rsid w:val="002D1FC1"/>
    <w:rsid w:val="002D2621"/>
    <w:rsid w:val="002D26C6"/>
    <w:rsid w:val="002D2BAC"/>
    <w:rsid w:val="002D4335"/>
    <w:rsid w:val="002D4F83"/>
    <w:rsid w:val="002D554C"/>
    <w:rsid w:val="002D5705"/>
    <w:rsid w:val="002D7549"/>
    <w:rsid w:val="002E150D"/>
    <w:rsid w:val="002E4585"/>
    <w:rsid w:val="002E5C31"/>
    <w:rsid w:val="002E6E76"/>
    <w:rsid w:val="002F092B"/>
    <w:rsid w:val="002F1CB0"/>
    <w:rsid w:val="002F2CFA"/>
    <w:rsid w:val="002F34A1"/>
    <w:rsid w:val="002F3944"/>
    <w:rsid w:val="002F3E0D"/>
    <w:rsid w:val="002F482D"/>
    <w:rsid w:val="002F6813"/>
    <w:rsid w:val="002F6BF2"/>
    <w:rsid w:val="00300B04"/>
    <w:rsid w:val="00302619"/>
    <w:rsid w:val="00302A7D"/>
    <w:rsid w:val="003032B9"/>
    <w:rsid w:val="00303442"/>
    <w:rsid w:val="003034DF"/>
    <w:rsid w:val="003044CF"/>
    <w:rsid w:val="003047E3"/>
    <w:rsid w:val="0030553E"/>
    <w:rsid w:val="003056B8"/>
    <w:rsid w:val="003063BD"/>
    <w:rsid w:val="003064FE"/>
    <w:rsid w:val="003075DA"/>
    <w:rsid w:val="00316175"/>
    <w:rsid w:val="003202C2"/>
    <w:rsid w:val="0032039D"/>
    <w:rsid w:val="003208CC"/>
    <w:rsid w:val="00321AC2"/>
    <w:rsid w:val="0032216C"/>
    <w:rsid w:val="00323CB7"/>
    <w:rsid w:val="003253AA"/>
    <w:rsid w:val="00327EBA"/>
    <w:rsid w:val="003316DB"/>
    <w:rsid w:val="00331D64"/>
    <w:rsid w:val="00332288"/>
    <w:rsid w:val="003329D8"/>
    <w:rsid w:val="0033356D"/>
    <w:rsid w:val="0033417B"/>
    <w:rsid w:val="00334A65"/>
    <w:rsid w:val="00335AAB"/>
    <w:rsid w:val="0033675E"/>
    <w:rsid w:val="0033725F"/>
    <w:rsid w:val="003400A7"/>
    <w:rsid w:val="00340C9B"/>
    <w:rsid w:val="00341EAA"/>
    <w:rsid w:val="00342758"/>
    <w:rsid w:val="0034277C"/>
    <w:rsid w:val="00342D11"/>
    <w:rsid w:val="00343A66"/>
    <w:rsid w:val="003444BE"/>
    <w:rsid w:val="00345619"/>
    <w:rsid w:val="00345E54"/>
    <w:rsid w:val="003463E3"/>
    <w:rsid w:val="00346B76"/>
    <w:rsid w:val="00347DC0"/>
    <w:rsid w:val="00351BAD"/>
    <w:rsid w:val="00353244"/>
    <w:rsid w:val="00354016"/>
    <w:rsid w:val="00355D8C"/>
    <w:rsid w:val="003568E2"/>
    <w:rsid w:val="00356D58"/>
    <w:rsid w:val="00356FC2"/>
    <w:rsid w:val="00360260"/>
    <w:rsid w:val="00360DBD"/>
    <w:rsid w:val="00360ED4"/>
    <w:rsid w:val="003614B3"/>
    <w:rsid w:val="003644D0"/>
    <w:rsid w:val="003647D9"/>
    <w:rsid w:val="003675D3"/>
    <w:rsid w:val="00367B88"/>
    <w:rsid w:val="00370695"/>
    <w:rsid w:val="00372E60"/>
    <w:rsid w:val="003736AB"/>
    <w:rsid w:val="00376298"/>
    <w:rsid w:val="0037683A"/>
    <w:rsid w:val="0037797E"/>
    <w:rsid w:val="00381054"/>
    <w:rsid w:val="003817E5"/>
    <w:rsid w:val="00381AF9"/>
    <w:rsid w:val="003845F8"/>
    <w:rsid w:val="00385C0F"/>
    <w:rsid w:val="0038641B"/>
    <w:rsid w:val="00386730"/>
    <w:rsid w:val="0038780A"/>
    <w:rsid w:val="00387CE3"/>
    <w:rsid w:val="00391C15"/>
    <w:rsid w:val="00391C50"/>
    <w:rsid w:val="00392C6A"/>
    <w:rsid w:val="0039431A"/>
    <w:rsid w:val="00394C27"/>
    <w:rsid w:val="00395D24"/>
    <w:rsid w:val="00395DEF"/>
    <w:rsid w:val="00396B7A"/>
    <w:rsid w:val="003A12EB"/>
    <w:rsid w:val="003A15BA"/>
    <w:rsid w:val="003A1F1F"/>
    <w:rsid w:val="003A36C1"/>
    <w:rsid w:val="003A4F89"/>
    <w:rsid w:val="003B0061"/>
    <w:rsid w:val="003B2211"/>
    <w:rsid w:val="003B4C83"/>
    <w:rsid w:val="003B5F06"/>
    <w:rsid w:val="003B63F0"/>
    <w:rsid w:val="003B6B48"/>
    <w:rsid w:val="003B6C40"/>
    <w:rsid w:val="003B7D66"/>
    <w:rsid w:val="003C1497"/>
    <w:rsid w:val="003C2250"/>
    <w:rsid w:val="003C258D"/>
    <w:rsid w:val="003C2771"/>
    <w:rsid w:val="003C440E"/>
    <w:rsid w:val="003C491E"/>
    <w:rsid w:val="003C4B41"/>
    <w:rsid w:val="003C5344"/>
    <w:rsid w:val="003C5A83"/>
    <w:rsid w:val="003C6260"/>
    <w:rsid w:val="003C6EB3"/>
    <w:rsid w:val="003C78DE"/>
    <w:rsid w:val="003D0D69"/>
    <w:rsid w:val="003D26D5"/>
    <w:rsid w:val="003D3ACB"/>
    <w:rsid w:val="003D41FB"/>
    <w:rsid w:val="003D4D87"/>
    <w:rsid w:val="003D69C5"/>
    <w:rsid w:val="003D7A5E"/>
    <w:rsid w:val="003E1375"/>
    <w:rsid w:val="003E2916"/>
    <w:rsid w:val="003E5F64"/>
    <w:rsid w:val="003E64F1"/>
    <w:rsid w:val="003E67D4"/>
    <w:rsid w:val="003E67EB"/>
    <w:rsid w:val="003E79F2"/>
    <w:rsid w:val="003F3859"/>
    <w:rsid w:val="003F5F45"/>
    <w:rsid w:val="003F616B"/>
    <w:rsid w:val="003F7EA4"/>
    <w:rsid w:val="004004AD"/>
    <w:rsid w:val="004008A8"/>
    <w:rsid w:val="004011E7"/>
    <w:rsid w:val="00404109"/>
    <w:rsid w:val="004043CE"/>
    <w:rsid w:val="00404C04"/>
    <w:rsid w:val="004061DE"/>
    <w:rsid w:val="00407EB7"/>
    <w:rsid w:val="004101F3"/>
    <w:rsid w:val="00410513"/>
    <w:rsid w:val="0041075A"/>
    <w:rsid w:val="00410860"/>
    <w:rsid w:val="004113D7"/>
    <w:rsid w:val="00411550"/>
    <w:rsid w:val="00411E24"/>
    <w:rsid w:val="00412064"/>
    <w:rsid w:val="004152A7"/>
    <w:rsid w:val="004155A9"/>
    <w:rsid w:val="004157FF"/>
    <w:rsid w:val="0041631C"/>
    <w:rsid w:val="00416B41"/>
    <w:rsid w:val="00417272"/>
    <w:rsid w:val="00417DB6"/>
    <w:rsid w:val="00417FC3"/>
    <w:rsid w:val="004205BD"/>
    <w:rsid w:val="00420E3C"/>
    <w:rsid w:val="00427587"/>
    <w:rsid w:val="00430A4F"/>
    <w:rsid w:val="00433FAC"/>
    <w:rsid w:val="00435373"/>
    <w:rsid w:val="0043725B"/>
    <w:rsid w:val="004373AB"/>
    <w:rsid w:val="004413EC"/>
    <w:rsid w:val="004425B8"/>
    <w:rsid w:val="00443509"/>
    <w:rsid w:val="00443C59"/>
    <w:rsid w:val="00443CCE"/>
    <w:rsid w:val="00443E55"/>
    <w:rsid w:val="00443FED"/>
    <w:rsid w:val="0044487D"/>
    <w:rsid w:val="00445820"/>
    <w:rsid w:val="00445DA4"/>
    <w:rsid w:val="004462D6"/>
    <w:rsid w:val="004464CB"/>
    <w:rsid w:val="004467EB"/>
    <w:rsid w:val="0045161C"/>
    <w:rsid w:val="0045161F"/>
    <w:rsid w:val="00453360"/>
    <w:rsid w:val="004551AD"/>
    <w:rsid w:val="00456749"/>
    <w:rsid w:val="00457151"/>
    <w:rsid w:val="004577C1"/>
    <w:rsid w:val="00461C32"/>
    <w:rsid w:val="0046376B"/>
    <w:rsid w:val="00463805"/>
    <w:rsid w:val="00463FA1"/>
    <w:rsid w:val="004644F2"/>
    <w:rsid w:val="004645E9"/>
    <w:rsid w:val="00464727"/>
    <w:rsid w:val="00464CD1"/>
    <w:rsid w:val="00466F73"/>
    <w:rsid w:val="004702BB"/>
    <w:rsid w:val="00472107"/>
    <w:rsid w:val="004744B5"/>
    <w:rsid w:val="00476313"/>
    <w:rsid w:val="00476439"/>
    <w:rsid w:val="004764A1"/>
    <w:rsid w:val="004808CC"/>
    <w:rsid w:val="00482BE0"/>
    <w:rsid w:val="004831FA"/>
    <w:rsid w:val="0048332B"/>
    <w:rsid w:val="004863CE"/>
    <w:rsid w:val="00486721"/>
    <w:rsid w:val="00487307"/>
    <w:rsid w:val="00490367"/>
    <w:rsid w:val="00490755"/>
    <w:rsid w:val="00490EB3"/>
    <w:rsid w:val="0049133C"/>
    <w:rsid w:val="00491A07"/>
    <w:rsid w:val="004920EE"/>
    <w:rsid w:val="00493403"/>
    <w:rsid w:val="00493518"/>
    <w:rsid w:val="00493ED3"/>
    <w:rsid w:val="004942BC"/>
    <w:rsid w:val="00494B2C"/>
    <w:rsid w:val="00495093"/>
    <w:rsid w:val="00497960"/>
    <w:rsid w:val="004A20AE"/>
    <w:rsid w:val="004A4438"/>
    <w:rsid w:val="004A5900"/>
    <w:rsid w:val="004A5E40"/>
    <w:rsid w:val="004A5FD6"/>
    <w:rsid w:val="004A729D"/>
    <w:rsid w:val="004B02FE"/>
    <w:rsid w:val="004B0F9B"/>
    <w:rsid w:val="004B2563"/>
    <w:rsid w:val="004B3553"/>
    <w:rsid w:val="004B3696"/>
    <w:rsid w:val="004B3BD8"/>
    <w:rsid w:val="004B4826"/>
    <w:rsid w:val="004B49C9"/>
    <w:rsid w:val="004B4DAF"/>
    <w:rsid w:val="004B6143"/>
    <w:rsid w:val="004C0AB9"/>
    <w:rsid w:val="004C16DC"/>
    <w:rsid w:val="004C1F56"/>
    <w:rsid w:val="004C300E"/>
    <w:rsid w:val="004C30CE"/>
    <w:rsid w:val="004C34BC"/>
    <w:rsid w:val="004C4344"/>
    <w:rsid w:val="004C4B56"/>
    <w:rsid w:val="004C5F21"/>
    <w:rsid w:val="004C6929"/>
    <w:rsid w:val="004C6DF7"/>
    <w:rsid w:val="004D088B"/>
    <w:rsid w:val="004D10BF"/>
    <w:rsid w:val="004D2836"/>
    <w:rsid w:val="004D2E30"/>
    <w:rsid w:val="004D33FD"/>
    <w:rsid w:val="004D3CED"/>
    <w:rsid w:val="004D4A04"/>
    <w:rsid w:val="004D558C"/>
    <w:rsid w:val="004D5E54"/>
    <w:rsid w:val="004D5F0D"/>
    <w:rsid w:val="004D5FDB"/>
    <w:rsid w:val="004D65CA"/>
    <w:rsid w:val="004D7555"/>
    <w:rsid w:val="004E1F10"/>
    <w:rsid w:val="004E25BE"/>
    <w:rsid w:val="004E2F89"/>
    <w:rsid w:val="004E3314"/>
    <w:rsid w:val="004E6FA7"/>
    <w:rsid w:val="004E7C76"/>
    <w:rsid w:val="004F0A51"/>
    <w:rsid w:val="004F122A"/>
    <w:rsid w:val="004F31D8"/>
    <w:rsid w:val="004F3EED"/>
    <w:rsid w:val="004F77DA"/>
    <w:rsid w:val="005013AF"/>
    <w:rsid w:val="00501A26"/>
    <w:rsid w:val="00501EAC"/>
    <w:rsid w:val="00502AB6"/>
    <w:rsid w:val="005102F6"/>
    <w:rsid w:val="005103A1"/>
    <w:rsid w:val="00510B0E"/>
    <w:rsid w:val="00510B8E"/>
    <w:rsid w:val="005112CE"/>
    <w:rsid w:val="005117BD"/>
    <w:rsid w:val="005146FF"/>
    <w:rsid w:val="00515F5E"/>
    <w:rsid w:val="005162DF"/>
    <w:rsid w:val="005168C0"/>
    <w:rsid w:val="00516BA9"/>
    <w:rsid w:val="00516DFC"/>
    <w:rsid w:val="005215EE"/>
    <w:rsid w:val="005220C2"/>
    <w:rsid w:val="00522D29"/>
    <w:rsid w:val="00523437"/>
    <w:rsid w:val="0052391B"/>
    <w:rsid w:val="00524CC5"/>
    <w:rsid w:val="005266B8"/>
    <w:rsid w:val="0052737F"/>
    <w:rsid w:val="00530DAD"/>
    <w:rsid w:val="00531164"/>
    <w:rsid w:val="005326EF"/>
    <w:rsid w:val="00533CF8"/>
    <w:rsid w:val="0053638B"/>
    <w:rsid w:val="00536D26"/>
    <w:rsid w:val="00537668"/>
    <w:rsid w:val="00537CB4"/>
    <w:rsid w:val="00537D39"/>
    <w:rsid w:val="005401BD"/>
    <w:rsid w:val="005409AA"/>
    <w:rsid w:val="00540AB2"/>
    <w:rsid w:val="00540B97"/>
    <w:rsid w:val="0054296D"/>
    <w:rsid w:val="005434A3"/>
    <w:rsid w:val="005436E6"/>
    <w:rsid w:val="005452D9"/>
    <w:rsid w:val="00546EEE"/>
    <w:rsid w:val="00551D84"/>
    <w:rsid w:val="005529A0"/>
    <w:rsid w:val="00553740"/>
    <w:rsid w:val="0055671A"/>
    <w:rsid w:val="005569DA"/>
    <w:rsid w:val="005608D5"/>
    <w:rsid w:val="00562B94"/>
    <w:rsid w:val="00562FC5"/>
    <w:rsid w:val="00563548"/>
    <w:rsid w:val="0056445A"/>
    <w:rsid w:val="005656C7"/>
    <w:rsid w:val="00566903"/>
    <w:rsid w:val="00567449"/>
    <w:rsid w:val="00567F7F"/>
    <w:rsid w:val="005707B0"/>
    <w:rsid w:val="00571AA9"/>
    <w:rsid w:val="00571AFD"/>
    <w:rsid w:val="00571ED3"/>
    <w:rsid w:val="0057257D"/>
    <w:rsid w:val="00572F73"/>
    <w:rsid w:val="00574723"/>
    <w:rsid w:val="0057491B"/>
    <w:rsid w:val="00575571"/>
    <w:rsid w:val="00576013"/>
    <w:rsid w:val="0057687D"/>
    <w:rsid w:val="00577D79"/>
    <w:rsid w:val="005804F9"/>
    <w:rsid w:val="0058073D"/>
    <w:rsid w:val="0058191D"/>
    <w:rsid w:val="00581ECC"/>
    <w:rsid w:val="00581FE2"/>
    <w:rsid w:val="00582A11"/>
    <w:rsid w:val="00582AAF"/>
    <w:rsid w:val="00582D5C"/>
    <w:rsid w:val="005833EA"/>
    <w:rsid w:val="0058757B"/>
    <w:rsid w:val="00587C8B"/>
    <w:rsid w:val="0059038D"/>
    <w:rsid w:val="005910D4"/>
    <w:rsid w:val="0059123E"/>
    <w:rsid w:val="00591339"/>
    <w:rsid w:val="00593175"/>
    <w:rsid w:val="00593617"/>
    <w:rsid w:val="00593EFB"/>
    <w:rsid w:val="00594934"/>
    <w:rsid w:val="00594B32"/>
    <w:rsid w:val="005953F9"/>
    <w:rsid w:val="00595BC0"/>
    <w:rsid w:val="00595BD7"/>
    <w:rsid w:val="005A1B52"/>
    <w:rsid w:val="005A2447"/>
    <w:rsid w:val="005A35AE"/>
    <w:rsid w:val="005A40A2"/>
    <w:rsid w:val="005A45DD"/>
    <w:rsid w:val="005A535B"/>
    <w:rsid w:val="005A635F"/>
    <w:rsid w:val="005A6B07"/>
    <w:rsid w:val="005B1404"/>
    <w:rsid w:val="005B14C0"/>
    <w:rsid w:val="005B296A"/>
    <w:rsid w:val="005B2A8F"/>
    <w:rsid w:val="005B2ED1"/>
    <w:rsid w:val="005B4CD1"/>
    <w:rsid w:val="005B5FAA"/>
    <w:rsid w:val="005B68A5"/>
    <w:rsid w:val="005B72CC"/>
    <w:rsid w:val="005B79FD"/>
    <w:rsid w:val="005C03A8"/>
    <w:rsid w:val="005C2211"/>
    <w:rsid w:val="005C3532"/>
    <w:rsid w:val="005C471B"/>
    <w:rsid w:val="005C4819"/>
    <w:rsid w:val="005C4FF0"/>
    <w:rsid w:val="005C55AA"/>
    <w:rsid w:val="005C5E85"/>
    <w:rsid w:val="005C7146"/>
    <w:rsid w:val="005C77A5"/>
    <w:rsid w:val="005D2103"/>
    <w:rsid w:val="005D2276"/>
    <w:rsid w:val="005D3A3A"/>
    <w:rsid w:val="005D497C"/>
    <w:rsid w:val="005D505A"/>
    <w:rsid w:val="005D6BA0"/>
    <w:rsid w:val="005D6CAF"/>
    <w:rsid w:val="005D6E96"/>
    <w:rsid w:val="005E208A"/>
    <w:rsid w:val="005E213D"/>
    <w:rsid w:val="005E23A5"/>
    <w:rsid w:val="005E2BB8"/>
    <w:rsid w:val="005E39C6"/>
    <w:rsid w:val="005E54A6"/>
    <w:rsid w:val="005E684D"/>
    <w:rsid w:val="005E6B94"/>
    <w:rsid w:val="005E7F2F"/>
    <w:rsid w:val="005F1946"/>
    <w:rsid w:val="005F1B59"/>
    <w:rsid w:val="005F37C3"/>
    <w:rsid w:val="005F7453"/>
    <w:rsid w:val="005F7585"/>
    <w:rsid w:val="00600D83"/>
    <w:rsid w:val="00601144"/>
    <w:rsid w:val="006012B1"/>
    <w:rsid w:val="00605903"/>
    <w:rsid w:val="00607F89"/>
    <w:rsid w:val="0061053D"/>
    <w:rsid w:val="00611438"/>
    <w:rsid w:val="00611869"/>
    <w:rsid w:val="00612D86"/>
    <w:rsid w:val="006133E1"/>
    <w:rsid w:val="006179B0"/>
    <w:rsid w:val="00620136"/>
    <w:rsid w:val="0062298F"/>
    <w:rsid w:val="00623DD0"/>
    <w:rsid w:val="00624029"/>
    <w:rsid w:val="00624D09"/>
    <w:rsid w:val="00625652"/>
    <w:rsid w:val="00626B20"/>
    <w:rsid w:val="00626E3B"/>
    <w:rsid w:val="00627DBD"/>
    <w:rsid w:val="0063004E"/>
    <w:rsid w:val="00630AEF"/>
    <w:rsid w:val="0063273E"/>
    <w:rsid w:val="00632793"/>
    <w:rsid w:val="00632DCF"/>
    <w:rsid w:val="00633860"/>
    <w:rsid w:val="00633CB3"/>
    <w:rsid w:val="00637662"/>
    <w:rsid w:val="0063797E"/>
    <w:rsid w:val="00640803"/>
    <w:rsid w:val="00641804"/>
    <w:rsid w:val="006423D3"/>
    <w:rsid w:val="006424E9"/>
    <w:rsid w:val="006426B2"/>
    <w:rsid w:val="00642C6C"/>
    <w:rsid w:val="00643413"/>
    <w:rsid w:val="00643ED8"/>
    <w:rsid w:val="006447F3"/>
    <w:rsid w:val="00645E09"/>
    <w:rsid w:val="00645EF6"/>
    <w:rsid w:val="006462DB"/>
    <w:rsid w:val="006468E0"/>
    <w:rsid w:val="00646E3E"/>
    <w:rsid w:val="00647214"/>
    <w:rsid w:val="00647C9D"/>
    <w:rsid w:val="00650175"/>
    <w:rsid w:val="0065054B"/>
    <w:rsid w:val="00652FDD"/>
    <w:rsid w:val="00654E37"/>
    <w:rsid w:val="00655AE8"/>
    <w:rsid w:val="00655FFE"/>
    <w:rsid w:val="00660862"/>
    <w:rsid w:val="006608D4"/>
    <w:rsid w:val="00661EB0"/>
    <w:rsid w:val="0066472B"/>
    <w:rsid w:val="00665372"/>
    <w:rsid w:val="00665A61"/>
    <w:rsid w:val="00666655"/>
    <w:rsid w:val="00666D26"/>
    <w:rsid w:val="00666FEF"/>
    <w:rsid w:val="00667268"/>
    <w:rsid w:val="00672B6A"/>
    <w:rsid w:val="00673AA7"/>
    <w:rsid w:val="00674395"/>
    <w:rsid w:val="00674730"/>
    <w:rsid w:val="00674829"/>
    <w:rsid w:val="00676FC0"/>
    <w:rsid w:val="006773B1"/>
    <w:rsid w:val="00677C77"/>
    <w:rsid w:val="00680527"/>
    <w:rsid w:val="00685B59"/>
    <w:rsid w:val="00687177"/>
    <w:rsid w:val="006907C6"/>
    <w:rsid w:val="00690981"/>
    <w:rsid w:val="00692FA1"/>
    <w:rsid w:val="006957E6"/>
    <w:rsid w:val="006A072E"/>
    <w:rsid w:val="006A0F0C"/>
    <w:rsid w:val="006A1634"/>
    <w:rsid w:val="006A4B96"/>
    <w:rsid w:val="006A5877"/>
    <w:rsid w:val="006A69E2"/>
    <w:rsid w:val="006A78E6"/>
    <w:rsid w:val="006A79CE"/>
    <w:rsid w:val="006A7ABF"/>
    <w:rsid w:val="006B0197"/>
    <w:rsid w:val="006B0550"/>
    <w:rsid w:val="006B0E89"/>
    <w:rsid w:val="006B0FAE"/>
    <w:rsid w:val="006B14A8"/>
    <w:rsid w:val="006B2C9A"/>
    <w:rsid w:val="006B453C"/>
    <w:rsid w:val="006C273D"/>
    <w:rsid w:val="006C2A33"/>
    <w:rsid w:val="006C3271"/>
    <w:rsid w:val="006C5922"/>
    <w:rsid w:val="006C64CC"/>
    <w:rsid w:val="006C6574"/>
    <w:rsid w:val="006C7C76"/>
    <w:rsid w:val="006D224F"/>
    <w:rsid w:val="006D244C"/>
    <w:rsid w:val="006D2756"/>
    <w:rsid w:val="006D2D02"/>
    <w:rsid w:val="006D39EA"/>
    <w:rsid w:val="006D3FC4"/>
    <w:rsid w:val="006D5569"/>
    <w:rsid w:val="006D5BC4"/>
    <w:rsid w:val="006D707F"/>
    <w:rsid w:val="006D742A"/>
    <w:rsid w:val="006D764D"/>
    <w:rsid w:val="006E06A3"/>
    <w:rsid w:val="006E517B"/>
    <w:rsid w:val="006E570F"/>
    <w:rsid w:val="006E5D79"/>
    <w:rsid w:val="006E6EFD"/>
    <w:rsid w:val="006F0415"/>
    <w:rsid w:val="006F043B"/>
    <w:rsid w:val="006F1C2C"/>
    <w:rsid w:val="006F1E62"/>
    <w:rsid w:val="006F3195"/>
    <w:rsid w:val="006F4169"/>
    <w:rsid w:val="006F4CE5"/>
    <w:rsid w:val="006F5866"/>
    <w:rsid w:val="006F64FE"/>
    <w:rsid w:val="007001F7"/>
    <w:rsid w:val="0070089E"/>
    <w:rsid w:val="00701978"/>
    <w:rsid w:val="00702A4A"/>
    <w:rsid w:val="0070363F"/>
    <w:rsid w:val="00705369"/>
    <w:rsid w:val="00705F26"/>
    <w:rsid w:val="0070668D"/>
    <w:rsid w:val="00706722"/>
    <w:rsid w:val="00710C7C"/>
    <w:rsid w:val="00711B2B"/>
    <w:rsid w:val="007125BF"/>
    <w:rsid w:val="00713750"/>
    <w:rsid w:val="00714D67"/>
    <w:rsid w:val="00715755"/>
    <w:rsid w:val="00715BD0"/>
    <w:rsid w:val="00720B49"/>
    <w:rsid w:val="00721057"/>
    <w:rsid w:val="0072283D"/>
    <w:rsid w:val="00722998"/>
    <w:rsid w:val="007239FF"/>
    <w:rsid w:val="007247A2"/>
    <w:rsid w:val="00724E53"/>
    <w:rsid w:val="007317EA"/>
    <w:rsid w:val="00731CD8"/>
    <w:rsid w:val="00731F1F"/>
    <w:rsid w:val="0073262E"/>
    <w:rsid w:val="007336CA"/>
    <w:rsid w:val="0073739E"/>
    <w:rsid w:val="00737A14"/>
    <w:rsid w:val="00737B9E"/>
    <w:rsid w:val="007406E8"/>
    <w:rsid w:val="00740751"/>
    <w:rsid w:val="007413F2"/>
    <w:rsid w:val="0074162C"/>
    <w:rsid w:val="0074201F"/>
    <w:rsid w:val="007436F9"/>
    <w:rsid w:val="00743F8C"/>
    <w:rsid w:val="0074509E"/>
    <w:rsid w:val="0075026E"/>
    <w:rsid w:val="00750E42"/>
    <w:rsid w:val="0075279E"/>
    <w:rsid w:val="00752B17"/>
    <w:rsid w:val="00752B89"/>
    <w:rsid w:val="00752FFD"/>
    <w:rsid w:val="007531A2"/>
    <w:rsid w:val="007549FF"/>
    <w:rsid w:val="00754E0F"/>
    <w:rsid w:val="00755816"/>
    <w:rsid w:val="00756240"/>
    <w:rsid w:val="00757059"/>
    <w:rsid w:val="00757228"/>
    <w:rsid w:val="007577C2"/>
    <w:rsid w:val="00757C1A"/>
    <w:rsid w:val="0076102D"/>
    <w:rsid w:val="007626E3"/>
    <w:rsid w:val="00763EAD"/>
    <w:rsid w:val="007640FC"/>
    <w:rsid w:val="007645CF"/>
    <w:rsid w:val="0076482E"/>
    <w:rsid w:val="007662D4"/>
    <w:rsid w:val="007665E2"/>
    <w:rsid w:val="0076698F"/>
    <w:rsid w:val="00770230"/>
    <w:rsid w:val="0077211C"/>
    <w:rsid w:val="00772A4A"/>
    <w:rsid w:val="00772AD3"/>
    <w:rsid w:val="00774343"/>
    <w:rsid w:val="00774670"/>
    <w:rsid w:val="007747CF"/>
    <w:rsid w:val="00775553"/>
    <w:rsid w:val="00775889"/>
    <w:rsid w:val="007768BC"/>
    <w:rsid w:val="00776A86"/>
    <w:rsid w:val="00777718"/>
    <w:rsid w:val="0077771C"/>
    <w:rsid w:val="00786BED"/>
    <w:rsid w:val="007877E3"/>
    <w:rsid w:val="00787DFA"/>
    <w:rsid w:val="007925E4"/>
    <w:rsid w:val="0079313A"/>
    <w:rsid w:val="00793294"/>
    <w:rsid w:val="0079346A"/>
    <w:rsid w:val="00793E3E"/>
    <w:rsid w:val="007944A2"/>
    <w:rsid w:val="00794B08"/>
    <w:rsid w:val="00794BEA"/>
    <w:rsid w:val="0079663D"/>
    <w:rsid w:val="00796881"/>
    <w:rsid w:val="0079735C"/>
    <w:rsid w:val="007A0A45"/>
    <w:rsid w:val="007A0BA1"/>
    <w:rsid w:val="007A15AD"/>
    <w:rsid w:val="007A1C2D"/>
    <w:rsid w:val="007A2B79"/>
    <w:rsid w:val="007A4361"/>
    <w:rsid w:val="007A4CED"/>
    <w:rsid w:val="007A64A0"/>
    <w:rsid w:val="007B1E36"/>
    <w:rsid w:val="007B399F"/>
    <w:rsid w:val="007B5014"/>
    <w:rsid w:val="007B50FA"/>
    <w:rsid w:val="007B598D"/>
    <w:rsid w:val="007B5A76"/>
    <w:rsid w:val="007B6641"/>
    <w:rsid w:val="007B7A7D"/>
    <w:rsid w:val="007C0020"/>
    <w:rsid w:val="007C0241"/>
    <w:rsid w:val="007C225C"/>
    <w:rsid w:val="007C3090"/>
    <w:rsid w:val="007C3B84"/>
    <w:rsid w:val="007C4126"/>
    <w:rsid w:val="007C4554"/>
    <w:rsid w:val="007C629C"/>
    <w:rsid w:val="007D00C0"/>
    <w:rsid w:val="007D439E"/>
    <w:rsid w:val="007D600E"/>
    <w:rsid w:val="007D60CC"/>
    <w:rsid w:val="007E0F00"/>
    <w:rsid w:val="007E2E8B"/>
    <w:rsid w:val="007E3445"/>
    <w:rsid w:val="007E40D7"/>
    <w:rsid w:val="007E4A80"/>
    <w:rsid w:val="007E5525"/>
    <w:rsid w:val="007E57E6"/>
    <w:rsid w:val="007E5C02"/>
    <w:rsid w:val="007F0433"/>
    <w:rsid w:val="007F226E"/>
    <w:rsid w:val="007F290B"/>
    <w:rsid w:val="007F2D6B"/>
    <w:rsid w:val="007F3404"/>
    <w:rsid w:val="007F5D0C"/>
    <w:rsid w:val="007F646D"/>
    <w:rsid w:val="007F6CE5"/>
    <w:rsid w:val="007F7CAE"/>
    <w:rsid w:val="008000F3"/>
    <w:rsid w:val="00802139"/>
    <w:rsid w:val="00802727"/>
    <w:rsid w:val="00802950"/>
    <w:rsid w:val="00803117"/>
    <w:rsid w:val="0080493A"/>
    <w:rsid w:val="00804DA3"/>
    <w:rsid w:val="00804F81"/>
    <w:rsid w:val="00806F59"/>
    <w:rsid w:val="008078C9"/>
    <w:rsid w:val="00810628"/>
    <w:rsid w:val="00811FA9"/>
    <w:rsid w:val="00814374"/>
    <w:rsid w:val="0081692B"/>
    <w:rsid w:val="00817F50"/>
    <w:rsid w:val="008200EA"/>
    <w:rsid w:val="0082087C"/>
    <w:rsid w:val="008236D5"/>
    <w:rsid w:val="008249C1"/>
    <w:rsid w:val="00826214"/>
    <w:rsid w:val="00826AF4"/>
    <w:rsid w:val="00827183"/>
    <w:rsid w:val="00830E2A"/>
    <w:rsid w:val="00831970"/>
    <w:rsid w:val="00832D93"/>
    <w:rsid w:val="00832F95"/>
    <w:rsid w:val="00833E0F"/>
    <w:rsid w:val="00837825"/>
    <w:rsid w:val="008468A2"/>
    <w:rsid w:val="00846EA4"/>
    <w:rsid w:val="00847014"/>
    <w:rsid w:val="00847BD0"/>
    <w:rsid w:val="00851806"/>
    <w:rsid w:val="00854B42"/>
    <w:rsid w:val="00854C0B"/>
    <w:rsid w:val="00854D87"/>
    <w:rsid w:val="00855E3E"/>
    <w:rsid w:val="00856664"/>
    <w:rsid w:val="00856C1E"/>
    <w:rsid w:val="00857AA0"/>
    <w:rsid w:val="00857D3C"/>
    <w:rsid w:val="0086067D"/>
    <w:rsid w:val="008620B3"/>
    <w:rsid w:val="00862D59"/>
    <w:rsid w:val="008643E0"/>
    <w:rsid w:val="00864EA2"/>
    <w:rsid w:val="0086601C"/>
    <w:rsid w:val="0086717B"/>
    <w:rsid w:val="008702FC"/>
    <w:rsid w:val="00870A32"/>
    <w:rsid w:val="00870C7A"/>
    <w:rsid w:val="008712EF"/>
    <w:rsid w:val="008718DD"/>
    <w:rsid w:val="00871BD8"/>
    <w:rsid w:val="00873E7E"/>
    <w:rsid w:val="00873F3C"/>
    <w:rsid w:val="0087410C"/>
    <w:rsid w:val="008746FD"/>
    <w:rsid w:val="00874877"/>
    <w:rsid w:val="00874917"/>
    <w:rsid w:val="00874D56"/>
    <w:rsid w:val="008754B4"/>
    <w:rsid w:val="00875F10"/>
    <w:rsid w:val="00880158"/>
    <w:rsid w:val="008809E4"/>
    <w:rsid w:val="0088118E"/>
    <w:rsid w:val="008828E8"/>
    <w:rsid w:val="00884657"/>
    <w:rsid w:val="00884EDC"/>
    <w:rsid w:val="00885646"/>
    <w:rsid w:val="008856EC"/>
    <w:rsid w:val="008920BC"/>
    <w:rsid w:val="0089217E"/>
    <w:rsid w:val="008923BF"/>
    <w:rsid w:val="0089445B"/>
    <w:rsid w:val="00894FBF"/>
    <w:rsid w:val="00895600"/>
    <w:rsid w:val="00897038"/>
    <w:rsid w:val="008A2C9A"/>
    <w:rsid w:val="008A425C"/>
    <w:rsid w:val="008A487A"/>
    <w:rsid w:val="008A6395"/>
    <w:rsid w:val="008A7CD6"/>
    <w:rsid w:val="008B0E82"/>
    <w:rsid w:val="008B1915"/>
    <w:rsid w:val="008B1E34"/>
    <w:rsid w:val="008B215C"/>
    <w:rsid w:val="008B28C7"/>
    <w:rsid w:val="008B2D5E"/>
    <w:rsid w:val="008B4504"/>
    <w:rsid w:val="008B5DBA"/>
    <w:rsid w:val="008B6813"/>
    <w:rsid w:val="008B7639"/>
    <w:rsid w:val="008B7F8A"/>
    <w:rsid w:val="008C02FC"/>
    <w:rsid w:val="008C03E7"/>
    <w:rsid w:val="008C1219"/>
    <w:rsid w:val="008C125C"/>
    <w:rsid w:val="008C21B5"/>
    <w:rsid w:val="008C236F"/>
    <w:rsid w:val="008C2712"/>
    <w:rsid w:val="008C782C"/>
    <w:rsid w:val="008C79FE"/>
    <w:rsid w:val="008C7B35"/>
    <w:rsid w:val="008D1275"/>
    <w:rsid w:val="008D2CF8"/>
    <w:rsid w:val="008D2F8E"/>
    <w:rsid w:val="008D2FF9"/>
    <w:rsid w:val="008D3B73"/>
    <w:rsid w:val="008D453A"/>
    <w:rsid w:val="008D5958"/>
    <w:rsid w:val="008D5A57"/>
    <w:rsid w:val="008D5AF1"/>
    <w:rsid w:val="008D5F59"/>
    <w:rsid w:val="008D767F"/>
    <w:rsid w:val="008D788D"/>
    <w:rsid w:val="008D7B37"/>
    <w:rsid w:val="008E033A"/>
    <w:rsid w:val="008E05C9"/>
    <w:rsid w:val="008E098F"/>
    <w:rsid w:val="008E1E7F"/>
    <w:rsid w:val="008E20E9"/>
    <w:rsid w:val="008E2461"/>
    <w:rsid w:val="008E4A5D"/>
    <w:rsid w:val="008E5081"/>
    <w:rsid w:val="008E53A8"/>
    <w:rsid w:val="008E5475"/>
    <w:rsid w:val="008E63BB"/>
    <w:rsid w:val="008E6B10"/>
    <w:rsid w:val="008E7619"/>
    <w:rsid w:val="008F061A"/>
    <w:rsid w:val="008F328B"/>
    <w:rsid w:val="008F32C3"/>
    <w:rsid w:val="008F584B"/>
    <w:rsid w:val="008F5CC9"/>
    <w:rsid w:val="008F6C49"/>
    <w:rsid w:val="008F719D"/>
    <w:rsid w:val="008F7530"/>
    <w:rsid w:val="008F7A36"/>
    <w:rsid w:val="008F7C63"/>
    <w:rsid w:val="009005E7"/>
    <w:rsid w:val="0090251C"/>
    <w:rsid w:val="009036ED"/>
    <w:rsid w:val="00904100"/>
    <w:rsid w:val="00904B9E"/>
    <w:rsid w:val="00905251"/>
    <w:rsid w:val="00905F1E"/>
    <w:rsid w:val="009079FB"/>
    <w:rsid w:val="00907D11"/>
    <w:rsid w:val="009111F2"/>
    <w:rsid w:val="00911FBC"/>
    <w:rsid w:val="009120DA"/>
    <w:rsid w:val="00912D09"/>
    <w:rsid w:val="00913201"/>
    <w:rsid w:val="00913838"/>
    <w:rsid w:val="00914583"/>
    <w:rsid w:val="00914B8A"/>
    <w:rsid w:val="009153A1"/>
    <w:rsid w:val="00915892"/>
    <w:rsid w:val="00916238"/>
    <w:rsid w:val="0091704B"/>
    <w:rsid w:val="009171E6"/>
    <w:rsid w:val="00920005"/>
    <w:rsid w:val="0092052C"/>
    <w:rsid w:val="00920FCD"/>
    <w:rsid w:val="00925158"/>
    <w:rsid w:val="00932DB0"/>
    <w:rsid w:val="009332EE"/>
    <w:rsid w:val="0093332D"/>
    <w:rsid w:val="00933F3E"/>
    <w:rsid w:val="00935DDD"/>
    <w:rsid w:val="00936193"/>
    <w:rsid w:val="009375A1"/>
    <w:rsid w:val="00937F95"/>
    <w:rsid w:val="00940DC3"/>
    <w:rsid w:val="0094298F"/>
    <w:rsid w:val="009441FA"/>
    <w:rsid w:val="00945157"/>
    <w:rsid w:val="0094609C"/>
    <w:rsid w:val="00946D98"/>
    <w:rsid w:val="00953B30"/>
    <w:rsid w:val="00953D9D"/>
    <w:rsid w:val="00955169"/>
    <w:rsid w:val="00955E6D"/>
    <w:rsid w:val="00956C3F"/>
    <w:rsid w:val="00960A78"/>
    <w:rsid w:val="00963A1B"/>
    <w:rsid w:val="009642A6"/>
    <w:rsid w:val="009655F4"/>
    <w:rsid w:val="00966A87"/>
    <w:rsid w:val="009703E3"/>
    <w:rsid w:val="00971BFC"/>
    <w:rsid w:val="00972CB9"/>
    <w:rsid w:val="009763D2"/>
    <w:rsid w:val="0097706B"/>
    <w:rsid w:val="00980F59"/>
    <w:rsid w:val="00982FBA"/>
    <w:rsid w:val="009838E3"/>
    <w:rsid w:val="009866F9"/>
    <w:rsid w:val="00986EAA"/>
    <w:rsid w:val="00994265"/>
    <w:rsid w:val="00994B99"/>
    <w:rsid w:val="00997F55"/>
    <w:rsid w:val="009A103B"/>
    <w:rsid w:val="009A2B6B"/>
    <w:rsid w:val="009A4DB5"/>
    <w:rsid w:val="009A56DA"/>
    <w:rsid w:val="009A5CB9"/>
    <w:rsid w:val="009A5CCF"/>
    <w:rsid w:val="009A7F04"/>
    <w:rsid w:val="009B28B4"/>
    <w:rsid w:val="009B303A"/>
    <w:rsid w:val="009B3B3C"/>
    <w:rsid w:val="009B686A"/>
    <w:rsid w:val="009C139B"/>
    <w:rsid w:val="009C16D4"/>
    <w:rsid w:val="009C229D"/>
    <w:rsid w:val="009C31B9"/>
    <w:rsid w:val="009C3FA4"/>
    <w:rsid w:val="009C6542"/>
    <w:rsid w:val="009C78CF"/>
    <w:rsid w:val="009C7C0A"/>
    <w:rsid w:val="009D49C9"/>
    <w:rsid w:val="009D4ADC"/>
    <w:rsid w:val="009D4D35"/>
    <w:rsid w:val="009E081B"/>
    <w:rsid w:val="009E0B93"/>
    <w:rsid w:val="009E0E7D"/>
    <w:rsid w:val="009E0E9F"/>
    <w:rsid w:val="009E15DC"/>
    <w:rsid w:val="009E225A"/>
    <w:rsid w:val="009E274D"/>
    <w:rsid w:val="009E2AA5"/>
    <w:rsid w:val="009E2F30"/>
    <w:rsid w:val="009E31E9"/>
    <w:rsid w:val="009E33D7"/>
    <w:rsid w:val="009E379A"/>
    <w:rsid w:val="009E3916"/>
    <w:rsid w:val="009E3DB3"/>
    <w:rsid w:val="009E4037"/>
    <w:rsid w:val="009E4807"/>
    <w:rsid w:val="009E71A2"/>
    <w:rsid w:val="009E7D59"/>
    <w:rsid w:val="009E7DE0"/>
    <w:rsid w:val="009F03DE"/>
    <w:rsid w:val="009F1BD2"/>
    <w:rsid w:val="009F257E"/>
    <w:rsid w:val="009F32C0"/>
    <w:rsid w:val="009F3829"/>
    <w:rsid w:val="009F3EC3"/>
    <w:rsid w:val="009F4D84"/>
    <w:rsid w:val="00A0044D"/>
    <w:rsid w:val="00A00D5C"/>
    <w:rsid w:val="00A0132D"/>
    <w:rsid w:val="00A01D5D"/>
    <w:rsid w:val="00A02035"/>
    <w:rsid w:val="00A03992"/>
    <w:rsid w:val="00A0462F"/>
    <w:rsid w:val="00A04662"/>
    <w:rsid w:val="00A10482"/>
    <w:rsid w:val="00A10C20"/>
    <w:rsid w:val="00A1270C"/>
    <w:rsid w:val="00A127DC"/>
    <w:rsid w:val="00A13127"/>
    <w:rsid w:val="00A139DD"/>
    <w:rsid w:val="00A148A9"/>
    <w:rsid w:val="00A1595D"/>
    <w:rsid w:val="00A15F1C"/>
    <w:rsid w:val="00A17EB2"/>
    <w:rsid w:val="00A22E1C"/>
    <w:rsid w:val="00A2349E"/>
    <w:rsid w:val="00A23DDC"/>
    <w:rsid w:val="00A2438F"/>
    <w:rsid w:val="00A2764C"/>
    <w:rsid w:val="00A27FF0"/>
    <w:rsid w:val="00A3121B"/>
    <w:rsid w:val="00A32B91"/>
    <w:rsid w:val="00A34541"/>
    <w:rsid w:val="00A34E9B"/>
    <w:rsid w:val="00A35D67"/>
    <w:rsid w:val="00A418CC"/>
    <w:rsid w:val="00A43916"/>
    <w:rsid w:val="00A46FBE"/>
    <w:rsid w:val="00A500F6"/>
    <w:rsid w:val="00A507CB"/>
    <w:rsid w:val="00A50FC7"/>
    <w:rsid w:val="00A51D1A"/>
    <w:rsid w:val="00A52886"/>
    <w:rsid w:val="00A529DE"/>
    <w:rsid w:val="00A543DF"/>
    <w:rsid w:val="00A54BC8"/>
    <w:rsid w:val="00A564CF"/>
    <w:rsid w:val="00A602AC"/>
    <w:rsid w:val="00A60F0E"/>
    <w:rsid w:val="00A61E9F"/>
    <w:rsid w:val="00A64183"/>
    <w:rsid w:val="00A64329"/>
    <w:rsid w:val="00A64D63"/>
    <w:rsid w:val="00A65C2D"/>
    <w:rsid w:val="00A65F46"/>
    <w:rsid w:val="00A7189E"/>
    <w:rsid w:val="00A721E7"/>
    <w:rsid w:val="00A72B24"/>
    <w:rsid w:val="00A75375"/>
    <w:rsid w:val="00A7773B"/>
    <w:rsid w:val="00A77E70"/>
    <w:rsid w:val="00A77EC1"/>
    <w:rsid w:val="00A80B3F"/>
    <w:rsid w:val="00A813C2"/>
    <w:rsid w:val="00A8156D"/>
    <w:rsid w:val="00A8449D"/>
    <w:rsid w:val="00A84C36"/>
    <w:rsid w:val="00A87DAB"/>
    <w:rsid w:val="00A90D9D"/>
    <w:rsid w:val="00A9211D"/>
    <w:rsid w:val="00A937A2"/>
    <w:rsid w:val="00A939D9"/>
    <w:rsid w:val="00A9438A"/>
    <w:rsid w:val="00A966F8"/>
    <w:rsid w:val="00A96B4C"/>
    <w:rsid w:val="00AA003A"/>
    <w:rsid w:val="00AA0EE9"/>
    <w:rsid w:val="00AA1826"/>
    <w:rsid w:val="00AA1FFE"/>
    <w:rsid w:val="00AA2575"/>
    <w:rsid w:val="00AA3EB9"/>
    <w:rsid w:val="00AA4591"/>
    <w:rsid w:val="00AA607D"/>
    <w:rsid w:val="00AA6487"/>
    <w:rsid w:val="00AA7B38"/>
    <w:rsid w:val="00AB1DCE"/>
    <w:rsid w:val="00AB1E0F"/>
    <w:rsid w:val="00AB2ACA"/>
    <w:rsid w:val="00AB32FA"/>
    <w:rsid w:val="00AB7F42"/>
    <w:rsid w:val="00AC0A8A"/>
    <w:rsid w:val="00AC0C5F"/>
    <w:rsid w:val="00AC4CDC"/>
    <w:rsid w:val="00AC5EE4"/>
    <w:rsid w:val="00AD21C9"/>
    <w:rsid w:val="00AD26E3"/>
    <w:rsid w:val="00AD4F60"/>
    <w:rsid w:val="00AD5117"/>
    <w:rsid w:val="00AD53BE"/>
    <w:rsid w:val="00AD59C7"/>
    <w:rsid w:val="00AD5F22"/>
    <w:rsid w:val="00AD6AF1"/>
    <w:rsid w:val="00AD6F38"/>
    <w:rsid w:val="00AD7590"/>
    <w:rsid w:val="00AE0310"/>
    <w:rsid w:val="00AE1859"/>
    <w:rsid w:val="00AE33C5"/>
    <w:rsid w:val="00AE3FBC"/>
    <w:rsid w:val="00AE5A9F"/>
    <w:rsid w:val="00AF033D"/>
    <w:rsid w:val="00AF053D"/>
    <w:rsid w:val="00AF0EFD"/>
    <w:rsid w:val="00AF3D84"/>
    <w:rsid w:val="00AF420D"/>
    <w:rsid w:val="00AF44B0"/>
    <w:rsid w:val="00AF4D7A"/>
    <w:rsid w:val="00AF5FB9"/>
    <w:rsid w:val="00AF6BE9"/>
    <w:rsid w:val="00AF6ED7"/>
    <w:rsid w:val="00B00529"/>
    <w:rsid w:val="00B00FDA"/>
    <w:rsid w:val="00B011C8"/>
    <w:rsid w:val="00B04422"/>
    <w:rsid w:val="00B10AD6"/>
    <w:rsid w:val="00B11CEB"/>
    <w:rsid w:val="00B11CF6"/>
    <w:rsid w:val="00B11E1D"/>
    <w:rsid w:val="00B17381"/>
    <w:rsid w:val="00B17FDC"/>
    <w:rsid w:val="00B20F7E"/>
    <w:rsid w:val="00B21CA3"/>
    <w:rsid w:val="00B221AF"/>
    <w:rsid w:val="00B22569"/>
    <w:rsid w:val="00B24391"/>
    <w:rsid w:val="00B25745"/>
    <w:rsid w:val="00B25944"/>
    <w:rsid w:val="00B26565"/>
    <w:rsid w:val="00B304BF"/>
    <w:rsid w:val="00B3521F"/>
    <w:rsid w:val="00B35C14"/>
    <w:rsid w:val="00B36898"/>
    <w:rsid w:val="00B36C92"/>
    <w:rsid w:val="00B36FF3"/>
    <w:rsid w:val="00B40C7D"/>
    <w:rsid w:val="00B42CF6"/>
    <w:rsid w:val="00B42EA2"/>
    <w:rsid w:val="00B45105"/>
    <w:rsid w:val="00B46071"/>
    <w:rsid w:val="00B460F8"/>
    <w:rsid w:val="00B46456"/>
    <w:rsid w:val="00B4678E"/>
    <w:rsid w:val="00B467E2"/>
    <w:rsid w:val="00B47531"/>
    <w:rsid w:val="00B47B7B"/>
    <w:rsid w:val="00B502E2"/>
    <w:rsid w:val="00B51431"/>
    <w:rsid w:val="00B52025"/>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2791"/>
    <w:rsid w:val="00B74361"/>
    <w:rsid w:val="00B756E1"/>
    <w:rsid w:val="00B765B5"/>
    <w:rsid w:val="00B779EF"/>
    <w:rsid w:val="00B81D91"/>
    <w:rsid w:val="00B81F8F"/>
    <w:rsid w:val="00B82DFE"/>
    <w:rsid w:val="00B8325C"/>
    <w:rsid w:val="00B864E1"/>
    <w:rsid w:val="00B87405"/>
    <w:rsid w:val="00B87C3D"/>
    <w:rsid w:val="00B90897"/>
    <w:rsid w:val="00B914CF"/>
    <w:rsid w:val="00B91786"/>
    <w:rsid w:val="00B91CD7"/>
    <w:rsid w:val="00B93092"/>
    <w:rsid w:val="00B93E0A"/>
    <w:rsid w:val="00B95ABD"/>
    <w:rsid w:val="00B966AC"/>
    <w:rsid w:val="00B96B36"/>
    <w:rsid w:val="00B96BD1"/>
    <w:rsid w:val="00B97017"/>
    <w:rsid w:val="00BA01C2"/>
    <w:rsid w:val="00BA44C8"/>
    <w:rsid w:val="00BA5064"/>
    <w:rsid w:val="00BB2E49"/>
    <w:rsid w:val="00BB372F"/>
    <w:rsid w:val="00BB521F"/>
    <w:rsid w:val="00BB5492"/>
    <w:rsid w:val="00BB77CB"/>
    <w:rsid w:val="00BC0353"/>
    <w:rsid w:val="00BC2316"/>
    <w:rsid w:val="00BC2AAA"/>
    <w:rsid w:val="00BC3464"/>
    <w:rsid w:val="00BC5B6F"/>
    <w:rsid w:val="00BC5EF9"/>
    <w:rsid w:val="00BC6225"/>
    <w:rsid w:val="00BC6525"/>
    <w:rsid w:val="00BC6B68"/>
    <w:rsid w:val="00BD0E59"/>
    <w:rsid w:val="00BD36E3"/>
    <w:rsid w:val="00BD38F5"/>
    <w:rsid w:val="00BD402C"/>
    <w:rsid w:val="00BD5B05"/>
    <w:rsid w:val="00BD5BC4"/>
    <w:rsid w:val="00BD5D75"/>
    <w:rsid w:val="00BE188A"/>
    <w:rsid w:val="00BE22EF"/>
    <w:rsid w:val="00BE7310"/>
    <w:rsid w:val="00BF01D2"/>
    <w:rsid w:val="00BF02FE"/>
    <w:rsid w:val="00BF0DB8"/>
    <w:rsid w:val="00BF1B44"/>
    <w:rsid w:val="00BF24DB"/>
    <w:rsid w:val="00BF28A4"/>
    <w:rsid w:val="00BF28D9"/>
    <w:rsid w:val="00BF2A3F"/>
    <w:rsid w:val="00BF2EE3"/>
    <w:rsid w:val="00BF55C3"/>
    <w:rsid w:val="00BF6CE8"/>
    <w:rsid w:val="00C004CF"/>
    <w:rsid w:val="00C00574"/>
    <w:rsid w:val="00C0361F"/>
    <w:rsid w:val="00C0372E"/>
    <w:rsid w:val="00C042DF"/>
    <w:rsid w:val="00C0633A"/>
    <w:rsid w:val="00C064E0"/>
    <w:rsid w:val="00C064F1"/>
    <w:rsid w:val="00C0681A"/>
    <w:rsid w:val="00C0716E"/>
    <w:rsid w:val="00C073F7"/>
    <w:rsid w:val="00C0761E"/>
    <w:rsid w:val="00C10617"/>
    <w:rsid w:val="00C11571"/>
    <w:rsid w:val="00C11715"/>
    <w:rsid w:val="00C1224D"/>
    <w:rsid w:val="00C130A9"/>
    <w:rsid w:val="00C13887"/>
    <w:rsid w:val="00C13BE4"/>
    <w:rsid w:val="00C14160"/>
    <w:rsid w:val="00C14A6A"/>
    <w:rsid w:val="00C14B2D"/>
    <w:rsid w:val="00C14B76"/>
    <w:rsid w:val="00C152AA"/>
    <w:rsid w:val="00C16F42"/>
    <w:rsid w:val="00C170BE"/>
    <w:rsid w:val="00C17616"/>
    <w:rsid w:val="00C2083B"/>
    <w:rsid w:val="00C22511"/>
    <w:rsid w:val="00C227B0"/>
    <w:rsid w:val="00C22A5D"/>
    <w:rsid w:val="00C236D1"/>
    <w:rsid w:val="00C24A29"/>
    <w:rsid w:val="00C26AD6"/>
    <w:rsid w:val="00C274D9"/>
    <w:rsid w:val="00C3009F"/>
    <w:rsid w:val="00C30FAF"/>
    <w:rsid w:val="00C31C94"/>
    <w:rsid w:val="00C32255"/>
    <w:rsid w:val="00C334EF"/>
    <w:rsid w:val="00C3569E"/>
    <w:rsid w:val="00C3605D"/>
    <w:rsid w:val="00C375EF"/>
    <w:rsid w:val="00C379F8"/>
    <w:rsid w:val="00C37C91"/>
    <w:rsid w:val="00C37EDF"/>
    <w:rsid w:val="00C41845"/>
    <w:rsid w:val="00C4243B"/>
    <w:rsid w:val="00C4377E"/>
    <w:rsid w:val="00C4378D"/>
    <w:rsid w:val="00C449C3"/>
    <w:rsid w:val="00C44B41"/>
    <w:rsid w:val="00C45283"/>
    <w:rsid w:val="00C453B2"/>
    <w:rsid w:val="00C45EE3"/>
    <w:rsid w:val="00C4684F"/>
    <w:rsid w:val="00C5003E"/>
    <w:rsid w:val="00C52A3B"/>
    <w:rsid w:val="00C548FD"/>
    <w:rsid w:val="00C566EB"/>
    <w:rsid w:val="00C569D9"/>
    <w:rsid w:val="00C56A0C"/>
    <w:rsid w:val="00C57191"/>
    <w:rsid w:val="00C57AE1"/>
    <w:rsid w:val="00C6325B"/>
    <w:rsid w:val="00C634B1"/>
    <w:rsid w:val="00C66712"/>
    <w:rsid w:val="00C70694"/>
    <w:rsid w:val="00C70DFE"/>
    <w:rsid w:val="00C739D4"/>
    <w:rsid w:val="00C74968"/>
    <w:rsid w:val="00C762BF"/>
    <w:rsid w:val="00C803FF"/>
    <w:rsid w:val="00C8156B"/>
    <w:rsid w:val="00C81B2A"/>
    <w:rsid w:val="00C833D0"/>
    <w:rsid w:val="00C835B5"/>
    <w:rsid w:val="00C83E2A"/>
    <w:rsid w:val="00C84023"/>
    <w:rsid w:val="00C8545C"/>
    <w:rsid w:val="00C85471"/>
    <w:rsid w:val="00C86248"/>
    <w:rsid w:val="00C863E2"/>
    <w:rsid w:val="00C879E9"/>
    <w:rsid w:val="00C900D4"/>
    <w:rsid w:val="00C91278"/>
    <w:rsid w:val="00C9263D"/>
    <w:rsid w:val="00C92CB0"/>
    <w:rsid w:val="00C93326"/>
    <w:rsid w:val="00C9546B"/>
    <w:rsid w:val="00C956F7"/>
    <w:rsid w:val="00C958FE"/>
    <w:rsid w:val="00C96CED"/>
    <w:rsid w:val="00CA04D5"/>
    <w:rsid w:val="00CA3DA8"/>
    <w:rsid w:val="00CA4175"/>
    <w:rsid w:val="00CA601B"/>
    <w:rsid w:val="00CA7945"/>
    <w:rsid w:val="00CB0798"/>
    <w:rsid w:val="00CB0C0B"/>
    <w:rsid w:val="00CB1183"/>
    <w:rsid w:val="00CB18CB"/>
    <w:rsid w:val="00CB319F"/>
    <w:rsid w:val="00CB3811"/>
    <w:rsid w:val="00CB3D6F"/>
    <w:rsid w:val="00CB69EC"/>
    <w:rsid w:val="00CB7907"/>
    <w:rsid w:val="00CC0E3D"/>
    <w:rsid w:val="00CC143F"/>
    <w:rsid w:val="00CC1ED4"/>
    <w:rsid w:val="00CC2776"/>
    <w:rsid w:val="00CC3693"/>
    <w:rsid w:val="00CC3ACA"/>
    <w:rsid w:val="00CC4779"/>
    <w:rsid w:val="00CC6DDB"/>
    <w:rsid w:val="00CC7886"/>
    <w:rsid w:val="00CC7E1B"/>
    <w:rsid w:val="00CD1501"/>
    <w:rsid w:val="00CD2C4D"/>
    <w:rsid w:val="00CD46F0"/>
    <w:rsid w:val="00CD6F59"/>
    <w:rsid w:val="00CE0F6C"/>
    <w:rsid w:val="00CE228F"/>
    <w:rsid w:val="00CE2E45"/>
    <w:rsid w:val="00CE3256"/>
    <w:rsid w:val="00CE370F"/>
    <w:rsid w:val="00CE3A59"/>
    <w:rsid w:val="00CE62C8"/>
    <w:rsid w:val="00CE7262"/>
    <w:rsid w:val="00CE775D"/>
    <w:rsid w:val="00CE7B92"/>
    <w:rsid w:val="00CF0729"/>
    <w:rsid w:val="00CF0EF8"/>
    <w:rsid w:val="00CF13EB"/>
    <w:rsid w:val="00CF3113"/>
    <w:rsid w:val="00CF555D"/>
    <w:rsid w:val="00D00C02"/>
    <w:rsid w:val="00D0205E"/>
    <w:rsid w:val="00D026EC"/>
    <w:rsid w:val="00D0528F"/>
    <w:rsid w:val="00D11E0B"/>
    <w:rsid w:val="00D121A0"/>
    <w:rsid w:val="00D13552"/>
    <w:rsid w:val="00D13F3C"/>
    <w:rsid w:val="00D140BE"/>
    <w:rsid w:val="00D14853"/>
    <w:rsid w:val="00D149D2"/>
    <w:rsid w:val="00D14A3A"/>
    <w:rsid w:val="00D15967"/>
    <w:rsid w:val="00D160F8"/>
    <w:rsid w:val="00D17A1A"/>
    <w:rsid w:val="00D21EAD"/>
    <w:rsid w:val="00D240B5"/>
    <w:rsid w:val="00D24E18"/>
    <w:rsid w:val="00D25037"/>
    <w:rsid w:val="00D33BB0"/>
    <w:rsid w:val="00D343D7"/>
    <w:rsid w:val="00D34D41"/>
    <w:rsid w:val="00D352B1"/>
    <w:rsid w:val="00D362C0"/>
    <w:rsid w:val="00D362FB"/>
    <w:rsid w:val="00D36B59"/>
    <w:rsid w:val="00D36C42"/>
    <w:rsid w:val="00D372F5"/>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702A7"/>
    <w:rsid w:val="00D70DA9"/>
    <w:rsid w:val="00D720AC"/>
    <w:rsid w:val="00D725AE"/>
    <w:rsid w:val="00D72861"/>
    <w:rsid w:val="00D728AB"/>
    <w:rsid w:val="00D73EAE"/>
    <w:rsid w:val="00D74516"/>
    <w:rsid w:val="00D752DF"/>
    <w:rsid w:val="00D76700"/>
    <w:rsid w:val="00D76B28"/>
    <w:rsid w:val="00D7709B"/>
    <w:rsid w:val="00D7759C"/>
    <w:rsid w:val="00D81F9C"/>
    <w:rsid w:val="00D833E5"/>
    <w:rsid w:val="00D83A32"/>
    <w:rsid w:val="00D854C2"/>
    <w:rsid w:val="00D8770B"/>
    <w:rsid w:val="00D9036E"/>
    <w:rsid w:val="00D90535"/>
    <w:rsid w:val="00D9434C"/>
    <w:rsid w:val="00D95C2A"/>
    <w:rsid w:val="00D96044"/>
    <w:rsid w:val="00DA1F1C"/>
    <w:rsid w:val="00DA1F69"/>
    <w:rsid w:val="00DA2838"/>
    <w:rsid w:val="00DA2DDE"/>
    <w:rsid w:val="00DA3A95"/>
    <w:rsid w:val="00DA5CAA"/>
    <w:rsid w:val="00DA7DD3"/>
    <w:rsid w:val="00DB044C"/>
    <w:rsid w:val="00DB14F1"/>
    <w:rsid w:val="00DB3580"/>
    <w:rsid w:val="00DB389D"/>
    <w:rsid w:val="00DB706F"/>
    <w:rsid w:val="00DB7622"/>
    <w:rsid w:val="00DC043E"/>
    <w:rsid w:val="00DC3821"/>
    <w:rsid w:val="00DC4043"/>
    <w:rsid w:val="00DD0151"/>
    <w:rsid w:val="00DD2697"/>
    <w:rsid w:val="00DD2E8C"/>
    <w:rsid w:val="00DD5DDF"/>
    <w:rsid w:val="00DD757E"/>
    <w:rsid w:val="00DE00A1"/>
    <w:rsid w:val="00DE023B"/>
    <w:rsid w:val="00DE049D"/>
    <w:rsid w:val="00DE0957"/>
    <w:rsid w:val="00DE0EF7"/>
    <w:rsid w:val="00DE249C"/>
    <w:rsid w:val="00DE5C51"/>
    <w:rsid w:val="00DE785A"/>
    <w:rsid w:val="00DE7A9D"/>
    <w:rsid w:val="00DE7CA0"/>
    <w:rsid w:val="00DF0315"/>
    <w:rsid w:val="00DF03A4"/>
    <w:rsid w:val="00DF14D3"/>
    <w:rsid w:val="00DF17C4"/>
    <w:rsid w:val="00DF6FFA"/>
    <w:rsid w:val="00E0047B"/>
    <w:rsid w:val="00E01012"/>
    <w:rsid w:val="00E01362"/>
    <w:rsid w:val="00E01B18"/>
    <w:rsid w:val="00E01B91"/>
    <w:rsid w:val="00E01D36"/>
    <w:rsid w:val="00E020E6"/>
    <w:rsid w:val="00E05025"/>
    <w:rsid w:val="00E052A2"/>
    <w:rsid w:val="00E058DE"/>
    <w:rsid w:val="00E05C19"/>
    <w:rsid w:val="00E060B7"/>
    <w:rsid w:val="00E075B0"/>
    <w:rsid w:val="00E13A9D"/>
    <w:rsid w:val="00E14C2C"/>
    <w:rsid w:val="00E14E8A"/>
    <w:rsid w:val="00E16F99"/>
    <w:rsid w:val="00E17090"/>
    <w:rsid w:val="00E20F9E"/>
    <w:rsid w:val="00E21868"/>
    <w:rsid w:val="00E21BF7"/>
    <w:rsid w:val="00E222DF"/>
    <w:rsid w:val="00E22890"/>
    <w:rsid w:val="00E228B3"/>
    <w:rsid w:val="00E24623"/>
    <w:rsid w:val="00E25784"/>
    <w:rsid w:val="00E259A5"/>
    <w:rsid w:val="00E2754D"/>
    <w:rsid w:val="00E27BB9"/>
    <w:rsid w:val="00E3127F"/>
    <w:rsid w:val="00E320D2"/>
    <w:rsid w:val="00E325BB"/>
    <w:rsid w:val="00E3329B"/>
    <w:rsid w:val="00E3468F"/>
    <w:rsid w:val="00E375F1"/>
    <w:rsid w:val="00E42786"/>
    <w:rsid w:val="00E433F6"/>
    <w:rsid w:val="00E4345B"/>
    <w:rsid w:val="00E44048"/>
    <w:rsid w:val="00E4426D"/>
    <w:rsid w:val="00E458FE"/>
    <w:rsid w:val="00E45918"/>
    <w:rsid w:val="00E46217"/>
    <w:rsid w:val="00E506DB"/>
    <w:rsid w:val="00E515C2"/>
    <w:rsid w:val="00E51A81"/>
    <w:rsid w:val="00E52CF3"/>
    <w:rsid w:val="00E54C35"/>
    <w:rsid w:val="00E560BA"/>
    <w:rsid w:val="00E56727"/>
    <w:rsid w:val="00E577C0"/>
    <w:rsid w:val="00E60666"/>
    <w:rsid w:val="00E60AA9"/>
    <w:rsid w:val="00E60CE3"/>
    <w:rsid w:val="00E622DE"/>
    <w:rsid w:val="00E631FF"/>
    <w:rsid w:val="00E632CA"/>
    <w:rsid w:val="00E63612"/>
    <w:rsid w:val="00E6367D"/>
    <w:rsid w:val="00E63AF8"/>
    <w:rsid w:val="00E652C1"/>
    <w:rsid w:val="00E6752B"/>
    <w:rsid w:val="00E70941"/>
    <w:rsid w:val="00E763AE"/>
    <w:rsid w:val="00E76F09"/>
    <w:rsid w:val="00E77290"/>
    <w:rsid w:val="00E80680"/>
    <w:rsid w:val="00E8085F"/>
    <w:rsid w:val="00E811B1"/>
    <w:rsid w:val="00E82FFC"/>
    <w:rsid w:val="00E839DA"/>
    <w:rsid w:val="00E86FCF"/>
    <w:rsid w:val="00E91A7E"/>
    <w:rsid w:val="00E92747"/>
    <w:rsid w:val="00E92940"/>
    <w:rsid w:val="00E92FE4"/>
    <w:rsid w:val="00E94339"/>
    <w:rsid w:val="00E94AEC"/>
    <w:rsid w:val="00E95BDB"/>
    <w:rsid w:val="00E96CC3"/>
    <w:rsid w:val="00E96EBA"/>
    <w:rsid w:val="00EA1251"/>
    <w:rsid w:val="00EA1F00"/>
    <w:rsid w:val="00EA2330"/>
    <w:rsid w:val="00EA25C7"/>
    <w:rsid w:val="00EA2BD2"/>
    <w:rsid w:val="00EA5D20"/>
    <w:rsid w:val="00EA69F3"/>
    <w:rsid w:val="00EB1505"/>
    <w:rsid w:val="00EB1AAB"/>
    <w:rsid w:val="00EB22B4"/>
    <w:rsid w:val="00EB24F3"/>
    <w:rsid w:val="00EB2C69"/>
    <w:rsid w:val="00EB3948"/>
    <w:rsid w:val="00EB3C51"/>
    <w:rsid w:val="00EB467F"/>
    <w:rsid w:val="00EB5BD7"/>
    <w:rsid w:val="00EB6A81"/>
    <w:rsid w:val="00EC0C87"/>
    <w:rsid w:val="00EC439E"/>
    <w:rsid w:val="00EC4B36"/>
    <w:rsid w:val="00EC74C4"/>
    <w:rsid w:val="00ED290C"/>
    <w:rsid w:val="00ED2A09"/>
    <w:rsid w:val="00ED2F24"/>
    <w:rsid w:val="00ED48B4"/>
    <w:rsid w:val="00ED58C7"/>
    <w:rsid w:val="00ED728F"/>
    <w:rsid w:val="00EE1156"/>
    <w:rsid w:val="00EE49A2"/>
    <w:rsid w:val="00EE5CDD"/>
    <w:rsid w:val="00EF08BC"/>
    <w:rsid w:val="00EF0AFB"/>
    <w:rsid w:val="00EF3B71"/>
    <w:rsid w:val="00EF4509"/>
    <w:rsid w:val="00EF46EC"/>
    <w:rsid w:val="00EF4849"/>
    <w:rsid w:val="00EF60AE"/>
    <w:rsid w:val="00EF7DCE"/>
    <w:rsid w:val="00F032A4"/>
    <w:rsid w:val="00F03604"/>
    <w:rsid w:val="00F06769"/>
    <w:rsid w:val="00F068FF"/>
    <w:rsid w:val="00F06CD8"/>
    <w:rsid w:val="00F070E4"/>
    <w:rsid w:val="00F072FE"/>
    <w:rsid w:val="00F076CF"/>
    <w:rsid w:val="00F10E2E"/>
    <w:rsid w:val="00F1100D"/>
    <w:rsid w:val="00F12153"/>
    <w:rsid w:val="00F1250A"/>
    <w:rsid w:val="00F12784"/>
    <w:rsid w:val="00F13517"/>
    <w:rsid w:val="00F13B34"/>
    <w:rsid w:val="00F145C1"/>
    <w:rsid w:val="00F1498E"/>
    <w:rsid w:val="00F14EA6"/>
    <w:rsid w:val="00F16F73"/>
    <w:rsid w:val="00F20F4D"/>
    <w:rsid w:val="00F21BFE"/>
    <w:rsid w:val="00F21DA5"/>
    <w:rsid w:val="00F21FBA"/>
    <w:rsid w:val="00F2208F"/>
    <w:rsid w:val="00F227F3"/>
    <w:rsid w:val="00F23E98"/>
    <w:rsid w:val="00F24F82"/>
    <w:rsid w:val="00F25A9F"/>
    <w:rsid w:val="00F25DA7"/>
    <w:rsid w:val="00F25FC4"/>
    <w:rsid w:val="00F2629D"/>
    <w:rsid w:val="00F310CE"/>
    <w:rsid w:val="00F320AE"/>
    <w:rsid w:val="00F326B5"/>
    <w:rsid w:val="00F32B45"/>
    <w:rsid w:val="00F32E7A"/>
    <w:rsid w:val="00F3480A"/>
    <w:rsid w:val="00F35779"/>
    <w:rsid w:val="00F35942"/>
    <w:rsid w:val="00F37518"/>
    <w:rsid w:val="00F37D68"/>
    <w:rsid w:val="00F37EDB"/>
    <w:rsid w:val="00F4081F"/>
    <w:rsid w:val="00F4115E"/>
    <w:rsid w:val="00F41431"/>
    <w:rsid w:val="00F422F3"/>
    <w:rsid w:val="00F43A1C"/>
    <w:rsid w:val="00F449E1"/>
    <w:rsid w:val="00F4652D"/>
    <w:rsid w:val="00F47F72"/>
    <w:rsid w:val="00F51552"/>
    <w:rsid w:val="00F527DB"/>
    <w:rsid w:val="00F53065"/>
    <w:rsid w:val="00F56D76"/>
    <w:rsid w:val="00F57531"/>
    <w:rsid w:val="00F60B0D"/>
    <w:rsid w:val="00F60B8E"/>
    <w:rsid w:val="00F613DF"/>
    <w:rsid w:val="00F61EE9"/>
    <w:rsid w:val="00F66F43"/>
    <w:rsid w:val="00F70A2F"/>
    <w:rsid w:val="00F71533"/>
    <w:rsid w:val="00F71E11"/>
    <w:rsid w:val="00F73562"/>
    <w:rsid w:val="00F74652"/>
    <w:rsid w:val="00F76489"/>
    <w:rsid w:val="00F7670F"/>
    <w:rsid w:val="00F80E3C"/>
    <w:rsid w:val="00F815E0"/>
    <w:rsid w:val="00F816DA"/>
    <w:rsid w:val="00F82604"/>
    <w:rsid w:val="00F8367D"/>
    <w:rsid w:val="00F85EE4"/>
    <w:rsid w:val="00F86277"/>
    <w:rsid w:val="00F86BEB"/>
    <w:rsid w:val="00F90832"/>
    <w:rsid w:val="00F929D0"/>
    <w:rsid w:val="00F937CF"/>
    <w:rsid w:val="00F939DA"/>
    <w:rsid w:val="00F93A09"/>
    <w:rsid w:val="00F93A35"/>
    <w:rsid w:val="00F9588C"/>
    <w:rsid w:val="00F96EE2"/>
    <w:rsid w:val="00F97B3D"/>
    <w:rsid w:val="00FA001F"/>
    <w:rsid w:val="00FA150F"/>
    <w:rsid w:val="00FA3539"/>
    <w:rsid w:val="00FA38CF"/>
    <w:rsid w:val="00FA6190"/>
    <w:rsid w:val="00FA6C47"/>
    <w:rsid w:val="00FA7E92"/>
    <w:rsid w:val="00FB1310"/>
    <w:rsid w:val="00FB3A08"/>
    <w:rsid w:val="00FB3E26"/>
    <w:rsid w:val="00FB3E8E"/>
    <w:rsid w:val="00FB4B2B"/>
    <w:rsid w:val="00FB7C88"/>
    <w:rsid w:val="00FC06E2"/>
    <w:rsid w:val="00FC1C25"/>
    <w:rsid w:val="00FC2E07"/>
    <w:rsid w:val="00FC34C1"/>
    <w:rsid w:val="00FC4AE6"/>
    <w:rsid w:val="00FC4D26"/>
    <w:rsid w:val="00FC5A7D"/>
    <w:rsid w:val="00FC700B"/>
    <w:rsid w:val="00FC7EB6"/>
    <w:rsid w:val="00FD305F"/>
    <w:rsid w:val="00FD4D2F"/>
    <w:rsid w:val="00FD53DA"/>
    <w:rsid w:val="00FD5849"/>
    <w:rsid w:val="00FD6321"/>
    <w:rsid w:val="00FD6548"/>
    <w:rsid w:val="00FD706E"/>
    <w:rsid w:val="00FD7837"/>
    <w:rsid w:val="00FE103A"/>
    <w:rsid w:val="00FE2A42"/>
    <w:rsid w:val="00FE2BF3"/>
    <w:rsid w:val="00FE329D"/>
    <w:rsid w:val="00FE33FF"/>
    <w:rsid w:val="00FE39E4"/>
    <w:rsid w:val="00FE54EC"/>
    <w:rsid w:val="00FE55B7"/>
    <w:rsid w:val="00FE579B"/>
    <w:rsid w:val="00FE6704"/>
    <w:rsid w:val="00FE6A0A"/>
    <w:rsid w:val="00FE78BF"/>
    <w:rsid w:val="00FE7D90"/>
    <w:rsid w:val="00FE7F83"/>
    <w:rsid w:val="00FF0994"/>
    <w:rsid w:val="00FF1F95"/>
    <w:rsid w:val="00FF37F7"/>
    <w:rsid w:val="00FF3FA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91E"/>
    <w:pPr>
      <w:keepNext/>
      <w:keepLines/>
      <w:spacing w:before="240" w:line="276" w:lineRule="auto"/>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91E"/>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 w:type="paragraph" w:styleId="Header">
    <w:name w:val="header"/>
    <w:basedOn w:val="Normal"/>
    <w:link w:val="HeaderChar"/>
    <w:uiPriority w:val="99"/>
    <w:unhideWhenUsed/>
    <w:rsid w:val="002150E5"/>
    <w:pPr>
      <w:tabs>
        <w:tab w:val="center" w:pos="4680"/>
        <w:tab w:val="right" w:pos="9360"/>
      </w:tabs>
      <w:spacing w:line="240" w:lineRule="auto"/>
    </w:pPr>
  </w:style>
  <w:style w:type="character" w:customStyle="1" w:styleId="HeaderChar">
    <w:name w:val="Header Char"/>
    <w:basedOn w:val="DefaultParagraphFont"/>
    <w:link w:val="Header"/>
    <w:uiPriority w:val="99"/>
    <w:rsid w:val="002150E5"/>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footer" Target="footer3.xml"/><Relationship Id="rId24" Type="http://schemas.openxmlformats.org/officeDocument/2006/relationships/image" Target="media/image12.png"/><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tiff"/><Relationship Id="rId29" Type="http://schemas.openxmlformats.org/officeDocument/2006/relationships/image" Target="media/image1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emf"/><Relationship Id="rId36" Type="http://schemas.openxmlformats.org/officeDocument/2006/relationships/image" Target="media/image24.jpeg"/><Relationship Id="rId10" Type="http://schemas.openxmlformats.org/officeDocument/2006/relationships/footer" Target="footer2.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E7EDDD4-C9CB-944B-A22B-B0ECE4FFD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1359</TotalTime>
  <Pages>82</Pages>
  <Words>63538</Words>
  <Characters>362173</Characters>
  <Application>Microsoft Macintosh Word</Application>
  <DocSecurity>0</DocSecurity>
  <Lines>3018</Lines>
  <Paragraphs>849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424862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569</cp:revision>
  <cp:lastPrinted>2017-07-15T15:14:00Z</cp:lastPrinted>
  <dcterms:created xsi:type="dcterms:W3CDTF">2017-07-15T15:14:00Z</dcterms:created>
  <dcterms:modified xsi:type="dcterms:W3CDTF">2017-07-18T22:56:00Z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