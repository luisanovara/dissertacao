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sidR="00AD53BE">
        <w:rPr>
          <w:rFonts w:ascii="Calibri" w:hAnsi="Calibri"/>
          <w:b/>
          <w:smallCaps/>
          <w:color w:val="000000" w:themeColor="text1"/>
          <w:sz w:val="32"/>
          <w:szCs w:val="32"/>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Pr>
          <w:rFonts w:ascii="Calibri" w:hAnsi="Calibri"/>
          <w:b/>
          <w:smallCaps/>
          <w:color w:val="000000" w:themeColor="text1"/>
          <w:sz w:val="32"/>
          <w:szCs w:val="32"/>
        </w:rPr>
        <w:t>:</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Efeito do distúrbio nas estratégias de vida: comparação entre dinâmicas evolutiva, ecológica e eco-evolutiva</w:t>
      </w:r>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77777777" w:rsidR="008828E8" w:rsidRPr="00C26AD6" w:rsidRDefault="008828E8" w:rsidP="008828E8">
      <w:pPr>
        <w:jc w:val="right"/>
        <w:rPr>
          <w:i/>
        </w:rPr>
      </w:pPr>
      <w:r w:rsidRPr="00C26AD6">
        <w:rPr>
          <w:i/>
        </w:rPr>
        <w:t>Na tentativa de mostrar um pouco do meu mundo de ervas daninhas e tudo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74086B2E"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Agradeço imensamente por sua presença, por sua orientação e 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6C3FAC77"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 (não apenas da escrita, mas da validade dos argumentos).</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Giroldo,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9"/>
          <w:footerReference w:type="default" r:id="rId10"/>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rsidRPr="004B2563">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sidRPr="004B2563">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29A76F81"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events impact life strategy diversity in communities and life strategy evolution in populations. In the field of Ecology, disturbance occurrence is studied while an environmental factor that alters resource availability and pop</w:t>
      </w:r>
      <w:r w:rsidR="00493518">
        <w:rPr>
          <w:rFonts w:asciiTheme="majorHAnsi" w:eastAsiaTheme="majorEastAsia" w:hAnsiTheme="majorHAnsi" w:cstheme="majorBidi"/>
          <w:color w:val="000000" w:themeColor="text1"/>
          <w:lang w:val="en-US"/>
        </w:rPr>
        <w:t xml:space="preserve">ulations abundance, causing </w:t>
      </w:r>
      <w:r w:rsidR="00763EAD" w:rsidRPr="00202D68">
        <w:rPr>
          <w:rFonts w:asciiTheme="majorHAnsi" w:eastAsiaTheme="majorEastAsia" w:hAnsiTheme="majorHAnsi" w:cstheme="majorBidi"/>
          <w:color w:val="000000" w:themeColor="text1"/>
          <w:lang w:val="en-US"/>
        </w:rPr>
        <w:t>compe</w:t>
      </w:r>
      <w:r w:rsidR="00567449">
        <w:rPr>
          <w:rFonts w:asciiTheme="majorHAnsi" w:eastAsiaTheme="majorEastAsia" w:hAnsiTheme="majorHAnsi" w:cstheme="majorBidi"/>
          <w:color w:val="000000" w:themeColor="text1"/>
          <w:lang w:val="en-US"/>
        </w:rPr>
        <w:t>titive exclusion of less favorable</w:t>
      </w:r>
      <w:r w:rsidR="00763EAD" w:rsidRPr="00202D68">
        <w:rPr>
          <w:rFonts w:asciiTheme="majorHAnsi" w:eastAsiaTheme="majorEastAsia" w:hAnsiTheme="majorHAnsi" w:cstheme="majorBidi"/>
          <w:color w:val="000000" w:themeColor="text1"/>
          <w:lang w:val="en-US"/>
        </w:rPr>
        <w:t xml:space="preserve">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w:t>
      </w:r>
      <w:r w:rsidR="00567449">
        <w:rPr>
          <w:rFonts w:asciiTheme="majorHAnsi" w:eastAsiaTheme="majorEastAsia" w:hAnsiTheme="majorHAnsi" w:cstheme="majorBidi"/>
          <w:color w:val="000000" w:themeColor="text1"/>
          <w:lang w:val="en-US"/>
        </w:rPr>
        <w:t>’</w:t>
      </w:r>
      <w:r w:rsidR="002C2C87">
        <w:rPr>
          <w:rFonts w:asciiTheme="majorHAnsi" w:eastAsiaTheme="majorEastAsia" w:hAnsiTheme="majorHAnsi" w:cstheme="majorBidi"/>
          <w:color w:val="000000" w:themeColor="text1"/>
          <w:lang w:val="en-US"/>
        </w:rPr>
        <w:t xml:space="preserve"> evolutionary response </w:t>
      </w:r>
      <w:r w:rsidR="00445820" w:rsidRPr="00202D68">
        <w:rPr>
          <w:rFonts w:asciiTheme="majorHAnsi" w:eastAsiaTheme="majorEastAsia" w:hAnsiTheme="majorHAnsi" w:cstheme="majorBidi"/>
          <w:color w:val="000000" w:themeColor="text1"/>
          <w:lang w:val="en-US"/>
        </w:rPr>
        <w:t xml:space="preserve">and, as a consequence, the adaptation towards the fittest life strategy. </w:t>
      </w:r>
      <w:r w:rsidR="00567449">
        <w:rPr>
          <w:rFonts w:asciiTheme="majorHAnsi" w:eastAsiaTheme="majorEastAsia" w:hAnsiTheme="majorHAnsi" w:cstheme="majorBidi"/>
          <w:color w:val="000000" w:themeColor="text1"/>
          <w:lang w:val="en-US"/>
        </w:rPr>
        <w:t>Alt</w:t>
      </w:r>
      <w:r w:rsidR="00641804" w:rsidRPr="00202D68">
        <w:rPr>
          <w:rFonts w:asciiTheme="majorHAnsi" w:eastAsiaTheme="majorEastAsia" w:hAnsiTheme="majorHAnsi" w:cstheme="majorBidi"/>
          <w:color w:val="000000" w:themeColor="text1"/>
          <w:lang w:val="en-US"/>
        </w:rPr>
        <w: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 xml:space="preserve">ynamics and the other way around. Studies that mix Ecology and Evolution </w:t>
      </w:r>
      <w:r w:rsidR="00567449">
        <w:rPr>
          <w:rFonts w:asciiTheme="majorHAnsi" w:eastAsiaTheme="majorEastAsia" w:hAnsiTheme="majorHAnsi" w:cstheme="majorBidi"/>
          <w:color w:val="000000" w:themeColor="text1"/>
          <w:lang w:val="en-US"/>
        </w:rPr>
        <w:t>are becoming</w:t>
      </w:r>
      <w:r w:rsidR="00641804" w:rsidRPr="00202D68">
        <w:rPr>
          <w:rFonts w:asciiTheme="majorHAnsi" w:eastAsiaTheme="majorEastAsia" w:hAnsiTheme="majorHAnsi" w:cstheme="majorBidi"/>
          <w:color w:val="000000" w:themeColor="text1"/>
          <w:lang w:val="en-US"/>
        </w:rPr>
        <w:t xml:space="preserve">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in order to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 xml:space="preserve">character defined for a trade-off between longevity and fecundity.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evolutionary context</w:t>
      </w:r>
      <w:r w:rsidR="00567449">
        <w:rPr>
          <w:rFonts w:asciiTheme="majorHAnsi" w:eastAsiaTheme="majorEastAsia" w:hAnsiTheme="majorHAnsi" w:cstheme="majorBidi"/>
          <w:color w:val="000000" w:themeColor="text1"/>
          <w:lang w:val="en-US"/>
        </w:rPr>
        <w:t xml:space="preserve"> were</w:t>
      </w:r>
      <w:r w:rsidR="002C2C87">
        <w:rPr>
          <w:rFonts w:asciiTheme="majorHAnsi" w:eastAsiaTheme="majorEastAsia" w:hAnsiTheme="majorHAnsi" w:cstheme="majorBidi"/>
          <w:color w:val="000000" w:themeColor="text1"/>
          <w:lang w:val="en-US"/>
        </w:rPr>
        <w:t xml:space="preserve"> composed by </w:t>
      </w:r>
      <w:r w:rsidR="00567449">
        <w:rPr>
          <w:rFonts w:asciiTheme="majorHAnsi" w:eastAsiaTheme="majorEastAsia" w:hAnsiTheme="majorHAnsi" w:cstheme="majorBidi"/>
          <w:color w:val="000000" w:themeColor="text1"/>
          <w:lang w:val="en-US"/>
        </w:rPr>
        <w:t>one population</w:t>
      </w:r>
      <w:r w:rsidR="002C2C87">
        <w:rPr>
          <w:rFonts w:asciiTheme="majorHAnsi" w:eastAsiaTheme="majorEastAsia" w:hAnsiTheme="majorHAnsi" w:cstheme="majorBidi"/>
          <w:color w:val="000000" w:themeColor="text1"/>
          <w:lang w:val="en-US"/>
        </w:rPr>
        <w:t xml:space="preserve"> under mutation acting, </w:t>
      </w:r>
      <w:r w:rsidR="00567449">
        <w:rPr>
          <w:rFonts w:asciiTheme="majorHAnsi" w:eastAsiaTheme="majorEastAsia" w:hAnsiTheme="majorHAnsi" w:cstheme="majorBidi"/>
          <w:color w:val="000000" w:themeColor="text1"/>
          <w:lang w:val="en-US"/>
        </w:rPr>
        <w:t>s</w:t>
      </w:r>
      <w:r w:rsidR="00567449">
        <w:rPr>
          <w:rFonts w:asciiTheme="majorHAnsi" w:eastAsiaTheme="majorEastAsia" w:hAnsiTheme="majorHAnsi" w:cstheme="majorBidi"/>
          <w:color w:val="000000" w:themeColor="text1"/>
          <w:lang w:val="en-US"/>
        </w:rPr>
        <w:t>imulations from the</w:t>
      </w:r>
      <w:r w:rsidR="002C2C87">
        <w:rPr>
          <w:rFonts w:asciiTheme="majorHAnsi" w:eastAsiaTheme="majorEastAsia" w:hAnsiTheme="majorHAnsi" w:cstheme="majorBidi"/>
          <w:color w:val="000000" w:themeColor="text1"/>
          <w:lang w:val="en-US"/>
        </w:rPr>
        <w:t xml:space="preserve"> ecological context by variou</w:t>
      </w:r>
      <w:r w:rsidR="00567449">
        <w:rPr>
          <w:rFonts w:asciiTheme="majorHAnsi" w:eastAsiaTheme="majorEastAsia" w:hAnsiTheme="majorHAnsi" w:cstheme="majorBidi"/>
          <w:color w:val="000000" w:themeColor="text1"/>
          <w:lang w:val="en-US"/>
        </w:rPr>
        <w:t xml:space="preserve">s species without mutation and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eco-evolutionary context by various species with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individuals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w:t>
      </w:r>
      <w:r w:rsidR="00A65F46">
        <w:rPr>
          <w:rFonts w:asciiTheme="majorHAnsi" w:eastAsiaTheme="majorEastAsia" w:hAnsiTheme="majorHAnsi" w:cstheme="majorBidi"/>
          <w:color w:val="000000" w:themeColor="text1"/>
          <w:lang w:val="en-US"/>
        </w:rPr>
        <w:t xml:space="preserve">the </w:t>
      </w:r>
      <w:r w:rsidR="004D7555">
        <w:rPr>
          <w:rFonts w:asciiTheme="majorHAnsi" w:eastAsiaTheme="majorEastAsia" w:hAnsiTheme="majorHAnsi" w:cstheme="majorBidi"/>
          <w:color w:val="000000" w:themeColor="text1"/>
          <w:lang w:val="en-US"/>
        </w:rPr>
        <w:t>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xml:space="preserve">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 xml:space="preserve">s panmixy, allows species </w:t>
      </w:r>
      <w:r w:rsidR="00A65F46">
        <w:rPr>
          <w:rFonts w:asciiTheme="majorHAnsi" w:eastAsiaTheme="majorEastAsia" w:hAnsiTheme="majorHAnsi" w:cstheme="majorBidi"/>
          <w:color w:val="000000" w:themeColor="text1"/>
          <w:lang w:val="en-US"/>
        </w:rPr>
        <w:t xml:space="preserve">to </w:t>
      </w:r>
      <w:r w:rsidR="00911FBC">
        <w:rPr>
          <w:rFonts w:asciiTheme="majorHAnsi" w:eastAsiaTheme="majorEastAsia" w:hAnsiTheme="majorHAnsi" w:cstheme="majorBidi"/>
          <w:color w:val="000000" w:themeColor="text1"/>
          <w:lang w:val="en-US"/>
        </w:rPr>
        <w:t>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are able to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frequency, this study evidences the importance of studying disturbance effect on communities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p>
    <w:p w14:paraId="77E520E2" w14:textId="77777777" w:rsidR="005C5E85" w:rsidRDefault="005C5E85" w:rsidP="00D76700">
      <w:pPr>
        <w:spacing w:line="276" w:lineRule="auto"/>
        <w:contextualSpacing/>
        <w:jc w:val="both"/>
        <w:rPr>
          <w:rFonts w:asciiTheme="majorHAnsi" w:hAnsiTheme="majorHAnsi"/>
          <w:highlight w:val="yellow"/>
        </w:rPr>
      </w:pPr>
    </w:p>
    <w:p w14:paraId="0026AB4D" w14:textId="77777777" w:rsidR="008C125C" w:rsidRPr="00E60CE3" w:rsidRDefault="008C125C" w:rsidP="00D76700">
      <w:pPr>
        <w:spacing w:line="276" w:lineRule="auto"/>
        <w:contextualSpacing/>
        <w:jc w:val="both"/>
        <w:rPr>
          <w:rFonts w:asciiTheme="majorHAnsi" w:hAnsiTheme="majorHAnsi"/>
          <w:highlight w:val="yellow"/>
        </w:rPr>
      </w:pPr>
    </w:p>
    <w:bookmarkStart w:id="4"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sidRPr="004B2563">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os, evolutivos e eco-evolutivos – um tema tão 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2886695"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0C38A620"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C548FD">
        <w:rPr>
          <w:rFonts w:asciiTheme="majorHAnsi" w:hAnsiTheme="majorHAnsi" w:cs="Times"/>
        </w:rPr>
        <w:t xml:space="preserve">, de </w:t>
      </w:r>
      <w:r w:rsidR="00ED58C7">
        <w:rPr>
          <w:rFonts w:asciiTheme="majorHAnsi" w:hAnsiTheme="majorHAnsi" w:cs="Times"/>
        </w:rPr>
        <w:t>forma bem menos estranha e bem mais embasada</w:t>
      </w:r>
      <w:r w:rsidR="00150098">
        <w:rPr>
          <w:rFonts w:asciiTheme="majorHAnsi" w:hAnsiTheme="majorHAnsi" w:cs="Times"/>
        </w:rPr>
        <w:t>, em</w:t>
      </w:r>
      <w:r w:rsidR="000731B2">
        <w:rPr>
          <w:rFonts w:asciiTheme="majorHAnsi" w:hAnsiTheme="majorHAnsi" w:cs="Times"/>
        </w:rPr>
        <w:t xml:space="preserve"> árvores.</w:t>
      </w:r>
    </w:p>
    <w:p w14:paraId="0C195D2B" w14:textId="77777777" w:rsidR="00C762BF" w:rsidRPr="00C762BF" w:rsidRDefault="00C762BF" w:rsidP="00C762BF"/>
    <w:bookmarkStart w:id="5"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4B2563">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(Gause,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commentRangeStart w:id="6"/>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r w:rsidRPr="00F16F73">
        <w:rPr>
          <w:rStyle w:val="FootnoteReference"/>
        </w:rPr>
        <w:footnoteReference w:id="3"/>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trade-offs</w:t>
      </w:r>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w:t>
      </w:r>
      <w:commentRangeEnd w:id="6"/>
      <w:r w:rsidR="00217F3C">
        <w:rPr>
          <w:rStyle w:val="CommentReference"/>
        </w:rPr>
        <w:commentReference w:id="6"/>
      </w:r>
      <w:r w:rsidRPr="00E44048">
        <w:rPr>
          <w:rFonts w:asciiTheme="majorHAnsi" w:hAnsiTheme="majorHAnsi"/>
        </w:rPr>
        <w:t xml:space="preserve">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r w:rsidR="00A46FBE" w:rsidRPr="008F7C63">
        <w:rPr>
          <w:rFonts w:asciiTheme="majorHAnsi" w:hAnsiTheme="majorHAnsi"/>
        </w:rPr>
        <w:t>Reznick,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r w:rsidR="00A46FBE" w:rsidRPr="008F7C63">
        <w:rPr>
          <w:rFonts w:asciiTheme="majorHAnsi" w:hAnsiTheme="majorHAnsi"/>
        </w:rPr>
        <w:t>Reznick,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r w:rsidR="00A46FBE" w:rsidRPr="008F7C63">
        <w:rPr>
          <w:rFonts w:asciiTheme="majorHAnsi" w:hAnsiTheme="majorHAnsi"/>
        </w:rPr>
        <w:t>Reznick,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323B23B1"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7F290B">
        <w:rPr>
          <w:rFonts w:asciiTheme="majorHAnsi" w:hAnsiTheme="majorHAnsi"/>
        </w:rPr>
        <w:t xml:space="preserve">o tipo e a intensidade da </w:t>
      </w:r>
      <w:r w:rsidR="006B14A8">
        <w:rPr>
          <w:rFonts w:asciiTheme="majorHAnsi" w:hAnsiTheme="majorHAnsi"/>
        </w:rPr>
        <w:t>interação estabelecida entre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r w:rsidR="00A46FBE" w:rsidRPr="00A46FBE">
        <w:rPr>
          <w:rFonts w:asciiTheme="majorHAnsi" w:hAnsiTheme="majorHAnsi"/>
        </w:rPr>
        <w:t>Reznick,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diferentes regimes de distúrbio podem impactar em maior ou menor grau as dinâmicas ecológica e evolutiva das estratégias de vida. </w:t>
      </w:r>
      <w:commentRangeStart w:id="7"/>
      <w:r w:rsidR="000C2B71" w:rsidRPr="00E44048">
        <w:rPr>
          <w:rFonts w:asciiTheme="majorHAnsi" w:hAnsiTheme="majorHAnsi" w:cs="Times New Roman"/>
          <w:color w:val="000000" w:themeColor="text1"/>
        </w:rPr>
        <w:t>Enquanto a dinâmica ecológica refere-se à mudança na abundância das estratégias na comunidade, a dinâmica evolutiva é referente à mudança na frequência relativa das estratégias dentro das populações.</w:t>
      </w:r>
      <w:commentRangeEnd w:id="7"/>
      <w:r w:rsidR="004831FA">
        <w:rPr>
          <w:rStyle w:val="CommentReference"/>
        </w:rPr>
        <w:commentReference w:id="7"/>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w:t>
      </w:r>
      <w:r w:rsidRPr="00E44048">
        <w:rPr>
          <w:rFonts w:asciiTheme="majorHAnsi" w:hAnsiTheme="majorHAnsi" w:cs="Times New Roman"/>
          <w:color w:val="000000" w:themeColor="text1"/>
        </w:rPr>
        <w:lastRenderedPageBreak/>
        <w:t>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outros mecanismos que podem explicar cenários de coexistência de diversas naturezas, não </w:t>
      </w:r>
      <w:r w:rsidRPr="00E44048">
        <w:rPr>
          <w:rFonts w:asciiTheme="majorHAnsi" w:hAnsiTheme="majorHAnsi" w:cs="Times New Roman"/>
          <w:color w:val="000000" w:themeColor="text1"/>
        </w:rPr>
        <w:lastRenderedPageBreak/>
        <w:t>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0165E045"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r w:rsidR="000C2B71" w:rsidRPr="002B3497">
        <w:rPr>
          <w:rFonts w:asciiTheme="majorHAnsi" w:hAnsiTheme="majorHAnsi" w:cs="Times New Roman"/>
          <w:color w:val="000000" w:themeColor="text1"/>
        </w:rPr>
        <w:t>.</w:t>
      </w:r>
    </w:p>
    <w:p w14:paraId="7D719B8E" w14:textId="71D52FA6"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w:t>
      </w:r>
      <w:r w:rsidRPr="002B3497">
        <w:rPr>
          <w:rFonts w:asciiTheme="majorHAnsi" w:hAnsiTheme="majorHAnsi" w:cs="Times New Roman"/>
          <w:color w:val="000000" w:themeColor="text1"/>
        </w:rPr>
        <w:lastRenderedPageBreak/>
        <w:t xml:space="preserve">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 cada uma das condições ambientais se prolongue a ponto de levar a </w:t>
      </w:r>
      <w:r w:rsidR="006423D3">
        <w:rPr>
          <w:rFonts w:asciiTheme="majorHAnsi" w:hAnsiTheme="majorHAnsi" w:cs="Times New Roman"/>
          <w:color w:val="000000" w:themeColor="text1"/>
        </w:rPr>
        <w:t xml:space="preserve">estratégia não favorável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Uma abordagem diferente no estudo da evolução das estratégias de vida se dá a partir do critério de invasibilidade,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 xml:space="preserve">Maynard Smith &amp; </w:t>
      </w:r>
      <w:r w:rsidR="00AA3EB9" w:rsidRPr="00AA3EB9">
        <w:rPr>
          <w:rFonts w:asciiTheme="majorHAnsi" w:hAnsiTheme="majorHAnsi" w:cs="Times New Roman"/>
          <w:noProof/>
          <w:color w:val="000000" w:themeColor="text1"/>
        </w:rPr>
        <w:lastRenderedPageBreak/>
        <w:t>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22591C03"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permitiu a diferenciação entre estratégias evolutivamente estáveis e estratégias não-estáveis mas ainda assim estacionárias, ou seja, que podem emergir a partir da dinâmica intrínseca das populações. Mais especificamente, a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w:t>
      </w:r>
      <w:r w:rsidRPr="00587C8B">
        <w:rPr>
          <w:rFonts w:asciiTheme="majorHAnsi" w:hAnsiTheme="majorHAnsi" w:cs="Times New Roman"/>
          <w:color w:val="000000" w:themeColor="text1"/>
        </w:rPr>
        <w:lastRenderedPageBreak/>
        <w:t xml:space="preserve">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519D0881"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Inclusive, a estratégia de vida identificada como a de maior aptidão pode ser diferente </w:t>
      </w:r>
      <w:r w:rsidRPr="00E44048">
        <w:rPr>
          <w:rFonts w:asciiTheme="majorHAnsi" w:hAnsiTheme="majorHAnsi" w:cs="Times New Roman"/>
          <w:color w:val="000000" w:themeColor="text1"/>
        </w:rPr>
        <w:lastRenderedPageBreak/>
        <w:t>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0190B9AD"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diversas </w:t>
      </w:r>
      <w:r w:rsidR="000C2B71" w:rsidRPr="001C24C4">
        <w:rPr>
          <w:rFonts w:asciiTheme="majorHAnsi" w:hAnsiTheme="majorHAnsi" w:cs="Times New Roman"/>
          <w:color w:val="000000" w:themeColor="text1"/>
        </w:rPr>
        <w:t>abordagens (</w:t>
      </w:r>
      <w:r w:rsidR="000C2B71" w:rsidRPr="001C24C4">
        <w:rPr>
          <w:rFonts w:asciiTheme="majorHAnsi" w:hAnsiTheme="majorHAnsi" w:cs="Times"/>
          <w:color w:val="000000" w:themeColor="text1"/>
          <w:lang w:val="en-US"/>
        </w:rPr>
        <w:t>construção de nicho:</w:t>
      </w:r>
      <w:r w:rsidR="00367B88" w:rsidRPr="001C24C4">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B87405">
        <w:rPr>
          <w:rFonts w:asciiTheme="majorHAnsi" w:hAnsiTheme="majorHAnsi" w:cs="Times"/>
          <w:noProof/>
          <w:color w:val="000000" w:themeColor="text1"/>
          <w:lang w:val="en-US"/>
        </w:rPr>
        <w:t>Laland, Odling-Smee, &amp; Feldman (</w:t>
      </w:r>
      <w:r w:rsidR="00B87405" w:rsidRPr="00B87405">
        <w:rPr>
          <w:rFonts w:asciiTheme="majorHAnsi" w:hAnsiTheme="majorHAnsi" w:cs="Times"/>
          <w:noProof/>
          <w:color w:val="000000" w:themeColor="text1"/>
          <w:lang w:val="en-US"/>
        </w:rPr>
        <w:t>1999</w:t>
      </w:r>
      <w:r w:rsidR="00B87405">
        <w:rPr>
          <w:rFonts w:asciiTheme="majorHAnsi" w:hAnsiTheme="majorHAnsi" w:cs="Times"/>
          <w:noProof/>
          <w:color w:val="000000" w:themeColor="text1"/>
          <w:lang w:val="en-US"/>
        </w:rPr>
        <w:t>) e</w:t>
      </w:r>
      <w:r w:rsidR="00B87405" w:rsidRPr="00B87405">
        <w:rPr>
          <w:rFonts w:asciiTheme="majorHAnsi" w:hAnsiTheme="majorHAnsi" w:cs="Times"/>
          <w:noProof/>
          <w:color w:val="000000" w:themeColor="text1"/>
          <w:lang w:val="en-US"/>
        </w:rPr>
        <w:t xml:space="preserve"> </w:t>
      </w:r>
      <w:r w:rsidR="00B87405">
        <w:rPr>
          <w:rFonts w:asciiTheme="majorHAnsi" w:hAnsiTheme="majorHAnsi" w:cs="Times"/>
          <w:noProof/>
          <w:color w:val="000000" w:themeColor="text1"/>
          <w:lang w:val="en-US"/>
        </w:rPr>
        <w:t>Odling-Smee, Laland, &amp; Feldman (</w:t>
      </w:r>
      <w:r w:rsidR="00B87405" w:rsidRPr="00B87405">
        <w:rPr>
          <w:rFonts w:asciiTheme="majorHAnsi" w:hAnsiTheme="majorHAnsi" w:cs="Times"/>
          <w:noProof/>
          <w:color w:val="000000" w:themeColor="text1"/>
          <w:lang w:val="en-US"/>
        </w:rPr>
        <w:t>2003)</w:t>
      </w:r>
      <w:r w:rsidR="00B87405">
        <w:rPr>
          <w:rFonts w:asciiTheme="majorHAnsi" w:hAnsiTheme="majorHAnsi" w:cs="Times"/>
          <w:color w:val="000000" w:themeColor="text1"/>
          <w:lang w:val="en-US"/>
        </w:rPr>
        <w:fldChar w:fldCharType="end"/>
      </w:r>
      <w:r w:rsidR="00367B88" w:rsidRPr="00C879E9">
        <w:rPr>
          <w:rFonts w:asciiTheme="majorHAnsi" w:hAnsiTheme="majorHAnsi" w:cs="Times"/>
          <w:color w:val="000000" w:themeColor="text1"/>
          <w:lang w:val="en-US"/>
        </w:rPr>
        <w:t xml:space="preserve">, revisada em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04440B">
        <w:rPr>
          <w:rFonts w:asciiTheme="majorHAnsi" w:hAnsiTheme="majorHAnsi" w:cs="Times"/>
          <w:noProof/>
          <w:color w:val="000000" w:themeColor="text1"/>
          <w:lang w:val="en-US"/>
        </w:rPr>
        <w:t>Laland, Matthews, &amp; Feldman</w:t>
      </w:r>
      <w:r w:rsidR="00B87405" w:rsidRPr="00B87405">
        <w:rPr>
          <w:rFonts w:asciiTheme="majorHAnsi" w:hAnsiTheme="majorHAnsi" w:cs="Times"/>
          <w:noProof/>
          <w:color w:val="000000" w:themeColor="text1"/>
          <w:lang w:val="en-US"/>
        </w:rPr>
        <w:t xml:space="preserve"> </w:t>
      </w:r>
      <w:r w:rsidR="0004440B">
        <w:rPr>
          <w:rFonts w:asciiTheme="majorHAnsi" w:hAnsiTheme="majorHAnsi" w:cs="Times"/>
          <w:noProof/>
          <w:color w:val="000000" w:themeColor="text1"/>
          <w:lang w:val="en-US"/>
        </w:rPr>
        <w:t>(</w:t>
      </w:r>
      <w:r w:rsidR="00B87405" w:rsidRPr="00B87405">
        <w:rPr>
          <w:rFonts w:asciiTheme="majorHAnsi" w:hAnsiTheme="majorHAnsi" w:cs="Times"/>
          <w:noProof/>
          <w:color w:val="000000" w:themeColor="text1"/>
          <w:lang w:val="en-US"/>
        </w:rPr>
        <w:t>2016)</w:t>
      </w:r>
      <w:r w:rsidR="00B87405">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genética de comunidades: </w:t>
      </w:r>
      <w:r w:rsidR="00955E6D">
        <w:rPr>
          <w:rFonts w:asciiTheme="majorHAnsi" w:hAnsiTheme="majorHAnsi" w:cs="Times"/>
          <w:color w:val="000000" w:themeColor="text1"/>
          <w:lang w:val="en-US"/>
        </w:rPr>
        <w:fldChar w:fldCharType="begin" w:fldLock="1"/>
      </w:r>
      <w:r w:rsidR="00B87405">
        <w:rPr>
          <w:rFonts w:asciiTheme="majorHAnsi" w:hAnsiTheme="majorHAnsi" w:cs="Times"/>
          <w:color w:val="000000" w:themeColor="text1"/>
          <w:lang w:val="en-US"/>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sidRPr="00955E6D">
        <w:rPr>
          <w:rFonts w:asciiTheme="majorHAnsi" w:hAnsiTheme="majorHAnsi" w:cs="Times"/>
          <w:noProof/>
          <w:color w:val="000000" w:themeColor="text1"/>
          <w:lang w:val="en-US"/>
        </w:rPr>
        <w:t xml:space="preserve">Bailey, Wooley, Lindroth, </w:t>
      </w:r>
      <w:r w:rsidR="00955E6D">
        <w:rPr>
          <w:rFonts w:asciiTheme="majorHAnsi" w:hAnsiTheme="majorHAnsi" w:cs="Times"/>
          <w:noProof/>
          <w:color w:val="000000" w:themeColor="text1"/>
          <w:lang w:val="en-US"/>
        </w:rPr>
        <w:t>&amp; Whitham (2006) e Whitham et al.</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2006)</w:t>
      </w:r>
      <w:r w:rsidR="00955E6D">
        <w:rPr>
          <w:rFonts w:asciiTheme="majorHAnsi" w:hAnsiTheme="majorHAnsi" w:cs="Times"/>
          <w:color w:val="000000" w:themeColor="text1"/>
          <w:lang w:val="en-US"/>
        </w:rPr>
        <w:fldChar w:fldCharType="end"/>
      </w:r>
      <w:r w:rsidR="00AF4D7A" w:rsidRPr="00C879E9">
        <w:rPr>
          <w:rFonts w:asciiTheme="majorHAnsi" w:hAnsiTheme="majorHAnsi" w:cs="Times"/>
          <w:color w:val="000000" w:themeColor="text1"/>
          <w:lang w:val="en-US"/>
        </w:rPr>
        <w:t xml:space="preserve">, </w:t>
      </w:r>
      <w:r w:rsidR="00FB1310" w:rsidRPr="00C879E9">
        <w:rPr>
          <w:rFonts w:asciiTheme="majorHAnsi" w:hAnsiTheme="majorHAnsi" w:cs="Times"/>
          <w:color w:val="000000" w:themeColor="text1"/>
          <w:lang w:val="en-US"/>
        </w:rPr>
        <w:t xml:space="preserve">revisada em </w:t>
      </w:r>
      <w:r w:rsidR="00955E6D">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Pr>
          <w:rFonts w:asciiTheme="majorHAnsi" w:hAnsiTheme="majorHAnsi" w:cs="Times"/>
          <w:noProof/>
          <w:color w:val="000000" w:themeColor="text1"/>
          <w:lang w:val="en-US"/>
        </w:rPr>
        <w:t>Crutsinger</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2016)</w:t>
      </w:r>
      <w:r w:rsidR="00955E6D">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meta-comunidades em evolução: </w:t>
      </w:r>
      <w:r w:rsidR="005B2A8F">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Pr>
          <w:rFonts w:asciiTheme="majorHAnsi" w:hAnsiTheme="majorHAnsi" w:cs="Times"/>
          <w:color w:val="000000" w:themeColor="text1"/>
          <w:lang w:val="en-US"/>
        </w:rPr>
        <w:fldChar w:fldCharType="separate"/>
      </w:r>
      <w:r w:rsidR="005B2A8F">
        <w:rPr>
          <w:rFonts w:asciiTheme="majorHAnsi" w:hAnsiTheme="majorHAnsi" w:cs="Times"/>
          <w:noProof/>
          <w:color w:val="000000" w:themeColor="text1"/>
          <w:lang w:val="en-US"/>
        </w:rPr>
        <w:t>Urban &amp; Skelly</w:t>
      </w:r>
      <w:r w:rsidR="005B2A8F" w:rsidRPr="005B2A8F">
        <w:rPr>
          <w:rFonts w:asciiTheme="majorHAnsi" w:hAnsiTheme="majorHAnsi" w:cs="Times"/>
          <w:noProof/>
          <w:color w:val="000000" w:themeColor="text1"/>
          <w:lang w:val="en-US"/>
        </w:rPr>
        <w:t xml:space="preserve"> </w:t>
      </w:r>
      <w:r w:rsidR="005B2A8F">
        <w:rPr>
          <w:rFonts w:asciiTheme="majorHAnsi" w:hAnsiTheme="majorHAnsi" w:cs="Times"/>
          <w:noProof/>
          <w:color w:val="000000" w:themeColor="text1"/>
          <w:lang w:val="en-US"/>
        </w:rPr>
        <w:t>(</w:t>
      </w:r>
      <w:r w:rsidR="005B2A8F" w:rsidRPr="005B2A8F">
        <w:rPr>
          <w:rFonts w:asciiTheme="majorHAnsi" w:hAnsiTheme="majorHAnsi" w:cs="Times"/>
          <w:noProof/>
          <w:color w:val="000000" w:themeColor="text1"/>
          <w:lang w:val="en-US"/>
        </w:rPr>
        <w:t>2006)</w:t>
      </w:r>
      <w:r w:rsidR="005B2A8F">
        <w:rPr>
          <w:rFonts w:asciiTheme="majorHAnsi" w:hAnsiTheme="majorHAnsi" w:cs="Times"/>
          <w:color w:val="000000" w:themeColor="text1"/>
          <w:lang w:val="en-US"/>
        </w:rPr>
        <w:fldChar w:fldCharType="end"/>
      </w:r>
      <w:r w:rsidR="000C2B71" w:rsidRPr="00FB1310">
        <w:rPr>
          <w:rFonts w:asciiTheme="majorHAnsi" w:hAnsiTheme="majorHAnsi" w:cs="Times"/>
          <w:color w:val="000000" w:themeColor="text1"/>
          <w:lang w:val="en-US"/>
        </w:rPr>
        <w:t xml:space="preserve">; mosaico geográfico da coevolução: </w:t>
      </w:r>
      <w:r w:rsidR="005C4FF0">
        <w:rPr>
          <w:rFonts w:asciiTheme="majorHAnsi" w:hAnsiTheme="majorHAnsi" w:cs="Times"/>
          <w:color w:val="000000" w:themeColor="text1"/>
          <w:lang w:val="en-US"/>
        </w:rPr>
        <w:fldChar w:fldCharType="begin" w:fldLock="1"/>
      </w:r>
      <w:r w:rsidR="005B2A8F">
        <w:rPr>
          <w:rFonts w:asciiTheme="majorHAnsi" w:hAnsiTheme="majorHAnsi" w:cs="Times"/>
          <w:color w:val="000000" w:themeColor="text1"/>
          <w:lang w:val="en-US"/>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Pr>
          <w:rFonts w:asciiTheme="majorHAnsi" w:hAnsiTheme="majorHAnsi" w:cs="Times"/>
          <w:color w:val="000000" w:themeColor="text1"/>
          <w:lang w:val="en-US"/>
        </w:rPr>
        <w:fldChar w:fldCharType="separate"/>
      </w:r>
      <w:r w:rsidR="005C4FF0">
        <w:rPr>
          <w:rFonts w:asciiTheme="majorHAnsi" w:hAnsiTheme="majorHAnsi" w:cs="Times"/>
          <w:noProof/>
          <w:color w:val="000000" w:themeColor="text1"/>
          <w:lang w:val="en-US"/>
        </w:rPr>
        <w:t>Thompson (</w:t>
      </w:r>
      <w:r w:rsidR="005C4FF0" w:rsidRPr="005C4FF0">
        <w:rPr>
          <w:rFonts w:asciiTheme="majorHAnsi" w:hAnsiTheme="majorHAnsi" w:cs="Times"/>
          <w:noProof/>
          <w:color w:val="000000" w:themeColor="text1"/>
          <w:lang w:val="en-US"/>
        </w:rPr>
        <w:t>2005)</w:t>
      </w:r>
      <w:r w:rsidR="005C4FF0">
        <w:rPr>
          <w:rFonts w:asciiTheme="majorHAnsi" w:hAnsiTheme="majorHAnsi" w:cs="Times"/>
          <w:color w:val="000000" w:themeColor="text1"/>
          <w:lang w:val="en-US"/>
        </w:rPr>
        <w:fldChar w:fldCharType="end"/>
      </w:r>
      <w:r w:rsidR="00443509" w:rsidRPr="00FB1310">
        <w:rPr>
          <w:rFonts w:asciiTheme="majorHAnsi" w:hAnsiTheme="majorHAnsi" w:cs="Times"/>
          <w:color w:val="000000" w:themeColor="text1"/>
          <w:lang w:val="en-US"/>
        </w:rPr>
        <w:t>; filogenética comparativa</w:t>
      </w:r>
      <w:r w:rsidR="000C2B71" w:rsidRPr="00FB1310">
        <w:rPr>
          <w:rFonts w:asciiTheme="majorHAnsi" w:hAnsiTheme="majorHAnsi" w:cs="Times"/>
          <w:color w:val="000000" w:themeColor="text1"/>
          <w:lang w:val="en-US"/>
        </w:rPr>
        <w:t xml:space="preserve"> e filogenética</w:t>
      </w:r>
      <w:r w:rsidR="000C2B71" w:rsidRPr="00BB2E49">
        <w:rPr>
          <w:rFonts w:asciiTheme="majorHAnsi" w:hAnsiTheme="majorHAnsi" w:cs="Times"/>
          <w:color w:val="000000" w:themeColor="text1"/>
          <w:lang w:val="en-US"/>
        </w:rPr>
        <w:t xml:space="preserve"> de comunidades: revisadas em </w:t>
      </w:r>
      <w:r w:rsidR="00B40C7D">
        <w:rPr>
          <w:rFonts w:asciiTheme="majorHAnsi" w:hAnsiTheme="majorHAnsi" w:cs="Times"/>
          <w:color w:val="000000" w:themeColor="text1"/>
          <w:lang w:val="en-US"/>
        </w:rPr>
        <w:fldChar w:fldCharType="begin" w:fldLock="1"/>
      </w:r>
      <w:r w:rsidR="005C4FF0">
        <w:rPr>
          <w:rFonts w:asciiTheme="majorHAnsi" w:hAnsiTheme="majorHAnsi" w:cs="Times"/>
          <w:color w:val="000000" w:themeColor="text1"/>
          <w:lang w:val="en-US"/>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Pr>
          <w:rFonts w:asciiTheme="majorHAnsi" w:hAnsiTheme="majorHAnsi" w:cs="Times"/>
          <w:color w:val="000000" w:themeColor="text1"/>
          <w:lang w:val="en-US"/>
        </w:rPr>
        <w:fldChar w:fldCharType="separate"/>
      </w:r>
      <w:r w:rsidR="00B40C7D" w:rsidRPr="00B40C7D">
        <w:rPr>
          <w:rFonts w:asciiTheme="majorHAnsi" w:hAnsiTheme="majorHAnsi" w:cs="Times"/>
          <w:noProof/>
          <w:color w:val="000000" w:themeColor="text1"/>
          <w:lang w:val="en-US"/>
        </w:rPr>
        <w:t>Weber, Wagner, Best, Harmon, &amp; Matthe</w:t>
      </w:r>
      <w:r w:rsidR="00B40C7D">
        <w:rPr>
          <w:rFonts w:asciiTheme="majorHAnsi" w:hAnsiTheme="majorHAnsi" w:cs="Times"/>
          <w:noProof/>
          <w:color w:val="000000" w:themeColor="text1"/>
          <w:lang w:val="en-US"/>
        </w:rPr>
        <w:t>ws (</w:t>
      </w:r>
      <w:r w:rsidR="00B40C7D" w:rsidRPr="00B40C7D">
        <w:rPr>
          <w:rFonts w:asciiTheme="majorHAnsi" w:hAnsiTheme="majorHAnsi" w:cs="Times"/>
          <w:noProof/>
          <w:color w:val="000000" w:themeColor="text1"/>
          <w:lang w:val="en-US"/>
        </w:rPr>
        <w:t>2017)</w:t>
      </w:r>
      <w:r w:rsidR="00B40C7D">
        <w:rPr>
          <w:rFonts w:asciiTheme="majorHAnsi" w:hAnsiTheme="majorHAnsi" w:cs="Times"/>
          <w:color w:val="000000" w:themeColor="text1"/>
          <w:lang w:val="en-US"/>
        </w:rPr>
        <w:fldChar w:fldCharType="end"/>
      </w:r>
      <w:r w:rsidR="000C2B71" w:rsidRPr="00BB2E49">
        <w:rPr>
          <w:rFonts w:asciiTheme="majorHAnsi" w:hAnsiTheme="majorHAnsi" w:cs="Times"/>
          <w:color w:val="000000" w:themeColor="text1"/>
          <w:lang w:val="en-US"/>
        </w:rPr>
        <w:t>)</w:t>
      </w:r>
      <w:r w:rsidR="007A1C2D" w:rsidRPr="00BB2E49">
        <w:rPr>
          <w:rFonts w:asciiTheme="majorHAnsi" w:hAnsiTheme="majorHAnsi" w:cs="Times New Roman"/>
          <w:color w:val="000000" w:themeColor="text1"/>
        </w:rPr>
        <w:t>,</w:t>
      </w:r>
      <w:r w:rsidR="00BC6525">
        <w:rPr>
          <w:rFonts w:asciiTheme="majorHAnsi" w:hAnsiTheme="majorHAnsi" w:cs="Times New Roman"/>
          <w:color w:val="000000" w:themeColor="text1"/>
        </w:rPr>
        <w:t xml:space="preserve"> que foram</w:t>
      </w:r>
      <w:r w:rsidR="007A1C2D" w:rsidRPr="00BB2E49">
        <w:rPr>
          <w:rFonts w:asciiTheme="majorHAnsi" w:hAnsiTheme="majorHAnsi" w:cs="Times New Roman"/>
          <w:color w:val="000000" w:themeColor="text1"/>
        </w:rPr>
        <w:t xml:space="preserve"> </w:t>
      </w:r>
      <w:r w:rsidR="000C2B71" w:rsidRPr="00BB2E49">
        <w:rPr>
          <w:rFonts w:asciiTheme="majorHAnsi" w:hAnsiTheme="majorHAnsi" w:cs="Times New Roman"/>
          <w:color w:val="000000" w:themeColor="text1"/>
        </w:rPr>
        <w:t xml:space="preserve">revisadas por </w:t>
      </w:r>
      <w:r w:rsidR="00435373">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Pr>
          <w:rFonts w:asciiTheme="majorHAnsi" w:hAnsiTheme="majorHAnsi" w:cs="Times New Roman"/>
          <w:color w:val="000000" w:themeColor="text1"/>
        </w:rPr>
        <w:fldChar w:fldCharType="separate"/>
      </w:r>
      <w:r w:rsidR="00435373" w:rsidRPr="00435373">
        <w:rPr>
          <w:rFonts w:asciiTheme="majorHAnsi" w:hAnsiTheme="majorHAnsi" w:cs="Times New Roman"/>
          <w:noProof/>
          <w:color w:val="000000" w:themeColor="text1"/>
        </w:rPr>
        <w:t>Johnson &amp; Stinch</w:t>
      </w:r>
      <w:r w:rsidR="00435373">
        <w:rPr>
          <w:rFonts w:asciiTheme="majorHAnsi" w:hAnsiTheme="majorHAnsi" w:cs="Times New Roman"/>
          <w:noProof/>
          <w:color w:val="000000" w:themeColor="text1"/>
        </w:rPr>
        <w:t>combe</w:t>
      </w:r>
      <w:r w:rsidR="00435373" w:rsidRPr="00435373">
        <w:rPr>
          <w:rFonts w:asciiTheme="majorHAnsi" w:hAnsiTheme="majorHAnsi" w:cs="Times New Roman"/>
          <w:noProof/>
          <w:color w:val="000000" w:themeColor="text1"/>
        </w:rPr>
        <w:t xml:space="preserve"> </w:t>
      </w:r>
      <w:r w:rsidR="00435373">
        <w:rPr>
          <w:rFonts w:asciiTheme="majorHAnsi" w:hAnsiTheme="majorHAnsi" w:cs="Times New Roman"/>
          <w:noProof/>
          <w:color w:val="000000" w:themeColor="text1"/>
        </w:rPr>
        <w:t>(</w:t>
      </w:r>
      <w:r w:rsidR="00435373" w:rsidRPr="00435373">
        <w:rPr>
          <w:rFonts w:asciiTheme="majorHAnsi" w:hAnsiTheme="majorHAnsi" w:cs="Times New Roman"/>
          <w:noProof/>
          <w:color w:val="000000" w:themeColor="text1"/>
        </w:rPr>
        <w:t>2007)</w:t>
      </w:r>
      <w:r w:rsidR="00435373">
        <w:rPr>
          <w:rFonts w:asciiTheme="majorHAnsi" w:hAnsiTheme="majorHAnsi" w:cs="Times New Roman"/>
          <w:color w:val="000000" w:themeColor="text1"/>
        </w:rPr>
        <w:fldChar w:fldCharType="end"/>
      </w:r>
      <w:r w:rsidR="007A1C2D" w:rsidRPr="00BB2E49">
        <w:rPr>
          <w:rFonts w:asciiTheme="majorHAnsi" w:hAnsiTheme="majorHAnsi" w:cs="Times"/>
          <w:color w:val="000000" w:themeColor="text1"/>
          <w:lang w:val="en-US"/>
        </w:rPr>
        <w:t>,</w:t>
      </w:r>
      <w:r w:rsidR="00482BE0" w:rsidRPr="00BB2E49">
        <w:rPr>
          <w:rFonts w:asciiTheme="majorHAnsi" w:hAnsiTheme="majorHAnsi" w:cs="Times"/>
          <w:color w:val="000000" w:themeColor="text1"/>
          <w:lang w:val="en-US"/>
        </w:rPr>
        <w:t xml:space="preserve"> </w:t>
      </w:r>
      <w:r w:rsidR="00435373">
        <w:rPr>
          <w:rFonts w:asciiTheme="majorHAnsi" w:hAnsiTheme="majorHAnsi" w:cs="Times"/>
          <w:color w:val="000000" w:themeColor="text1"/>
          <w:lang w:val="en-US"/>
        </w:rPr>
        <w:fldChar w:fldCharType="begin" w:fldLock="1"/>
      </w:r>
      <w:r w:rsidR="00435373">
        <w:rPr>
          <w:rFonts w:asciiTheme="majorHAnsi" w:hAnsiTheme="majorHAnsi" w:cs="Times"/>
          <w:color w:val="000000" w:themeColor="text1"/>
          <w:lang w:val="en-US"/>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 xml:space="preserve"> Urban et al.</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2008)</w:t>
      </w:r>
      <w:r w:rsidR="00435373">
        <w:rPr>
          <w:rFonts w:asciiTheme="majorHAnsi" w:hAnsiTheme="majorHAnsi" w:cs="Times"/>
          <w:color w:val="000000" w:themeColor="text1"/>
          <w:lang w:val="en-US"/>
        </w:rPr>
        <w:fldChar w:fldCharType="end"/>
      </w:r>
      <w:r w:rsidR="007A1C2D" w:rsidRPr="00E632CA">
        <w:rPr>
          <w:rFonts w:asciiTheme="majorHAnsi" w:hAnsiTheme="majorHAnsi" w:cs="Times"/>
          <w:color w:val="000000" w:themeColor="text1"/>
          <w:lang w:val="en-US"/>
        </w:rPr>
        <w:t xml:space="preserve"> e </w:t>
      </w:r>
      <w:r w:rsidR="00435373">
        <w:rPr>
          <w:rFonts w:asciiTheme="majorHAnsi" w:hAnsiTheme="majorHAnsi" w:cs="Times"/>
          <w:color w:val="000000" w:themeColor="text1"/>
          <w:lang w:val="en-US"/>
        </w:rPr>
        <w:fldChar w:fldCharType="begin" w:fldLock="1"/>
      </w:r>
      <w:r w:rsidR="00B40C7D">
        <w:rPr>
          <w:rFonts w:asciiTheme="majorHAnsi" w:hAnsiTheme="majorHAnsi" w:cs="Times"/>
          <w:color w:val="000000" w:themeColor="text1"/>
          <w:lang w:val="en-US"/>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Post &amp; Palkovacs</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2009)</w:t>
      </w:r>
      <w:r w:rsidR="00435373">
        <w:rPr>
          <w:rFonts w:asciiTheme="majorHAnsi" w:hAnsiTheme="majorHAnsi" w:cs="Times"/>
          <w:color w:val="000000" w:themeColor="text1"/>
          <w:lang w:val="en-US"/>
        </w:rPr>
        <w:fldChar w:fldCharType="end"/>
      </w:r>
      <w:r w:rsidR="00060C6B" w:rsidRPr="00E632CA">
        <w:rPr>
          <w:rFonts w:asciiTheme="majorHAnsi" w:hAnsiTheme="majorHAnsi" w:cs="Times"/>
          <w:color w:val="000000" w:themeColor="text1"/>
          <w:lang w:val="en-US"/>
        </w:rPr>
        <w:t>.</w:t>
      </w:r>
      <w:r w:rsidR="00060C6B">
        <w:rPr>
          <w:rFonts w:asciiTheme="majorHAnsi" w:hAnsiTheme="majorHAnsi" w:cs="Times"/>
          <w:color w:val="000000" w:themeColor="text1"/>
          <w:lang w:val="en-US"/>
        </w:rPr>
        <w:t xml:space="preserve"> Entretanto, </w:t>
      </w:r>
      <w:r w:rsidR="000C2B71" w:rsidRPr="00E44048">
        <w:rPr>
          <w:rFonts w:asciiTheme="majorHAnsi" w:hAnsiTheme="majorHAnsi" w:cs="Times New Roman"/>
          <w:color w:val="000000" w:themeColor="text1"/>
        </w:rPr>
        <w:t xml:space="preserve">o estudo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 associados</w:t>
      </w:r>
      <w:r w:rsidR="005436E6">
        <w:rPr>
          <w:rFonts w:asciiTheme="majorHAnsi" w:hAnsiTheme="majorHAnsi" w:cs="Times New Roman"/>
          <w:color w:val="000000" w:themeColor="text1"/>
        </w:rPr>
        <w:t xml:space="preserve"> à</w:t>
      </w:r>
      <w:r w:rsidR="007645CF">
        <w:rPr>
          <w:rFonts w:asciiTheme="majorHAnsi" w:hAnsiTheme="majorHAnsi" w:cs="Times New Roman"/>
          <w:color w:val="000000" w:themeColor="text1"/>
        </w:rPr>
        <w:t xml:space="preserve"> segregação desses processos.</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8" w:name="_Toc487972242"/>
    <w:p w14:paraId="6D2161F1" w14:textId="35523162" w:rsidR="00C762BF" w:rsidRPr="00011943" w:rsidRDefault="00C762BF" w:rsidP="003C491E">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sidRPr="004B2563">
        <w:rPr>
          <w:color w:val="000000" w:themeColor="text1"/>
        </w:rPr>
        <w:t>MATERIAL E MÉTODOS</w:t>
      </w:r>
      <w:bookmarkEnd w:id="8"/>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9" w:name="_Toc487972243"/>
      <w:r w:rsidRPr="007F7CAE">
        <w:t>5</w:t>
      </w:r>
      <w:r w:rsidR="00A564CF" w:rsidRPr="007F7CAE">
        <w:t xml:space="preserve">.1 </w:t>
      </w:r>
      <w:r w:rsidR="00A564CF" w:rsidRPr="007F7CAE">
        <w:tab/>
      </w:r>
      <w:r w:rsidR="00A564CF" w:rsidRPr="005117BD">
        <w:rPr>
          <w:color w:val="000000" w:themeColor="text1"/>
        </w:rPr>
        <w:t>Descrição do modelo</w:t>
      </w:r>
      <w:bookmarkEnd w:id="9"/>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233AB2"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Desenvolvemos um Modelo Baseado em Indivíduo (</w:t>
      </w:r>
      <w:r w:rsidRPr="00233AB2">
        <w:rPr>
          <w:rFonts w:asciiTheme="majorHAnsi" w:hAnsiTheme="majorHAnsi"/>
          <w:i/>
          <w:sz w:val="24"/>
          <w:szCs w:val="24"/>
        </w:rPr>
        <w:t>IBM - Individual Based Model</w:t>
      </w:r>
      <w:r w:rsidRPr="00233AB2">
        <w:rPr>
          <w:rFonts w:asciiTheme="majorHAnsi" w:hAnsiTheme="majorHAnsi"/>
          <w:sz w:val="24"/>
          <w:szCs w:val="24"/>
        </w:rPr>
        <w:t xml:space="preserve">) não </w:t>
      </w:r>
      <w:r w:rsidRPr="000C5276">
        <w:rPr>
          <w:rFonts w:asciiTheme="majorHAnsi" w:hAnsiTheme="majorHAnsi"/>
          <w:sz w:val="24"/>
          <w:szCs w:val="24"/>
        </w:rPr>
        <w:t>espacializado utilizando o software R (</w:t>
      </w:r>
      <w:r w:rsidR="00B52025" w:rsidRPr="000C5276">
        <w:rPr>
          <w:rFonts w:asciiTheme="majorHAnsi" w:hAnsiTheme="majorHAnsi"/>
          <w:sz w:val="24"/>
          <w:szCs w:val="24"/>
        </w:rPr>
        <w:t xml:space="preserve">R Core Team, </w:t>
      </w:r>
      <w:r w:rsidR="005A35AE" w:rsidRPr="000C5276">
        <w:rPr>
          <w:rFonts w:asciiTheme="majorHAnsi" w:hAnsiTheme="majorHAnsi"/>
          <w:sz w:val="24"/>
          <w:szCs w:val="24"/>
        </w:rPr>
        <w:t>2016)</w:t>
      </w:r>
      <w:r w:rsidRPr="000C5276">
        <w:rPr>
          <w:rFonts w:asciiTheme="majorHAnsi" w:hAnsiTheme="majorHAnsi"/>
          <w:sz w:val="24"/>
          <w:szCs w:val="24"/>
        </w:rPr>
        <w:t xml:space="preserve">, com o qual foram simuladas comunidades com número de indivíduos </w:t>
      </w:r>
      <w:r w:rsidRPr="00F37D68">
        <w:rPr>
          <w:rFonts w:asciiTheme="majorHAnsi" w:hAnsiTheme="majorHAnsi"/>
          <w:sz w:val="24"/>
          <w:szCs w:val="24"/>
        </w:rPr>
        <w:t>constante. Cada simulação gerada pelo mode</w:t>
      </w:r>
      <w:r w:rsidR="000C5276" w:rsidRPr="00F37D68">
        <w:rPr>
          <w:rFonts w:asciiTheme="majorHAnsi" w:hAnsiTheme="majorHAnsi"/>
          <w:sz w:val="24"/>
          <w:szCs w:val="24"/>
        </w:rPr>
        <w:t>lo corresponde a uma comunidade</w:t>
      </w:r>
      <w:r w:rsidRPr="00F37D68">
        <w:rPr>
          <w:rFonts w:asciiTheme="majorHAnsi" w:hAnsiTheme="majorHAnsi"/>
          <w:sz w:val="24"/>
          <w:szCs w:val="24"/>
        </w:rPr>
        <w:t xml:space="preserve"> que passa por ciclos sucessivos em que ocorre morte de indivíduos (que pode ser natural ou por distúrbio), produção de propágulos por meio de reprodução sexuada e recrutamento de novos indivíduos a partir do banco de propágulos. A longevidade e a fecundidade, atributos </w:t>
      </w:r>
      <w:r w:rsidR="00724E53" w:rsidRPr="00F37D68">
        <w:rPr>
          <w:rFonts w:asciiTheme="majorHAnsi" w:hAnsiTheme="majorHAnsi"/>
          <w:sz w:val="24"/>
          <w:szCs w:val="24"/>
        </w:rPr>
        <w:t>representados respectivamente pela</w:t>
      </w:r>
      <w:r w:rsidRPr="00F37D68">
        <w:rPr>
          <w:rFonts w:asciiTheme="majorHAnsi" w:hAnsiTheme="majorHAnsi"/>
          <w:sz w:val="24"/>
          <w:szCs w:val="24"/>
        </w:rPr>
        <w:t xml:space="preserve"> pro</w:t>
      </w:r>
      <w:r w:rsidR="00724E53" w:rsidRPr="00F37D68">
        <w:rPr>
          <w:rFonts w:asciiTheme="majorHAnsi" w:hAnsiTheme="majorHAnsi"/>
          <w:sz w:val="24"/>
          <w:szCs w:val="24"/>
        </w:rPr>
        <w:t xml:space="preserve">babilidade de sobrevivência e </w:t>
      </w:r>
      <w:commentRangeStart w:id="10"/>
      <w:r w:rsidR="00724E53" w:rsidRPr="00F37D68">
        <w:rPr>
          <w:rFonts w:asciiTheme="majorHAnsi" w:hAnsiTheme="majorHAnsi"/>
          <w:sz w:val="24"/>
          <w:szCs w:val="24"/>
        </w:rPr>
        <w:t>pelo</w:t>
      </w:r>
      <w:r w:rsidRPr="00F37D68">
        <w:rPr>
          <w:rFonts w:asciiTheme="majorHAnsi" w:hAnsiTheme="majorHAnsi"/>
          <w:sz w:val="24"/>
          <w:szCs w:val="24"/>
        </w:rPr>
        <w:t xml:space="preserve"> número de gametas femininos que cada indivíduo produz por ciclo</w:t>
      </w:r>
      <w:commentRangeEnd w:id="10"/>
      <w:r w:rsidR="007640FC" w:rsidRPr="00F37D68">
        <w:rPr>
          <w:rStyle w:val="CommentReference"/>
          <w:rFonts w:asciiTheme="minorHAnsi" w:hAnsiTheme="minorHAnsi" w:cstheme="minorBidi"/>
        </w:rPr>
        <w:commentReference w:id="10"/>
      </w:r>
      <w:r w:rsidRPr="00F37D68">
        <w:rPr>
          <w:rFonts w:asciiTheme="majorHAnsi" w:hAnsiTheme="majorHAnsi"/>
          <w:sz w:val="24"/>
          <w:szCs w:val="24"/>
        </w:rPr>
        <w:t>, estão correlacionadas negativamente (</w:t>
      </w:r>
      <w:r w:rsidRPr="00F37D68">
        <w:rPr>
          <w:rFonts w:asciiTheme="majorHAnsi" w:hAnsiTheme="majorHAnsi"/>
          <w:i/>
          <w:sz w:val="24"/>
          <w:szCs w:val="24"/>
        </w:rPr>
        <w:t>trade-off</w:t>
      </w:r>
      <w:r w:rsidRPr="00F37D68">
        <w:rPr>
          <w:rFonts w:asciiTheme="majorHAnsi" w:hAnsiTheme="majorHAnsi"/>
          <w:sz w:val="24"/>
          <w:szCs w:val="24"/>
        </w:rPr>
        <w:t>) e juntas 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Os parâmetros do modelo são: 1) riqueza inicial da comunidade,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a cada ciclo e o número de gametas femininos produzidos por ele no ciclo, diretamente </w:t>
      </w:r>
      <w:r w:rsidRPr="00233AB2">
        <w:rPr>
          <w:rFonts w:asciiTheme="majorHAnsi" w:hAnsiTheme="majorHAnsi"/>
          <w:sz w:val="24"/>
          <w:szCs w:val="24"/>
        </w:rPr>
        <w:lastRenderedPageBreak/>
        <w:t>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w:t>
      </w:r>
      <w:r w:rsidRPr="00F37D68">
        <w:rPr>
          <w:rFonts w:asciiTheme="majorHAnsi" w:hAnsiTheme="majorHAnsi"/>
          <w:sz w:val="24"/>
          <w:szCs w:val="24"/>
        </w:rPr>
        <w:t xml:space="preserve">indivíduos produzem o número de gametas femininos que lhes é característico e </w:t>
      </w:r>
      <w:commentRangeStart w:id="11"/>
      <w:r w:rsidRPr="00F37D68">
        <w:rPr>
          <w:rFonts w:asciiTheme="majorHAnsi" w:hAnsiTheme="majorHAnsi"/>
          <w:sz w:val="24"/>
          <w:szCs w:val="24"/>
        </w:rPr>
        <w:t>um número de gametas masculinos que é igual para todos os indivíduos independente de suas estratégias</w:t>
      </w:r>
      <w:commentRangeEnd w:id="11"/>
      <w:r w:rsidR="00C70DFE" w:rsidRPr="00F37D68">
        <w:rPr>
          <w:rStyle w:val="CommentReference"/>
          <w:rFonts w:asciiTheme="minorHAnsi" w:hAnsiTheme="minorHAnsi" w:cstheme="minorBidi"/>
        </w:rPr>
        <w:commentReference w:id="11"/>
      </w:r>
      <w:r w:rsidRPr="00F37D68">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w:t>
      </w:r>
      <w:r w:rsidRPr="00233AB2">
        <w:rPr>
          <w:rFonts w:asciiTheme="majorHAnsi" w:hAnsiTheme="majorHAnsi"/>
          <w:sz w:val="24"/>
          <w:szCs w:val="24"/>
        </w:rPr>
        <w:t xml:space="preserve">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2" w:name="_Toc487972244"/>
      <w:r w:rsidRPr="007F7CAE">
        <w:t>5</w:t>
      </w:r>
      <w:r w:rsidR="00A564CF" w:rsidRPr="007F7CAE">
        <w:t xml:space="preserve">.2 </w:t>
      </w:r>
      <w:r w:rsidR="00A564CF" w:rsidRPr="007F7CAE">
        <w:tab/>
      </w:r>
      <w:r w:rsidR="001054C0" w:rsidRPr="005117BD">
        <w:rPr>
          <w:color w:val="000000" w:themeColor="text1"/>
        </w:rPr>
        <w:t>Cenários simulados</w:t>
      </w:r>
      <w:bookmarkEnd w:id="12"/>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475C1BFE"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 xml:space="preserve">510 árvores com DAP (diâmetro à altura do peito) maior ou igual a 10 cm </w:t>
      </w:r>
      <w:r w:rsidRPr="009F3EC3">
        <w:rPr>
          <w:rStyle w:val="s2"/>
          <w:rFonts w:asciiTheme="majorHAnsi" w:hAnsiTheme="majorHAnsi"/>
          <w:color w:val="000000" w:themeColor="text1"/>
          <w:sz w:val="24"/>
          <w:szCs w:val="24"/>
        </w:rPr>
        <w:t>pertencentes a 170 espécies diferentes (</w:t>
      </w:r>
      <w:r w:rsidR="004B02FE" w:rsidRPr="009F3EC3">
        <w:rPr>
          <w:rStyle w:val="s2"/>
          <w:rFonts w:asciiTheme="majorHAnsi" w:hAnsiTheme="majorHAnsi"/>
          <w:color w:val="000000" w:themeColor="text1"/>
          <w:sz w:val="24"/>
          <w:szCs w:val="24"/>
        </w:rPr>
        <w:t xml:space="preserve">Jari </w:t>
      </w:r>
      <w:r w:rsidRPr="009F3EC3">
        <w:rPr>
          <w:rStyle w:val="s3"/>
          <w:rFonts w:asciiTheme="majorHAnsi" w:hAnsiTheme="majorHAnsi"/>
          <w:color w:val="000000" w:themeColor="text1"/>
          <w:sz w:val="24"/>
          <w:szCs w:val="24"/>
        </w:rPr>
        <w:t>Oksanen et al., 2016</w:t>
      </w:r>
      <w:r w:rsidRPr="009F3EC3">
        <w:rPr>
          <w:rStyle w:val="s2"/>
          <w:rFonts w:asciiTheme="majorHAnsi" w:hAnsiTheme="majorHAnsi"/>
          <w:color w:val="000000" w:themeColor="text1"/>
          <w:sz w:val="24"/>
          <w:szCs w:val="24"/>
        </w:rPr>
        <w:t>). Em áreas do mesmo tamanho na Mata Atlântica, a abundância de árvores com DAP maior ou igual a 10 cm variou de 4 817 a 4 920 e a riqueza variou de 108 a 325 (</w:t>
      </w:r>
      <w:r w:rsidRPr="009F3EC3">
        <w:rPr>
          <w:rStyle w:val="s3"/>
          <w:rFonts w:asciiTheme="majorHAnsi" w:hAnsiTheme="majorHAnsi"/>
          <w:color w:val="000000" w:themeColor="text1"/>
          <w:sz w:val="24"/>
          <w:szCs w:val="24"/>
        </w:rPr>
        <w:t>de Lima et al., 2015</w:t>
      </w:r>
      <w:r w:rsidRPr="009F3EC3">
        <w:rPr>
          <w:rStyle w:val="s2"/>
          <w:rFonts w:asciiTheme="majorHAnsi" w:hAnsiTheme="majorHAnsi"/>
          <w:color w:val="000000" w:themeColor="text1"/>
          <w:sz w:val="24"/>
          <w:szCs w:val="24"/>
        </w:rPr>
        <w:t xml:space="preserve">). Dessa forma, escolhemos fixar a abundância total em 5 000 e </w:t>
      </w:r>
      <w:commentRangeStart w:id="13"/>
      <w:r w:rsidRPr="009F3EC3">
        <w:rPr>
          <w:rStyle w:val="s2"/>
          <w:rFonts w:asciiTheme="majorHAnsi" w:hAnsiTheme="majorHAnsi"/>
          <w:color w:val="000000" w:themeColor="text1"/>
          <w:sz w:val="24"/>
          <w:szCs w:val="24"/>
        </w:rPr>
        <w:t xml:space="preserve">variar a riqueza de cinco a 500, </w:t>
      </w:r>
      <w:commentRangeEnd w:id="13"/>
      <w:r w:rsidR="0087410C" w:rsidRPr="009F3EC3">
        <w:rPr>
          <w:rStyle w:val="CommentReference"/>
          <w:rFonts w:asciiTheme="minorHAnsi" w:hAnsiTheme="minorHAnsi" w:cstheme="minorBidi"/>
        </w:rPr>
        <w:commentReference w:id="13"/>
      </w:r>
      <w:r w:rsidRPr="009F3EC3">
        <w:rPr>
          <w:rStyle w:val="s2"/>
          <w:rFonts w:asciiTheme="majorHAnsi" w:hAnsiTheme="majorHAnsi"/>
          <w:color w:val="000000" w:themeColor="text1"/>
          <w:sz w:val="24"/>
          <w:szCs w:val="24"/>
        </w:rPr>
        <w:t>a fim de gerar simulações com padrões de</w:t>
      </w:r>
      <w:r w:rsidRPr="00233AB2">
        <w:rPr>
          <w:rStyle w:val="s2"/>
          <w:rFonts w:asciiTheme="majorHAnsi" w:hAnsiTheme="majorHAnsi"/>
          <w:color w:val="000000" w:themeColor="text1"/>
          <w:sz w:val="24"/>
          <w:szCs w:val="24"/>
        </w:rPr>
        <w:t xml:space="preserv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r w:rsidRPr="00233AB2">
        <w:rPr>
          <w:rStyle w:val="s2"/>
          <w:rFonts w:asciiTheme="majorHAnsi" w:hAnsiTheme="majorHAnsi"/>
          <w:i/>
          <w:color w:val="000000" w:themeColor="text1"/>
          <w:sz w:val="24"/>
          <w:szCs w:val="24"/>
        </w:rPr>
        <w:t>Bertholletia excelsa</w:t>
      </w:r>
      <w:r w:rsidR="008C21B5">
        <w:rPr>
          <w:rStyle w:val="s2"/>
          <w:rFonts w:asciiTheme="majorHAnsi" w:hAnsiTheme="majorHAnsi"/>
          <w:color w:val="000000" w:themeColor="text1"/>
          <w:sz w:val="24"/>
          <w:szCs w:val="24"/>
        </w:rPr>
        <w:t>, produtora da castanha-do-pará.</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3">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4" w:name="_Toc487972245"/>
      <w:r w:rsidRPr="007F7CAE">
        <w:t>5</w:t>
      </w:r>
      <w:r w:rsidR="00A564CF" w:rsidRPr="007F7CAE">
        <w:t xml:space="preserve">.3 </w:t>
      </w:r>
      <w:r w:rsidR="00E25784" w:rsidRPr="007F7CAE">
        <w:tab/>
      </w:r>
      <w:commentRangeStart w:id="15"/>
      <w:r w:rsidR="00E25784" w:rsidRPr="005117BD">
        <w:rPr>
          <w:color w:val="000000" w:themeColor="text1"/>
        </w:rPr>
        <w:t>V</w:t>
      </w:r>
      <w:r w:rsidR="00A564CF" w:rsidRPr="005117BD">
        <w:rPr>
          <w:color w:val="000000" w:themeColor="text1"/>
        </w:rPr>
        <w:t>ariáveis operacionais</w:t>
      </w:r>
      <w:commentRangeEnd w:id="15"/>
      <w:r w:rsidR="00C379F8">
        <w:rPr>
          <w:rStyle w:val="CommentReference"/>
          <w:rFonts w:eastAsiaTheme="minorHAnsi" w:cstheme="minorBidi"/>
          <w:b w:val="0"/>
          <w:smallCaps w:val="0"/>
          <w:color w:val="auto"/>
        </w:rPr>
        <w:commentReference w:id="15"/>
      </w:r>
      <w:bookmarkEnd w:id="14"/>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6"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6"/>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7"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7"/>
    </w:p>
    <w:p w14:paraId="5F0488D3" w14:textId="0960EBFC"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três variáveis preditoras: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xml:space="preserve">. O distúrbio foi representado por um índice </w:t>
      </w:r>
      <w:r w:rsidR="007413F2">
        <w:rPr>
          <w:rFonts w:asciiTheme="majorHAnsi" w:hAnsiTheme="majorHAnsi"/>
          <w:sz w:val="24"/>
          <w:szCs w:val="24"/>
        </w:rPr>
        <w:t xml:space="preserve">contínuo </w:t>
      </w:r>
      <w:r w:rsidRPr="00233AB2">
        <w:rPr>
          <w:rFonts w:asciiTheme="majorHAnsi" w:hAnsiTheme="majorHAnsi"/>
          <w:sz w:val="24"/>
          <w:szCs w:val="24"/>
        </w:rPr>
        <w:t>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18"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18"/>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6CD2CBCE"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w:t>
      </w:r>
      <w:r w:rsidR="00FC4AE6">
        <w:rPr>
          <w:rFonts w:asciiTheme="majorHAnsi" w:hAnsiTheme="majorHAnsi"/>
          <w:sz w:val="24"/>
          <w:szCs w:val="24"/>
        </w:rPr>
        <w:t xml:space="preserve">populações e </w:t>
      </w:r>
      <w:r w:rsidRPr="00233AB2">
        <w:rPr>
          <w:rFonts w:asciiTheme="majorHAnsi" w:hAnsiTheme="majorHAnsi"/>
          <w:sz w:val="24"/>
          <w:szCs w:val="24"/>
        </w:rPr>
        <w:t xml:space="preserve">comunidades sob os distintos cenários (evolutivo, </w:t>
      </w:r>
      <w:r w:rsidRPr="00233AB2">
        <w:rPr>
          <w:rFonts w:asciiTheme="majorHAnsi" w:hAnsiTheme="majorHAnsi"/>
          <w:sz w:val="24"/>
          <w:szCs w:val="24"/>
        </w:rPr>
        <w:lastRenderedPageBreak/>
        <w:t xml:space="preserve">ecológico ou eco-evolutivo).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através da estimativa de máxima verossimilhança de seus parâmetros.</w:t>
      </w:r>
      <w:r w:rsidR="0019561E">
        <w:rPr>
          <w:rFonts w:asciiTheme="majorHAnsi" w:hAnsiTheme="majorHAnsi"/>
          <w:sz w:val="24"/>
          <w:szCs w:val="24"/>
        </w:rPr>
        <w:t xml:space="preserve"> Os modelos ajustados </w:t>
      </w:r>
      <w:r w:rsidR="0019561E" w:rsidRPr="009F3EC3">
        <w:rPr>
          <w:rFonts w:asciiTheme="majorHAnsi" w:hAnsiTheme="majorHAnsi"/>
          <w:sz w:val="24"/>
          <w:szCs w:val="24"/>
        </w:rPr>
        <w:t xml:space="preserve">representaram possíveis </w:t>
      </w:r>
      <w:r w:rsidR="00F527DB" w:rsidRPr="009F3EC3">
        <w:rPr>
          <w:rFonts w:asciiTheme="majorHAnsi" w:hAnsiTheme="majorHAnsi"/>
          <w:sz w:val="24"/>
          <w:szCs w:val="24"/>
        </w:rPr>
        <w:t xml:space="preserve">formas para explicar as relações observadas </w:t>
      </w:r>
      <w:r w:rsidR="0019561E" w:rsidRPr="009F3EC3">
        <w:rPr>
          <w:rFonts w:asciiTheme="majorHAnsi" w:hAnsiTheme="majorHAnsi"/>
          <w:sz w:val="24"/>
          <w:szCs w:val="24"/>
        </w:rPr>
        <w:t>entre as variáveis de interesse e o índice de distúrbio.</w:t>
      </w:r>
      <w:r w:rsidRPr="009F3EC3">
        <w:rPr>
          <w:rFonts w:asciiTheme="majorHAnsi" w:hAnsiTheme="majorHAnsi"/>
          <w:sz w:val="24"/>
          <w:szCs w:val="24"/>
        </w:rPr>
        <w:t xml:space="preserve"> As distribuições de erro utilizadas foram a </w:t>
      </w:r>
      <w:commentRangeStart w:id="19"/>
      <w:r w:rsidRPr="009F3EC3">
        <w:rPr>
          <w:rFonts w:asciiTheme="majorHAnsi" w:hAnsiTheme="majorHAnsi"/>
          <w:sz w:val="24"/>
          <w:szCs w:val="24"/>
        </w:rPr>
        <w:t>normal e a gama</w:t>
      </w:r>
      <w:commentRangeEnd w:id="19"/>
      <w:r w:rsidR="006A78E6" w:rsidRPr="009F3EC3">
        <w:rPr>
          <w:rStyle w:val="CommentReference"/>
          <w:rFonts w:asciiTheme="minorHAnsi" w:hAnsiTheme="minorHAnsi" w:cstheme="minorBidi"/>
        </w:rPr>
        <w:commentReference w:id="19"/>
      </w:r>
      <w:r w:rsidRPr="009F3EC3">
        <w:rPr>
          <w:rStyle w:val="FootnoteReference"/>
        </w:rPr>
        <w:footnoteReference w:id="7"/>
      </w:r>
      <w:r w:rsidRPr="009F3EC3">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9F3EC3">
        <w:rPr>
          <w:rStyle w:val="s4"/>
          <w:rFonts w:asciiTheme="majorHAnsi" w:hAnsiTheme="majorHAnsi"/>
          <w:color w:val="000000" w:themeColor="text1"/>
          <w:sz w:val="24"/>
          <w:szCs w:val="24"/>
        </w:rPr>
        <w:t>(Tabela 2)</w:t>
      </w:r>
      <w:r w:rsidRPr="009F3EC3">
        <w:rPr>
          <w:rFonts w:asciiTheme="majorHAnsi" w:hAnsiTheme="majorHAnsi"/>
          <w:sz w:val="24"/>
          <w:szCs w:val="24"/>
        </w:rPr>
        <w:t>. Estas funções abarcam</w:t>
      </w:r>
      <w:r w:rsidRPr="00233AB2">
        <w:rPr>
          <w:rFonts w:asciiTheme="majorHAnsi" w:hAnsiTheme="majorHAnsi"/>
          <w:sz w:val="24"/>
          <w:szCs w:val="24"/>
        </w:rPr>
        <w:t xml:space="preserve">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56DB4" w14:textId="77777777" w:rsidR="0005556C" w:rsidRDefault="0005556C" w:rsidP="00233AB2">
      <w:pPr>
        <w:pStyle w:val="p1"/>
        <w:spacing w:line="360" w:lineRule="auto"/>
        <w:contextualSpacing/>
        <w:rPr>
          <w:rStyle w:val="s4"/>
          <w:rFonts w:asciiTheme="majorHAnsi" w:hAnsiTheme="majorHAnsi"/>
          <w:color w:val="auto"/>
          <w:sz w:val="24"/>
          <w:szCs w:val="24"/>
        </w:rPr>
      </w:pPr>
    </w:p>
    <w:p w14:paraId="680E5826"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469" cy="4427956"/>
                    </a:xfrm>
                    <a:prstGeom prst="rect">
                      <a:avLst/>
                    </a:prstGeom>
                  </pic:spPr>
                </pic:pic>
              </a:graphicData>
            </a:graphic>
          </wp:inline>
        </w:drawing>
      </w:r>
    </w:p>
    <w:p w14:paraId="2AF38636" w14:textId="77777777" w:rsidR="00027189" w:rsidRDefault="00027189" w:rsidP="003C491E">
      <w:pPr>
        <w:pStyle w:val="Heading1"/>
      </w:pPr>
    </w:p>
    <w:p w14:paraId="5B70824F" w14:textId="77777777" w:rsidR="00027189" w:rsidRDefault="00027189" w:rsidP="003C491E">
      <w:pPr>
        <w:pStyle w:val="Heading1"/>
      </w:pPr>
    </w:p>
    <w:p w14:paraId="0643EF7D" w14:textId="77777777" w:rsidR="00027189" w:rsidRDefault="00027189" w:rsidP="003C491E">
      <w:pPr>
        <w:pStyle w:val="Heading1"/>
      </w:pPr>
    </w:p>
    <w:p w14:paraId="77473944" w14:textId="77777777" w:rsidR="00027189" w:rsidRDefault="00027189" w:rsidP="003C491E">
      <w:pPr>
        <w:pStyle w:val="Heading1"/>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0" w:name="_Toc487972249"/>
    <w:p w14:paraId="3DEBFDAF" w14:textId="3DE23683" w:rsidR="00187FF0" w:rsidRPr="00011943" w:rsidRDefault="00187FF0" w:rsidP="003C491E">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sidRPr="004B2563">
        <w:rPr>
          <w:color w:val="000000" w:themeColor="text1"/>
        </w:rPr>
        <w:t>RESULTADOS</w:t>
      </w:r>
      <w:bookmarkEnd w:id="20"/>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1" w:name="_Toc487972250"/>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21"/>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2" w:name="_Toc487972251"/>
      <w:r w:rsidRPr="00024D30">
        <w:rPr>
          <w:smallCaps/>
        </w:rPr>
        <w:t>6</w:t>
      </w:r>
      <w:r w:rsidR="0015276C" w:rsidRPr="00024D30">
        <w:rPr>
          <w:smallCaps/>
        </w:rPr>
        <w:t xml:space="preserve">.1.1 </w:t>
      </w:r>
      <w:r w:rsidR="0015276C" w:rsidRPr="00024D30">
        <w:rPr>
          <w:smallCaps/>
        </w:rPr>
        <w:tab/>
        <w:t>Estratégia de vida média</w:t>
      </w:r>
      <w:bookmarkEnd w:id="22"/>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3"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3"/>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4"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4"/>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5"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5"/>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6"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26"/>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27"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27"/>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28" w:name="_Toc487972257"/>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28"/>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29"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29"/>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0"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30"/>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1"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31"/>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3"/>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4">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122" cy="8726437"/>
                    </a:xfrm>
                    <a:prstGeom prst="rect">
                      <a:avLst/>
                    </a:prstGeom>
                  </pic:spPr>
                </pic:pic>
              </a:graphicData>
            </a:graphic>
          </wp:inline>
        </w:drawing>
      </w:r>
    </w:p>
    <w:bookmarkStart w:id="32" w:name="_Toc487972261"/>
    <w:p w14:paraId="6C3D88B1" w14:textId="4360D230" w:rsidR="00173A56" w:rsidRPr="00011943" w:rsidRDefault="00173A56" w:rsidP="004B2563">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sidRPr="004B2563">
        <w:rPr>
          <w:color w:val="000000" w:themeColor="text1"/>
        </w:rPr>
        <w:t>DISCUSSÃO</w:t>
      </w:r>
      <w:bookmarkEnd w:id="32"/>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No cenário em que há apenas uma população, o principal processo que ocorreu na mudança de frequência das estratégias de vida a partir da pressão exercida pelo distúrbio foi 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 xml:space="preserve">s ao </w:t>
      </w:r>
      <w:r w:rsidRPr="00173A56">
        <w:rPr>
          <w:rFonts w:asciiTheme="majorHAnsi" w:hAnsiTheme="majorHAnsi"/>
          <w:color w:val="000000" w:themeColor="text1"/>
        </w:rPr>
        <w:lastRenderedPageBreak/>
        <w:t>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1FD322F6"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commentRangeStart w:id="33"/>
      <w:r w:rsidR="00626B20" w:rsidRPr="00530DAD">
        <w:rPr>
          <w:rFonts w:asciiTheme="majorHAnsi" w:hAnsiTheme="majorHAnsi"/>
          <w:color w:val="000000" w:themeColor="text1"/>
        </w:rPr>
        <w:t>(</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commentRangeEnd w:id="33"/>
      <w:r w:rsidR="00630AEF">
        <w:rPr>
          <w:rStyle w:val="CommentReference"/>
        </w:rPr>
        <w:commentReference w:id="33"/>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9438A" w:rsidRPr="00194690">
        <w:rPr>
          <w:rFonts w:asciiTheme="majorHAnsi" w:hAnsiTheme="majorHAnsi"/>
          <w:color w:val="000000" w:themeColor="text1"/>
        </w:rPr>
        <w:t>vs.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iteroparidade vs.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número vs. tamanho dos propágulos</w:t>
      </w:r>
      <w:r w:rsidR="005F1946">
        <w:rPr>
          <w:rFonts w:asciiTheme="majorHAnsi" w:hAnsiTheme="majorHAnsi"/>
          <w:color w:val="000000" w:themeColor="text1"/>
        </w:rPr>
        <w:t xml:space="preserve"> </w:t>
      </w:r>
      <w:r w:rsidR="005F1946">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"DOI" : "10.1038/nature16489", "ISBN" : "1476-4687", "ISSN" : "0028-0836", "PMID" : "26700811", "abstract" : "Earth is home to a remarkable diversity of plant forms and life histories, yet comparatively few essential trait combinations have proved evolutionarily viable in today\u2019s terrestrial biosphere. By analysing worldwide variation in six major traits critical to growth, survival and reproduction within the largest sample of vascular plant species ever compiled, we found that occupancy of six-dimensional trait space is strongly concentrated, indicating coordination and trade-offs. Three- quarters of trait variation is captured in a two-dimensional global spectrum of plant form and function. One major dimension within this plane reflects the size of whole plants and their parts; the other represents the leaf economics spectrum, which balances leaf construction costs against growth potential. The global plant trait spectrum provides a backdrop for elucidating constraints on evolution, for functionally qualifying species and ecosystems, and for improving models that predict future vegetation based on continuous variation in plant form and function.", "author" : [ { "dropping-particle" : "", "family" : "D\u00edaz", "given" : "Sandra", "non-dropping-particle" : "", "parse-names" : false, "suffix" : "" }, { "dropping-particle" : "", "family" : "Kattge", "given" : "Jens", "non-dropping-particle" : "", "parse-names" : false, "suffix" : "" }, { "dropping-particle" : "", "family" : "Cornelissen", "given" : "Johannes H C", "non-dropping-particle" : "", "parse-names" : false, "suffix" : "" }, { "dropping-particle" : "", "family" : "Wright", "given" : "Ian J", "non-dropping-particle" : "", "parse-names" : false, "suffix" : "" }, { "dropping-particle" : "", "family" : "Lavorel", "given" : "Sandra", "non-dropping-particle" : "", "parse-names" : false, "suffix" : "" }, { "dropping-particle" : "", "family" : "Dray", "given" : "St\u00e9phane", "non-dropping-particle" : "", "parse-names" : false, "suffix" : "" }, { "dropping-particle" : "", "family" : "Reu", "given" : "Bj\u00f6rn", "non-dropping-particle" : "", "parse-names" : false, "suffix" : "" }, { "dropping-particle" : "", "family" : "Kleyer", "given" : "Michael", "non-dropping-particle" : "", "parse-names" : false, "suffix" : "" }, { "dropping-particle" : "", "family" : "Wirth", "given" : "Christian", "non-dropping-particle" : "", "parse-names" : false, "suffix" : "" }, { "dropping-particle" : "", "family" : "Prentice", "given" : "I Colin", "non-dropping-particle" : "", "parse-names" : false, "suffix" : "" }, { "dropping-particle" : "", "family" : "Garnier", "given" : "Eric", "non-dropping-particle" : "", "parse-names" : false, "suffix" : "" }, { "dropping-particle" : "", "family" : "B\u00f6nisch", "given" : "Gerhard", "non-dropping-particle" : "", "parse-names" : false, "suffix" : "" }, { "dropping-particle" : "", "family" : "Westoby", "given" : "Mark", "non-dropping-particle" : "", "parse-names" : false, "suffix" : "" }, { "dropping-particle" : "", "family" : "Poorter", "given" : "Hendrik", "non-dropping-particle" : "", "parse-names" : false, "suffix" : "" }, { "dropping-particle" : "", "family" : "Reich", "given" : "Peter B", "non-dropping-particle" : "", "parse-names" : false, "suffix" : "" }, { "dropping-particle" : "", "family" : "Moles", "given" : "Angela T", "non-dropping-particle" : "", "parse-names" : false, "suffix" : "" }, { "dropping-particle" : "", "family" : "Dickie", "given" : "John", "non-dropping-particle" : "", "parse-names" : false, "suffix" : "" }, { "dropping-particle" : "", "family" : "Gillison", "given" : "Andrew N", "non-dropping-particle" : "", "parse-names" : false, "suffix" : "" }, { "dropping-particle" : "", "family" : "Zanne", "given" : "Amy E", "non-dropping-particle" : "", "parse-names" : false, "suffix" : "" }, { "dropping-particle" : "", "family" : "Chave", "given" : "Jerome", "non-dropping-particle" : "", "parse-names" : false, "suffix" : "" }, { "dropping-particle" : "", "family" : "Wright", "given" : "S. J.", "non-dropping-particle" : "", "parse-names" : false, "suffix" : "" }, { "dropping-particle" : "", "family" : "Sheremet'ev", "given" : "Serge N", "non-dropping-particle" : "", "parse-names" : false, "suffix" : "" }, { "dropping-particle" : "", "family" : "Jactel", "given" : "Herv\u00e9", "non-dropping-particle" : "", "parse-names" : false, "suffix" : "" }, { "dropping-particle" : "", "family" : "Christopher", "given" : "Baraloto", "non-dropping-particle" : "", "parse-names" : false, "suffix" : "" }, { "dropping-particle" : "", "family" : "Cerabolini", "given" : "Bruno", "non-dropping-particle" : "", "parse-names" : false, "suffix" : "" }, { "dropping-particle" : "", "family" : "Pierce", "given" : "Simon", "non-dropping-particle" : "", "parse-names" : false, "suffix" : "" }, { "dropping-particle" : "", "family" : "Shipley", "given" : "Bill", "non-dropping-particle" : "", "parse-names" : false, "suffix" : "" }, { "dropping-particle" : "", "family" : "Kirkup", "given" : "Donald", "non-dropping-particle" : "", "parse-names" : false, "suffix" : "" }, { "dropping-particle" : "", "family" : "Casanoves", "given" : "Fernando", "non-dropping-particle" : "", "parse-names" : false, "suffix" : "" }, { "dropping-particle" : "", "family" : "Joswig", "given" : "Julia S", "non-dropping-particle" : "", "parse-names" : false, "suffix" : "" }, { "dropping-particle" : "", "family" : "G\u00fcnther", "given" : "Angela", "non-dropping-particle" : "", "parse-names" : false, "suffix" : "" }, { "dropping-particle" : "", "family" : "Falczuk", "given" : "Valeria", "non-dropping-particle" : "", "parse-names" : false, "suffix" : "" }, { "dropping-particle" : "", "family" : "R\u00fcger", "given" : "Nadja", "non-dropping-particle" : "", "parse-names" : false, "suffix" : "" }, { "dropping-particle" : "", "family" : "Mahecha", "given" : "Miguel D.", "non-dropping-particle" : "", "parse-names" : false, "suffix" : "" }, { "dropping-particle" : "", "family" : "Gorn\u00e9", "given" : "Lucas D.", "non-dropping-particle" : "", "parse-names" : false, "suffix" : "" } ], "container-title" : "Nature", "id" : "ITEM-1", "issue" : "7585", "issued" : { "date-parts" : [ [ "2016" ] ] }, "page" : "1-17", "publisher" : "Nature Publishing Group", "title" : "The global spectrum of plant form and function", "type" : "article-journal", "volume" : "529" }, "uris" : [ "http://www.mendeley.com/documents/?uuid=7152201c-fb43-40cf-87af-8680beb7e77d" ] } ], "mendeley" : { "formattedCitation" : "(D\u00edaz et al., 2016)", "manualFormatting" : "(D\u00edaz et al., 2016; Morris, 2009; Reznick, 2014)", "plainTextFormattedCitation" : "(D\u00edaz et al., 2016)", "previouslyFormattedCitation" : "(D\u00edaz et al., 2016)" }, "properties" : { "noteIndex" : 0 }, "schema" : "https://github.com/citation-style-language/schema/raw/master/csl-citation.json" }</w:instrText>
      </w:r>
      <w:r w:rsidR="005F1946">
        <w:rPr>
          <w:rFonts w:asciiTheme="majorHAnsi" w:hAnsiTheme="majorHAnsi"/>
          <w:color w:val="000000" w:themeColor="text1"/>
        </w:rPr>
        <w:fldChar w:fldCharType="separate"/>
      </w:r>
      <w:r w:rsidR="005F1946" w:rsidRPr="005F1946">
        <w:rPr>
          <w:rFonts w:asciiTheme="majorHAnsi" w:hAnsiTheme="majorHAnsi"/>
          <w:noProof/>
          <w:color w:val="000000" w:themeColor="text1"/>
        </w:rPr>
        <w:t>(Díaz et al., 2016</w:t>
      </w:r>
      <w:r w:rsidR="00054FE6">
        <w:rPr>
          <w:rFonts w:asciiTheme="majorHAnsi" w:hAnsiTheme="majorHAnsi"/>
          <w:noProof/>
          <w:color w:val="000000" w:themeColor="text1"/>
        </w:rPr>
        <w:t>;</w:t>
      </w:r>
      <w:r w:rsidR="00054FE6" w:rsidRPr="00054FE6">
        <w:rPr>
          <w:rFonts w:asciiTheme="majorHAnsi" w:hAnsiTheme="majorHAnsi"/>
          <w:noProof/>
          <w:color w:val="000000" w:themeColor="text1"/>
        </w:rPr>
        <w:t xml:space="preserve"> </w:t>
      </w:r>
      <w:r w:rsidR="00054FE6" w:rsidRPr="00194690">
        <w:rPr>
          <w:rFonts w:asciiTheme="majorHAnsi" w:hAnsiTheme="majorHAnsi"/>
          <w:noProof/>
          <w:color w:val="000000" w:themeColor="text1"/>
        </w:rPr>
        <w:t>Morris, 2009; Reznick, 2014</w:t>
      </w:r>
      <w:r w:rsidR="005F1946" w:rsidRPr="005F1946">
        <w:rPr>
          <w:rFonts w:asciiTheme="majorHAnsi" w:hAnsiTheme="majorHAnsi"/>
          <w:noProof/>
          <w:color w:val="000000" w:themeColor="text1"/>
        </w:rPr>
        <w:t>)</w:t>
      </w:r>
      <w:r w:rsidR="005F1946">
        <w:rPr>
          <w:rFonts w:asciiTheme="majorHAnsi" w:hAnsiTheme="majorHAnsi"/>
          <w:color w:val="000000" w:themeColor="text1"/>
        </w:rPr>
        <w:fldChar w:fldCharType="end"/>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competitiva vs.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51B97536"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w:t>
      </w:r>
      <w:r w:rsidR="00E01012">
        <w:rPr>
          <w:rFonts w:asciiTheme="majorHAnsi" w:hAnsiTheme="majorHAnsi"/>
          <w:color w:val="000000" w:themeColor="text1"/>
        </w:rPr>
        <w:lastRenderedPageBreak/>
        <w:t>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w:t>
      </w:r>
      <w:commentRangeStart w:id="34"/>
      <w:r w:rsidRPr="00980F59">
        <w:rPr>
          <w:rFonts w:asciiTheme="majorHAnsi" w:hAnsiTheme="majorHAnsi"/>
          <w:color w:val="000000" w:themeColor="text1"/>
        </w:rPr>
        <w:t>verossimilhança reduzidos</w:t>
      </w:r>
      <w:commentRangeEnd w:id="34"/>
      <w:r w:rsidR="0000770A">
        <w:rPr>
          <w:rStyle w:val="CommentReference"/>
        </w:rPr>
        <w:commentReference w:id="34"/>
      </w:r>
      <w:r w:rsidRPr="00980F59">
        <w:rPr>
          <w:rFonts w:asciiTheme="majorHAnsi" w:hAnsiTheme="majorHAnsi"/>
          <w:color w:val="000000" w:themeColor="text1"/>
        </w:rPr>
        <w:t xml:space="preserve">.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lastRenderedPageBreak/>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F16F73">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43EF6F6F"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aumenta as chances de desaparecimento de uma espécie</w:t>
      </w:r>
      <w:ins w:id="35" w:author="LUISA NOVARA MONCLAR GONÇALVES" w:date="2017-07-15T17:46:00Z">
        <w:r w:rsidR="00FC06E2">
          <w:rPr>
            <w:rStyle w:val="FootnoteReference"/>
            <w:rFonts w:asciiTheme="majorHAnsi" w:hAnsiTheme="majorHAnsi"/>
            <w:color w:val="000000" w:themeColor="text1"/>
          </w:rPr>
          <w:footnoteReference w:id="10"/>
        </w:r>
      </w:ins>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0FCB6447"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resultados obtidos por</w:t>
      </w:r>
      <w:r w:rsidR="00E228B3">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"manualFormatting"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Pr>
          <w:rFonts w:asciiTheme="majorHAnsi" w:hAnsiTheme="majorHAnsi"/>
          <w:noProof/>
          <w:color w:val="000000" w:themeColor="text1"/>
        </w:rPr>
        <w:t>Mandai</w:t>
      </w:r>
      <w:r w:rsidR="00672B6A" w:rsidRPr="00672B6A">
        <w:rPr>
          <w:rFonts w:asciiTheme="majorHAnsi" w:hAnsiTheme="majorHAnsi"/>
          <w:noProof/>
          <w:color w:val="000000" w:themeColor="text1"/>
        </w:rPr>
        <w:t xml:space="preserve"> </w:t>
      </w:r>
      <w:r w:rsidR="00672B6A">
        <w:rPr>
          <w:rFonts w:asciiTheme="majorHAnsi" w:hAnsiTheme="majorHAnsi"/>
          <w:noProof/>
          <w:color w:val="000000" w:themeColor="text1"/>
        </w:rPr>
        <w:t>(</w:t>
      </w:r>
      <w:r w:rsidR="00672B6A" w:rsidRPr="00672B6A">
        <w:rPr>
          <w:rFonts w:asciiTheme="majorHAnsi" w:hAnsiTheme="majorHAnsi"/>
          <w:noProof/>
          <w:color w:val="000000" w:themeColor="text1"/>
        </w:rPr>
        <w:t>2015)</w:t>
      </w:r>
      <w:r w:rsidR="00672B6A">
        <w:rPr>
          <w:rFonts w:asciiTheme="majorHAnsi" w:hAnsiTheme="majorHAnsi"/>
          <w:color w:val="000000" w:themeColor="text1"/>
        </w:rPr>
        <w:fldChar w:fldCharType="end"/>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672B6A">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"plainTextFormattedCitation"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sidRPr="00672B6A">
        <w:rPr>
          <w:rFonts w:asciiTheme="majorHAnsi" w:hAnsiTheme="majorHAnsi"/>
          <w:noProof/>
          <w:color w:val="000000" w:themeColor="text1"/>
        </w:rPr>
        <w:t>(Mandai, 2015)</w:t>
      </w:r>
      <w:r w:rsidR="00672B6A">
        <w:rPr>
          <w:rFonts w:asciiTheme="majorHAnsi" w:hAnsiTheme="majorHAnsi"/>
          <w:color w:val="000000" w:themeColor="text1"/>
        </w:rPr>
        <w:fldChar w:fldCharType="end"/>
      </w:r>
      <w:r w:rsidRPr="006012B1">
        <w:rPr>
          <w:rFonts w:asciiTheme="majorHAnsi" w:hAnsiTheme="majorHAnsi"/>
          <w:color w:val="000000" w:themeColor="text1"/>
        </w:rPr>
        <w:t xml:space="preserve">. </w:t>
      </w:r>
      <w:r w:rsidR="00B47531">
        <w:rPr>
          <w:rFonts w:asciiTheme="majorHAnsi" w:hAnsiTheme="majorHAnsi"/>
          <w:color w:val="000000" w:themeColor="text1"/>
        </w:rPr>
        <w:t>A</w:t>
      </w:r>
      <w:r w:rsidR="00E45918">
        <w:rPr>
          <w:rFonts w:asciiTheme="majorHAnsi" w:hAnsiTheme="majorHAnsi"/>
          <w:color w:val="000000" w:themeColor="text1"/>
        </w:rPr>
        <w:t xml:space="preserve">ssim, ainda que o distúrbio </w:t>
      </w:r>
      <w:r w:rsidR="00E45918">
        <w:rPr>
          <w:rFonts w:asciiTheme="majorHAnsi" w:hAnsiTheme="majorHAnsi"/>
          <w:color w:val="000000" w:themeColor="text1"/>
        </w:rPr>
        <w:lastRenderedPageBreak/>
        <w:t>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reduzir a diversidade de comunidades.</w:t>
      </w:r>
    </w:p>
    <w:p w14:paraId="0C61265A" w14:textId="243A8E65"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com que </w:t>
      </w:r>
      <w:r w:rsidR="006E570F">
        <w:rPr>
          <w:rFonts w:asciiTheme="majorHAnsi" w:hAnsiTheme="majorHAnsi"/>
          <w:color w:val="000000" w:themeColor="text1"/>
        </w:rPr>
        <w:t>a diversidade de estratégias seja maior no extremo de maior força do distúrbio do que no extremo em que não há distúrbio</w:t>
      </w:r>
      <w:r w:rsidRPr="00A7189E">
        <w:rPr>
          <w:rFonts w:asciiTheme="majorHAnsi" w:hAnsiTheme="majorHAnsi"/>
          <w:color w:val="000000" w:themeColor="text1"/>
        </w:rPr>
        <w:t xml:space="preserve">. Ainda, </w:t>
      </w:r>
      <w:r w:rsidR="006E570F">
        <w:rPr>
          <w:rFonts w:asciiTheme="majorHAnsi" w:hAnsiTheme="majorHAnsi"/>
          <w:color w:val="000000" w:themeColor="text1"/>
        </w:rPr>
        <w:t>a diversidade máxima em níveis intermediários pode</w:t>
      </w:r>
      <w:r w:rsidRPr="00A7189E">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Pr>
          <w:rFonts w:asciiTheme="majorHAnsi" w:hAnsiTheme="majorHAnsi"/>
          <w:color w:val="000000" w:themeColor="text1"/>
        </w:rPr>
        <w:t>. Assim, é</w:t>
      </w:r>
      <w:r w:rsidR="00C31C94" w:rsidRPr="00A7189E">
        <w:rPr>
          <w:rFonts w:asciiTheme="majorHAnsi" w:hAnsiTheme="majorHAnsi"/>
          <w:color w:val="000000" w:themeColor="text1"/>
        </w:rPr>
        <w:t xml:space="preserve"> o balanço entre adaptação a diferentes condições ambientais ocasion</w:t>
      </w:r>
      <w:r w:rsidR="00A7189E" w:rsidRPr="00A7189E">
        <w:rPr>
          <w:rFonts w:asciiTheme="majorHAnsi" w:hAnsiTheme="majorHAnsi"/>
          <w:color w:val="000000" w:themeColor="text1"/>
        </w:rPr>
        <w:t>adas pela oscilação do distúrbio</w:t>
      </w:r>
      <w:r w:rsidR="00C31C94" w:rsidRPr="00A7189E">
        <w:rPr>
          <w:rFonts w:asciiTheme="majorHAnsi" w:hAnsiTheme="majorHAnsi"/>
          <w:color w:val="000000" w:themeColor="text1"/>
        </w:rPr>
        <w:t xml:space="preserve"> e a entrada de novas variantes de estr</w:t>
      </w:r>
      <w:r w:rsidR="00C227B0">
        <w:rPr>
          <w:rFonts w:asciiTheme="majorHAnsi" w:hAnsiTheme="majorHAnsi"/>
          <w:color w:val="000000" w:themeColor="text1"/>
        </w:rPr>
        <w:t>atégia por mutação que resulta</w:t>
      </w:r>
      <w:r w:rsidR="00C31C94" w:rsidRPr="00A7189E">
        <w:rPr>
          <w:rFonts w:asciiTheme="majorHAnsi" w:hAnsiTheme="majorHAnsi"/>
          <w:color w:val="000000" w:themeColor="text1"/>
        </w:rPr>
        <w:t xml:space="preserve"> no padrão de diversidade observado</w:t>
      </w:r>
      <w:r w:rsidR="00202EE5">
        <w:rPr>
          <w:rFonts w:asciiTheme="majorHAnsi" w:hAnsiTheme="majorHAnsi"/>
          <w:color w:val="000000" w:themeColor="text1"/>
        </w:rPr>
        <w:t>.</w:t>
      </w:r>
      <w:r w:rsidR="00202EE5">
        <w:rPr>
          <w:rFonts w:asciiTheme="majorHAnsi" w:hAnsiTheme="majorHAnsi"/>
          <w:color w:val="000000" w:themeColor="text1"/>
        </w:rPr>
        <w:tab/>
      </w:r>
      <w:r w:rsidRPr="00A7189E">
        <w:rPr>
          <w:rFonts w:asciiTheme="majorHAnsi" w:hAnsiTheme="majorHAnsi"/>
          <w:color w:val="000000" w:themeColor="text1"/>
        </w:rPr>
        <w:t>A semelhança na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lastRenderedPageBreak/>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AE3FA12"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Por fim, a heterogeneidade interespecífica de estratégias nas comunidades do cenário eco-evolutivo apresentou uma relação diferente daquela encontrada no cenário ecológico. O padrão encontrado em função do distúrbio foi de relação não monotônica com pico em níveis 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mecanismos não evolutivos que mantêm ou promovem a diversidade de espécies por meio da ocorrência de flutuações ambientais são intensivamente estudados </w:t>
      </w:r>
      <w:r w:rsidR="000240A7" w:rsidRPr="00161E9F">
        <w:rPr>
          <w:rFonts w:asciiTheme="majorHAnsi" w:hAnsiTheme="majorHAnsi" w:cs="Times"/>
          <w:lang w:val="en-US"/>
        </w:rPr>
        <w:t>(Abrams, 1984</w:t>
      </w:r>
      <w:r w:rsidR="000240A7" w:rsidRPr="000240A7">
        <w:rPr>
          <w:rFonts w:asciiTheme="majorHAnsi" w:hAnsiTheme="majorHAnsi" w:cs="Times"/>
          <w:lang w:val="en-US"/>
        </w:rPr>
        <w:t>; Adler, 1990; Armstrong &amp; McGehee, 1976; Armstrong &amp; McGehee, 1980; Brown, 1989 a; Brown, 1989 b; Chesson, 1993; Chesson, 1994; Chesson 1997; Ellner, 1986; Huisman &amp; Weissing, 1999; Levins, 1979; Leon &amp; Tumpson, 1975; Loreau, 1992; Smth, 1981; Tilman, 1982)</w:t>
      </w:r>
      <w:r w:rsidR="000240A7" w:rsidRPr="000240A7">
        <w:rPr>
          <w:rFonts w:asciiTheme="majorHAnsi" w:hAnsiTheme="majorHAnsi"/>
          <w:color w:val="000000" w:themeColor="text1"/>
        </w:rPr>
        <w:t>.</w:t>
      </w:r>
      <w:r w:rsidRPr="000240A7">
        <w:rPr>
          <w:rFonts w:asciiTheme="majorHAnsi" w:hAnsiTheme="majorHAnsi"/>
          <w:color w:val="000000" w:themeColor="text1"/>
        </w:rPr>
        <w:t xml:space="preserve"> A Teoria Moderna</w:t>
      </w:r>
      <w:r w:rsidR="00282D2A">
        <w:rPr>
          <w:rFonts w:asciiTheme="majorHAnsi" w:hAnsiTheme="majorHAnsi"/>
          <w:color w:val="000000" w:themeColor="text1"/>
        </w:rPr>
        <w:t xml:space="preserve"> </w:t>
      </w:r>
      <w:r w:rsidR="00282D2A">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Pr>
          <w:rFonts w:asciiTheme="majorHAnsi" w:hAnsiTheme="majorHAnsi"/>
          <w:color w:val="000000" w:themeColor="text1"/>
        </w:rPr>
        <w:fldChar w:fldCharType="separate"/>
      </w:r>
      <w:r w:rsidR="00F80E3C" w:rsidRPr="00F80E3C">
        <w:rPr>
          <w:rFonts w:asciiTheme="majorHAnsi" w:hAnsiTheme="majorHAnsi"/>
          <w:noProof/>
          <w:color w:val="000000" w:themeColor="text1"/>
        </w:rPr>
        <w:t>(Adler et al., 2007; Peter Chesson, 2000)</w:t>
      </w:r>
      <w:r w:rsidR="00282D2A">
        <w:rPr>
          <w:rFonts w:asciiTheme="majorHAnsi" w:hAnsiTheme="majorHAnsi"/>
          <w:color w:val="000000" w:themeColor="text1"/>
        </w:rPr>
        <w:fldChar w:fldCharType="end"/>
      </w:r>
      <w:r w:rsidRPr="00980F59">
        <w:rPr>
          <w:rFonts w:asciiTheme="majorHAnsi" w:hAnsiTheme="majorHAnsi"/>
          <w:color w:val="000000" w:themeColor="text1"/>
        </w:rPr>
        <w:t xml:space="preserve"> explicita mecanismos promotores da coexistência estável de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77777777" w:rsidR="00085C73" w:rsidRPr="00980F59" w:rsidRDefault="00085C73" w:rsidP="000240A7">
      <w:pPr>
        <w:ind w:firstLine="720"/>
        <w:contextualSpacing/>
        <w:jc w:val="both"/>
        <w:rPr>
          <w:rFonts w:asciiTheme="majorHAnsi" w:hAnsiTheme="majorHAnsi"/>
        </w:rPr>
      </w:pPr>
      <w:r w:rsidRPr="00980F59">
        <w:rPr>
          <w:rFonts w:asciiTheme="majorHAnsi" w:hAnsiTheme="majorHAnsi"/>
        </w:rPr>
        <w:lastRenderedPageBreak/>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eco-evolutivo, uma vez que a entrada de novas </w:t>
      </w:r>
      <w:r w:rsidRPr="00980F59">
        <w:rPr>
          <w:rFonts w:asciiTheme="majorHAnsi" w:hAnsiTheme="majorHAnsi"/>
        </w:rPr>
        <w:lastRenderedPageBreak/>
        <w:t>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2467E84F"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Pr="00980F59">
        <w:rPr>
          <w:rFonts w:asciiTheme="majorHAnsi" w:hAnsiTheme="majorHAnsi"/>
        </w:rPr>
        <w:t>, o que dificulta a emergência e a percepção de padrões encontrados na natureza que dependem do isolamento reprodutivo e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dado que a coexistência de diferentes estratégias de vida dependeria de uma regulação 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xml:space="preserve">, e, assim, não acessar padrões que, ainda que dependam de processos micro-evolutivos para </w:t>
      </w:r>
      <w:r w:rsidR="00C86248">
        <w:rPr>
          <w:rFonts w:asciiTheme="majorHAnsi" w:hAnsiTheme="majorHAnsi"/>
        </w:rPr>
        <w:lastRenderedPageBreak/>
        <w:t>ocorrer, emergem em escalas maiores</w:t>
      </w:r>
      <w:r w:rsidRPr="00980F59">
        <w:rPr>
          <w:rFonts w:asciiTheme="majorHAnsi" w:hAnsiTheme="majorHAnsi"/>
        </w:rPr>
        <w:t>.</w:t>
      </w:r>
      <w:r w:rsidR="00B864E1">
        <w:rPr>
          <w:rFonts w:asciiTheme="majorHAnsi" w:hAnsiTheme="majorHAnsi"/>
        </w:rPr>
        <w:t xml:space="preserve"> Portanto, o efeito do distú</w:t>
      </w:r>
      <w:r w:rsidR="00510B0E">
        <w:rPr>
          <w:rFonts w:asciiTheme="majorHAnsi" w:hAnsiTheme="majorHAnsi"/>
        </w:rPr>
        <w:t>rbio, enquanto fator ambiental atuante em qualquer população ou comunidade</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13A73D8C" w14:textId="1E663BC4" w:rsidR="00F21DA5" w:rsidRDefault="000803EC" w:rsidP="00980F59">
      <w:pPr>
        <w:ind w:firstLine="720"/>
        <w:contextualSpacing/>
        <w:jc w:val="both"/>
        <w:rPr>
          <w:rFonts w:asciiTheme="majorHAnsi" w:hAnsiTheme="majorHAnsi"/>
        </w:rPr>
      </w:pPr>
      <w:commentRangeStart w:id="45"/>
      <w:r w:rsidRPr="000803EC">
        <w:rPr>
          <w:rFonts w:asciiTheme="majorHAnsi" w:hAnsiTheme="majorHAnsi"/>
          <w:highlight w:val="yellow"/>
        </w:rPr>
        <w:t>FAZER PARÁGRAFO DO PI?</w:t>
      </w:r>
      <w:commentRangeEnd w:id="45"/>
      <w:r>
        <w:rPr>
          <w:rStyle w:val="CommentReference"/>
        </w:rPr>
        <w:commentReference w:id="45"/>
      </w:r>
    </w:p>
    <w:p w14:paraId="11F0E520" w14:textId="77777777" w:rsidR="00F21DA5" w:rsidRDefault="00F21DA5" w:rsidP="00980F59">
      <w:pPr>
        <w:ind w:firstLine="720"/>
        <w:contextualSpacing/>
        <w:jc w:val="both"/>
        <w:rPr>
          <w:rFonts w:asciiTheme="majorHAnsi" w:hAnsiTheme="majorHAnsi"/>
        </w:rPr>
      </w:pPr>
    </w:p>
    <w:p w14:paraId="6192B81E" w14:textId="77777777" w:rsidR="00F21DA5" w:rsidRDefault="00F21DA5" w:rsidP="00980F59">
      <w:pPr>
        <w:ind w:firstLine="720"/>
        <w:contextualSpacing/>
        <w:jc w:val="both"/>
        <w:rPr>
          <w:rFonts w:asciiTheme="majorHAnsi" w:hAnsiTheme="majorHAnsi"/>
        </w:rPr>
      </w:pPr>
    </w:p>
    <w:p w14:paraId="54AE3947" w14:textId="77777777" w:rsidR="00F21DA5" w:rsidRDefault="00F21DA5" w:rsidP="00980F59">
      <w:pPr>
        <w:ind w:firstLine="720"/>
        <w:contextualSpacing/>
        <w:jc w:val="both"/>
        <w:rPr>
          <w:rFonts w:asciiTheme="majorHAnsi" w:hAnsiTheme="majorHAnsi"/>
        </w:rPr>
      </w:pPr>
    </w:p>
    <w:p w14:paraId="3AD84597" w14:textId="77777777" w:rsidR="00F21DA5" w:rsidRDefault="00F21DA5" w:rsidP="00980F59">
      <w:pPr>
        <w:ind w:firstLine="720"/>
        <w:contextualSpacing/>
        <w:jc w:val="both"/>
        <w:rPr>
          <w:rFonts w:asciiTheme="majorHAnsi" w:hAnsiTheme="majorHAnsi"/>
        </w:rPr>
      </w:pPr>
    </w:p>
    <w:p w14:paraId="15F281CF" w14:textId="77777777" w:rsidR="00F21DA5" w:rsidRDefault="00F21DA5" w:rsidP="00980F59">
      <w:pPr>
        <w:ind w:firstLine="720"/>
        <w:contextualSpacing/>
        <w:jc w:val="both"/>
        <w:rPr>
          <w:rFonts w:asciiTheme="majorHAnsi" w:hAnsiTheme="majorHAnsi"/>
        </w:rPr>
      </w:pPr>
    </w:p>
    <w:p w14:paraId="136A8E69" w14:textId="77777777" w:rsidR="00F21DA5" w:rsidRDefault="00F21DA5" w:rsidP="00980F59">
      <w:pPr>
        <w:ind w:firstLine="720"/>
        <w:contextualSpacing/>
        <w:jc w:val="both"/>
        <w:rPr>
          <w:rFonts w:asciiTheme="majorHAnsi" w:hAnsiTheme="majorHAnsi"/>
        </w:rPr>
      </w:pPr>
    </w:p>
    <w:p w14:paraId="35DDEC50" w14:textId="77777777" w:rsidR="00F21DA5" w:rsidRDefault="00F21DA5" w:rsidP="00980F59">
      <w:pPr>
        <w:ind w:firstLine="720"/>
        <w:contextualSpacing/>
        <w:jc w:val="both"/>
        <w:rPr>
          <w:rFonts w:asciiTheme="majorHAnsi" w:hAnsiTheme="majorHAnsi"/>
        </w:rPr>
      </w:pPr>
    </w:p>
    <w:p w14:paraId="33B26AA5" w14:textId="77777777" w:rsidR="00624D09" w:rsidRDefault="00624D09" w:rsidP="00980F59">
      <w:pPr>
        <w:ind w:firstLine="720"/>
        <w:contextualSpacing/>
        <w:jc w:val="both"/>
        <w:rPr>
          <w:rFonts w:asciiTheme="majorHAnsi" w:hAnsiTheme="majorHAnsi"/>
        </w:rPr>
      </w:pPr>
    </w:p>
    <w:p w14:paraId="1DBF8125" w14:textId="77777777" w:rsidR="00F21DA5" w:rsidRDefault="00F21DA5" w:rsidP="00980F59">
      <w:pPr>
        <w:ind w:firstLine="720"/>
        <w:contextualSpacing/>
        <w:jc w:val="both"/>
        <w:rPr>
          <w:rFonts w:asciiTheme="majorHAnsi" w:hAnsiTheme="majorHAnsi"/>
        </w:rPr>
      </w:pPr>
    </w:p>
    <w:p w14:paraId="1567CA04" w14:textId="77777777" w:rsidR="000272EB" w:rsidRDefault="000272EB" w:rsidP="00980F59">
      <w:pPr>
        <w:ind w:firstLine="720"/>
        <w:contextualSpacing/>
        <w:jc w:val="both"/>
        <w:rPr>
          <w:rFonts w:asciiTheme="majorHAnsi" w:hAnsiTheme="majorHAnsi"/>
        </w:rPr>
      </w:pPr>
    </w:p>
    <w:p w14:paraId="08CFC21C" w14:textId="77777777" w:rsidR="000272EB" w:rsidRDefault="000272EB" w:rsidP="00980F59">
      <w:pPr>
        <w:ind w:firstLine="720"/>
        <w:contextualSpacing/>
        <w:jc w:val="both"/>
        <w:rPr>
          <w:rFonts w:asciiTheme="majorHAnsi" w:hAnsiTheme="majorHAnsi"/>
        </w:rPr>
      </w:pPr>
    </w:p>
    <w:p w14:paraId="2556633F" w14:textId="77777777" w:rsidR="000272EB" w:rsidRDefault="000272EB" w:rsidP="00980F59">
      <w:pPr>
        <w:ind w:firstLine="720"/>
        <w:contextualSpacing/>
        <w:jc w:val="both"/>
        <w:rPr>
          <w:rFonts w:asciiTheme="majorHAnsi" w:hAnsiTheme="majorHAnsi"/>
        </w:rPr>
      </w:pPr>
    </w:p>
    <w:p w14:paraId="7E2A2EC4" w14:textId="77777777" w:rsidR="000272EB" w:rsidRDefault="000272EB" w:rsidP="00980F59">
      <w:pPr>
        <w:ind w:firstLine="720"/>
        <w:contextualSpacing/>
        <w:jc w:val="both"/>
        <w:rPr>
          <w:rFonts w:asciiTheme="majorHAnsi" w:hAnsiTheme="majorHAnsi"/>
        </w:rPr>
      </w:pPr>
    </w:p>
    <w:p w14:paraId="33510EF6" w14:textId="77777777" w:rsidR="000272EB" w:rsidRDefault="000272EB" w:rsidP="00980F59">
      <w:pPr>
        <w:ind w:firstLine="720"/>
        <w:contextualSpacing/>
        <w:jc w:val="both"/>
        <w:rPr>
          <w:rFonts w:asciiTheme="majorHAnsi" w:hAnsiTheme="majorHAnsi"/>
        </w:rPr>
      </w:pPr>
    </w:p>
    <w:p w14:paraId="47B7D3A6" w14:textId="77777777" w:rsidR="000272EB" w:rsidRDefault="000272EB" w:rsidP="00980F59">
      <w:pPr>
        <w:ind w:firstLine="720"/>
        <w:contextualSpacing/>
        <w:jc w:val="both"/>
        <w:rPr>
          <w:rFonts w:asciiTheme="majorHAnsi" w:hAnsiTheme="majorHAnsi"/>
        </w:rPr>
      </w:pPr>
    </w:p>
    <w:p w14:paraId="723F70CD" w14:textId="77777777" w:rsidR="000272EB" w:rsidRDefault="000272EB" w:rsidP="00980F59">
      <w:pPr>
        <w:ind w:firstLine="720"/>
        <w:contextualSpacing/>
        <w:jc w:val="both"/>
        <w:rPr>
          <w:rFonts w:asciiTheme="majorHAnsi" w:hAnsiTheme="majorHAnsi"/>
        </w:rPr>
      </w:pPr>
    </w:p>
    <w:p w14:paraId="0F679727" w14:textId="77777777" w:rsidR="000272EB" w:rsidRDefault="000272EB" w:rsidP="00980F59">
      <w:pPr>
        <w:ind w:firstLine="720"/>
        <w:contextualSpacing/>
        <w:jc w:val="both"/>
        <w:rPr>
          <w:rFonts w:asciiTheme="majorHAnsi" w:hAnsiTheme="majorHAnsi"/>
        </w:rPr>
      </w:pPr>
    </w:p>
    <w:p w14:paraId="141E6393" w14:textId="77777777" w:rsidR="000272EB" w:rsidRDefault="000272EB" w:rsidP="00980F59">
      <w:pPr>
        <w:ind w:firstLine="720"/>
        <w:contextualSpacing/>
        <w:jc w:val="both"/>
        <w:rPr>
          <w:rFonts w:asciiTheme="majorHAnsi" w:hAnsiTheme="majorHAnsi"/>
        </w:rPr>
      </w:pPr>
    </w:p>
    <w:p w14:paraId="4CA1951D" w14:textId="77777777" w:rsidR="004B2563" w:rsidRDefault="004B2563" w:rsidP="00980F59">
      <w:pPr>
        <w:ind w:firstLine="720"/>
        <w:contextualSpacing/>
        <w:jc w:val="both"/>
        <w:rPr>
          <w:rFonts w:asciiTheme="majorHAnsi" w:hAnsiTheme="majorHAnsi"/>
        </w:rPr>
      </w:pPr>
    </w:p>
    <w:p w14:paraId="56CA383D" w14:textId="77777777" w:rsidR="00F21DA5" w:rsidRDefault="00F21DA5" w:rsidP="00980F59">
      <w:pPr>
        <w:ind w:firstLine="720"/>
        <w:contextualSpacing/>
        <w:jc w:val="both"/>
        <w:rPr>
          <w:rFonts w:asciiTheme="majorHAnsi" w:hAnsiTheme="majorHAnsi"/>
        </w:rPr>
      </w:pPr>
    </w:p>
    <w:p w14:paraId="26DC6729" w14:textId="77777777" w:rsidR="00F21DA5" w:rsidRDefault="00F21DA5" w:rsidP="00980F59">
      <w:pPr>
        <w:ind w:firstLine="720"/>
        <w:contextualSpacing/>
        <w:jc w:val="both"/>
        <w:rPr>
          <w:rFonts w:asciiTheme="majorHAnsi" w:hAnsiTheme="majorHAnsi"/>
        </w:rPr>
      </w:pPr>
    </w:p>
    <w:p w14:paraId="1E95DA21" w14:textId="77777777" w:rsidR="00A01D5D" w:rsidRDefault="00A01D5D" w:rsidP="00980F59">
      <w:pPr>
        <w:ind w:firstLine="720"/>
        <w:contextualSpacing/>
        <w:jc w:val="both"/>
        <w:rPr>
          <w:rFonts w:asciiTheme="majorHAnsi" w:hAnsiTheme="majorHAnsi"/>
        </w:rPr>
      </w:pPr>
    </w:p>
    <w:p w14:paraId="56718809" w14:textId="77777777" w:rsidR="009E7DE0" w:rsidRDefault="009E7DE0"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46" w:name="_Toc487972262"/>
    <w:p w14:paraId="46274A3C" w14:textId="61A6AD41"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commentRangeStart w:id="47"/>
      <w:r w:rsidRPr="00D24BD2">
        <w:tab/>
      </w:r>
      <w:r w:rsidRPr="004B2563">
        <w:rPr>
          <w:color w:val="000000" w:themeColor="text1"/>
        </w:rPr>
        <w:t>CONCLUSÃO</w:t>
      </w:r>
      <w:commentRangeEnd w:id="47"/>
      <w:r w:rsidR="00515F5E" w:rsidRPr="004B2563">
        <w:rPr>
          <w:rStyle w:val="CommentReference"/>
          <w:rFonts w:eastAsiaTheme="minorHAnsi" w:cstheme="minorBidi"/>
          <w:b w:val="0"/>
          <w:noProof w:val="0"/>
          <w:color w:val="000000" w:themeColor="text1"/>
          <w:lang w:val="pt-BR"/>
        </w:rPr>
        <w:commentReference w:id="47"/>
      </w:r>
      <w:bookmarkEnd w:id="46"/>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456FE6F" w14:textId="77777777" w:rsidR="008F7530" w:rsidRDefault="008F7530" w:rsidP="002B3CB1">
      <w:pPr>
        <w:contextualSpacing/>
        <w:jc w:val="both"/>
        <w:rPr>
          <w:rFonts w:asciiTheme="majorHAnsi" w:hAnsiTheme="majorHAnsi" w:cs="Times"/>
        </w:rPr>
      </w:pPr>
    </w:p>
    <w:p w14:paraId="596F165C" w14:textId="77777777" w:rsidR="005162DF" w:rsidRDefault="005162DF" w:rsidP="002B3CB1">
      <w:pPr>
        <w:contextualSpacing/>
        <w:jc w:val="both"/>
        <w:rPr>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1342A262" w14:textId="77777777" w:rsidR="005162DF" w:rsidRDefault="005162DF" w:rsidP="002B3CB1">
      <w:pPr>
        <w:contextualSpacing/>
        <w:jc w:val="both"/>
        <w:rPr>
          <w:rFonts w:asciiTheme="majorHAnsi" w:hAnsiTheme="majorHAnsi" w:cs="Times"/>
        </w:rPr>
      </w:pPr>
    </w:p>
    <w:p w14:paraId="14FC5E62" w14:textId="77777777" w:rsidR="00E21BF7" w:rsidRDefault="00E21BF7" w:rsidP="002B3CB1">
      <w:pPr>
        <w:contextualSpacing/>
        <w:jc w:val="both"/>
        <w:rPr>
          <w:rFonts w:asciiTheme="majorHAnsi" w:hAnsiTheme="majorHAnsi" w:cs="Times"/>
        </w:rPr>
      </w:pPr>
    </w:p>
    <w:p w14:paraId="30BDA33B" w14:textId="77777777" w:rsidR="00E21BF7" w:rsidRDefault="00E21BF7" w:rsidP="002B3CB1">
      <w:pPr>
        <w:contextualSpacing/>
        <w:jc w:val="both"/>
        <w:rPr>
          <w:rFonts w:asciiTheme="majorHAnsi" w:hAnsiTheme="majorHAnsi" w:cs="Times"/>
        </w:rPr>
      </w:pPr>
    </w:p>
    <w:p w14:paraId="762BC8CD" w14:textId="77777777" w:rsidR="00E21BF7" w:rsidRDefault="00E21BF7" w:rsidP="002B3CB1">
      <w:pPr>
        <w:contextualSpacing/>
        <w:jc w:val="both"/>
        <w:rPr>
          <w:rFonts w:asciiTheme="majorHAnsi" w:hAnsiTheme="majorHAnsi" w:cs="Times"/>
        </w:rPr>
      </w:pPr>
    </w:p>
    <w:p w14:paraId="7E5C3E1F" w14:textId="77777777" w:rsidR="005162DF" w:rsidRDefault="005162DF" w:rsidP="002B3CB1">
      <w:pPr>
        <w:contextualSpacing/>
        <w:jc w:val="both"/>
        <w:rPr>
          <w:rFonts w:asciiTheme="majorHAnsi" w:hAnsiTheme="majorHAnsi" w:cs="Times"/>
        </w:rPr>
      </w:pPr>
    </w:p>
    <w:p w14:paraId="33C83821" w14:textId="77777777" w:rsidR="005162DF" w:rsidRDefault="005162DF" w:rsidP="002B3CB1">
      <w:pPr>
        <w:contextualSpacing/>
        <w:jc w:val="both"/>
        <w:rPr>
          <w:rFonts w:asciiTheme="majorHAnsi" w:hAnsiTheme="majorHAnsi" w:cs="Times"/>
        </w:rPr>
      </w:pPr>
    </w:p>
    <w:p w14:paraId="231E100C" w14:textId="77777777" w:rsidR="005162DF" w:rsidRDefault="005162DF" w:rsidP="002B3CB1">
      <w:pPr>
        <w:contextualSpacing/>
        <w:jc w:val="both"/>
        <w:rPr>
          <w:rFonts w:asciiTheme="majorHAnsi" w:hAnsiTheme="majorHAnsi" w:cs="Times"/>
        </w:rPr>
      </w:pPr>
    </w:p>
    <w:p w14:paraId="535A6FD4" w14:textId="77777777" w:rsidR="005162DF" w:rsidRDefault="005162DF" w:rsidP="002B3CB1">
      <w:pPr>
        <w:contextualSpacing/>
        <w:jc w:val="both"/>
        <w:rPr>
          <w:rFonts w:asciiTheme="majorHAnsi" w:hAnsiTheme="majorHAnsi" w:cs="Times"/>
        </w:rPr>
      </w:pPr>
    </w:p>
    <w:p w14:paraId="4F80FF31" w14:textId="77777777" w:rsidR="005162DF" w:rsidRDefault="005162DF" w:rsidP="002B3CB1">
      <w:pPr>
        <w:contextualSpacing/>
        <w:jc w:val="both"/>
        <w:rPr>
          <w:rFonts w:asciiTheme="majorHAnsi" w:hAnsiTheme="majorHAnsi" w:cs="Times"/>
        </w:rPr>
      </w:pPr>
    </w:p>
    <w:p w14:paraId="0735D0F9"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48" w:name="_Toc487972263"/>
    <w:p w14:paraId="0F06ABC2" w14:textId="07B80899" w:rsidR="005B2ED1" w:rsidRPr="00011943" w:rsidRDefault="005B2ED1" w:rsidP="003C491E">
      <w:pPr>
        <w:pStyle w:val="Heading1"/>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sidRPr="004B2563">
        <w:rPr>
          <w:color w:val="000000" w:themeColor="text1"/>
        </w:rPr>
        <w:t>POSFÁCIO</w:t>
      </w:r>
      <w:bookmarkEnd w:id="48"/>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2CEBD88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w:t>
      </w:r>
      <w:r w:rsidR="00F2208F">
        <w:rPr>
          <w:rFonts w:asciiTheme="majorHAnsi" w:hAnsiTheme="majorHAnsi" w:cs="Times"/>
        </w:rPr>
        <w:t>)</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Infelizmente, quase ninguém acha estiloso começar a dissertação citando Darwin (sorte a de vocês que a resposta é anônima) e apenas 5 pes</w:t>
      </w:r>
      <w:r w:rsidR="00EB2C69">
        <w:rPr>
          <w:rFonts w:asciiTheme="majorHAnsi" w:hAnsiTheme="majorHAnsi" w:cs="Times"/>
        </w:rPr>
        <w:t xml:space="preserve">soas (6 comigo) acham muito </w:t>
      </w:r>
      <w:r w:rsidR="00EB2C69">
        <w:rPr>
          <w:rFonts w:asciiTheme="majorHAnsi" w:hAnsiTheme="majorHAnsi" w:cs="Times"/>
        </w:rPr>
        <w:lastRenderedPageBreak/>
        <w:t>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0465D42" w14:textId="77777777" w:rsidR="000E5090" w:rsidRDefault="000E5090"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760679">
                      <a:off x="0" y="0"/>
                      <a:ext cx="2379690" cy="2410837"/>
                    </a:xfrm>
                    <a:prstGeom prst="rect">
                      <a:avLst/>
                    </a:prstGeom>
                  </pic:spPr>
                </pic:pic>
              </a:graphicData>
            </a:graphic>
          </wp:inline>
        </w:drawing>
      </w:r>
    </w:p>
    <w:p w14:paraId="281B8A9D" w14:textId="6A2405E1" w:rsidR="00B74361" w:rsidRPr="00202E48" w:rsidRDefault="00A966F8" w:rsidP="00B74361">
      <w:pPr>
        <w:widowControl w:val="0"/>
        <w:autoSpaceDE w:val="0"/>
        <w:autoSpaceDN w:val="0"/>
        <w:adjustRightInd w:val="0"/>
        <w:spacing w:after="240"/>
        <w:ind w:left="720" w:firstLine="720"/>
        <w:contextualSpacing/>
        <w:jc w:val="right"/>
        <w:rPr>
          <w:rFonts w:cs="Times"/>
          <w:i/>
        </w:rPr>
      </w:pPr>
      <w:r w:rsidRPr="00202E48">
        <w:rPr>
          <w:rFonts w:cs="Times"/>
          <w:i/>
        </w:rPr>
        <w:t>Fim.</w:t>
      </w:r>
    </w:p>
    <w:bookmarkStart w:id="49" w:name="_Toc487972264"/>
    <w:commentRangeStart w:id="50"/>
    <w:p w14:paraId="1FDBBAF5" w14:textId="24898A6D" w:rsidR="004863CE" w:rsidRPr="00011943" w:rsidRDefault="004863CE" w:rsidP="003C491E">
      <w:pPr>
        <w:pStyle w:val="Heading1"/>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sidRPr="004B2563">
        <w:rPr>
          <w:color w:val="000000" w:themeColor="text1"/>
        </w:rPr>
        <w:t>REFERÊNCIAS BIBLIOGRÁFICAS</w:t>
      </w:r>
      <w:commentRangeEnd w:id="50"/>
      <w:r w:rsidR="00E3468F" w:rsidRPr="004B2563">
        <w:rPr>
          <w:rStyle w:val="CommentReference"/>
          <w:rFonts w:eastAsiaTheme="minorHAnsi" w:cstheme="minorBidi"/>
          <w:b w:val="0"/>
          <w:noProof w:val="0"/>
          <w:color w:val="000000" w:themeColor="text1"/>
          <w:lang w:val="pt-BR"/>
        </w:rPr>
        <w:commentReference w:id="50"/>
      </w:r>
      <w:bookmarkEnd w:id="49"/>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0F25B189"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002A3431">
        <w:rPr>
          <w:rFonts w:asciiTheme="majorHAnsi" w:hAnsiTheme="majorHAnsi" w:cs="Times"/>
          <w:lang w:val="en-US"/>
        </w:rPr>
        <w:t xml:space="preserve">25, </w:t>
      </w:r>
      <w:r w:rsidRPr="00A77E70">
        <w:rPr>
          <w:rFonts w:asciiTheme="majorHAnsi" w:hAnsiTheme="majorHAnsi" w:cs="Times"/>
          <w:lang w:val="en-US"/>
        </w:rPr>
        <w:t>106– 24</w:t>
      </w:r>
      <w:r w:rsidR="00096471">
        <w:rPr>
          <w:rFonts w:asciiTheme="majorHAnsi" w:hAnsiTheme="majorHAnsi" w:cs="Times"/>
          <w:lang w:val="en-US"/>
        </w:rPr>
        <w:t>.</w:t>
      </w:r>
      <w:bookmarkStart w:id="51" w:name="_GoBack"/>
      <w:bookmarkEnd w:id="51"/>
    </w:p>
    <w:p w14:paraId="10C00F43" w14:textId="24DD1668" w:rsidR="00672B6A" w:rsidRPr="00672B6A" w:rsidRDefault="00117284"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672B6A" w:rsidRPr="00672B6A">
        <w:rPr>
          <w:rFonts w:ascii="Calibri Light" w:eastAsia="Times New Roman" w:hAnsi="Calibri Light" w:cs="Times New Roman"/>
          <w:noProof/>
        </w:rPr>
        <w:t xml:space="preserve">Abrams, P. A. (2005). “Adaptive Dynamics” vs. “adaptive dynamics”. </w:t>
      </w:r>
      <w:r w:rsidR="00672B6A" w:rsidRPr="00672B6A">
        <w:rPr>
          <w:rFonts w:ascii="Calibri Light" w:eastAsia="Times New Roman" w:hAnsi="Calibri Light" w:cs="Times New Roman"/>
          <w:i/>
          <w:iCs/>
          <w:noProof/>
        </w:rPr>
        <w:t>Journal of Evolutionary Biology</w:t>
      </w:r>
      <w:r w:rsidR="00672B6A" w:rsidRPr="00672B6A">
        <w:rPr>
          <w:rFonts w:ascii="Calibri Light" w:eastAsia="Times New Roman" w:hAnsi="Calibri Light" w:cs="Times New Roman"/>
          <w:noProof/>
        </w:rPr>
        <w:t xml:space="preserve">, </w:t>
      </w:r>
      <w:r w:rsidR="00672B6A" w:rsidRPr="00672B6A">
        <w:rPr>
          <w:rFonts w:ascii="Calibri Light" w:eastAsia="Times New Roman" w:hAnsi="Calibri Light" w:cs="Times New Roman"/>
          <w:i/>
          <w:iCs/>
          <w:noProof/>
        </w:rPr>
        <w:t>18</w:t>
      </w:r>
      <w:r w:rsidR="00672B6A" w:rsidRPr="00672B6A">
        <w:rPr>
          <w:rFonts w:ascii="Calibri Light" w:eastAsia="Times New Roman" w:hAnsi="Calibri Light" w:cs="Times New Roman"/>
          <w:noProof/>
        </w:rPr>
        <w:t>(5), 1162–1165. http://doi.org/10.1111/j.1420-9101.2004.00843.x</w:t>
      </w:r>
    </w:p>
    <w:p w14:paraId="3316449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Adler, P. B., HilleRislambers, J., &amp; Levine, J. M. (2007). A niche for neutrality.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w:t>
      </w:r>
      <w:r w:rsidRPr="00672B6A">
        <w:rPr>
          <w:rFonts w:ascii="Calibri Light" w:eastAsia="Times New Roman" w:hAnsi="Calibri Light" w:cs="Times New Roman"/>
          <w:noProof/>
        </w:rPr>
        <w:t>(2), 95–104. http://doi.org/10.1111/j.1461-0248.2006.00996.x</w:t>
      </w:r>
    </w:p>
    <w:p w14:paraId="78527174"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w:t>
      </w:r>
      <w:r w:rsidRPr="00672B6A">
        <w:rPr>
          <w:rFonts w:ascii="Calibri Light" w:eastAsia="Times New Roman" w:hAnsi="Calibri Light" w:cs="Times New Roman"/>
          <w:noProof/>
        </w:rPr>
        <w:t>(1), 78–85. http://doi.org/10.1111/j.1461-0248.2005.00844.x</w:t>
      </w:r>
    </w:p>
    <w:p w14:paraId="0DD7611C"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672B6A">
        <w:rPr>
          <w:rFonts w:ascii="Calibri Light" w:eastAsia="Times New Roman" w:hAnsi="Calibri Light" w:cs="Times New Roman"/>
          <w:i/>
          <w:iCs/>
          <w:noProof/>
        </w:rPr>
        <w:t>Annals of the New York Academy of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1206</w:t>
      </w:r>
      <w:r w:rsidRPr="00672B6A">
        <w:rPr>
          <w:rFonts w:ascii="Calibri Light" w:eastAsia="Times New Roman" w:hAnsi="Calibri Light" w:cs="Times New Roman"/>
          <w:noProof/>
        </w:rPr>
        <w:t>, 17–34. http://doi.org/10.1111/j.1749-6632.2010.05706.x</w:t>
      </w:r>
    </w:p>
    <w:p w14:paraId="1AB52D4A"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147</w:t>
      </w:r>
      <w:r w:rsidRPr="00672B6A">
        <w:rPr>
          <w:rFonts w:ascii="Calibri Light" w:eastAsia="Times New Roman" w:hAnsi="Calibri Light" w:cs="Times New Roman"/>
          <w:noProof/>
        </w:rPr>
        <w:t>(1), 115–139.</w:t>
      </w:r>
    </w:p>
    <w:p w14:paraId="3397399D"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Benton, T. G., &amp; Grant, A. (1999). Optimal Reproductive Effort in Stochastic, Density-Dependent Environments, </w:t>
      </w:r>
      <w:r w:rsidRPr="00672B6A">
        <w:rPr>
          <w:rFonts w:ascii="Calibri Light" w:eastAsia="Times New Roman" w:hAnsi="Calibri Light" w:cs="Times New Roman"/>
          <w:i/>
          <w:iCs/>
          <w:noProof/>
        </w:rPr>
        <w:t>53</w:t>
      </w:r>
      <w:r w:rsidRPr="00672B6A">
        <w:rPr>
          <w:rFonts w:ascii="Calibri Light" w:eastAsia="Times New Roman" w:hAnsi="Calibri Light" w:cs="Times New Roman"/>
          <w:noProof/>
        </w:rPr>
        <w:t>(3), 677–688.</w:t>
      </w:r>
    </w:p>
    <w:p w14:paraId="4B8A0BAF"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Bohn, K., Pavlick, R., Reu, B., &amp; Kleidon, A. (2014). The strengths of r- And K-selection shape diversity-disturbance relationships. </w:t>
      </w:r>
      <w:r w:rsidRPr="00672B6A">
        <w:rPr>
          <w:rFonts w:ascii="Calibri Light" w:eastAsia="Times New Roman" w:hAnsi="Calibri Light" w:cs="Times New Roman"/>
          <w:i/>
          <w:iCs/>
          <w:noProof/>
        </w:rPr>
        <w:t>PLoS ONE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w:t>
      </w:r>
      <w:r w:rsidRPr="00672B6A">
        <w:rPr>
          <w:rFonts w:ascii="Calibri Light" w:eastAsia="Times New Roman" w:hAnsi="Calibri Light" w:cs="Times New Roman"/>
          <w:noProof/>
        </w:rPr>
        <w:t>(4). http://doi.org/10.1371/journal.pone.0095659</w:t>
      </w:r>
    </w:p>
    <w:p w14:paraId="09EF15A4"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Bonsall, M. B. (2004). Life History Trade-Offs Assemble Ecological Guilds.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306</w:t>
      </w:r>
      <w:r w:rsidRPr="00672B6A">
        <w:rPr>
          <w:rFonts w:ascii="Calibri Light" w:eastAsia="Times New Roman" w:hAnsi="Calibri Light" w:cs="Times New Roman"/>
          <w:noProof/>
        </w:rPr>
        <w:t>(5693), 111–114. http://doi.org/10.1126/science.1100680</w:t>
      </w:r>
    </w:p>
    <w:p w14:paraId="341DD89F"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Bürger, R., &amp; Gimelfarb, A. (2002). Fluctuating environments and the role of mutation in maintaining quantitative genetic variation. </w:t>
      </w:r>
      <w:r w:rsidRPr="00672B6A">
        <w:rPr>
          <w:rFonts w:ascii="Calibri Light" w:eastAsia="Times New Roman" w:hAnsi="Calibri Light" w:cs="Times New Roman"/>
          <w:i/>
          <w:iCs/>
          <w:noProof/>
        </w:rPr>
        <w:t>Genetical research</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80</w:t>
      </w:r>
      <w:r w:rsidRPr="00672B6A">
        <w:rPr>
          <w:rFonts w:ascii="Calibri Light" w:eastAsia="Times New Roman" w:hAnsi="Calibri Light" w:cs="Times New Roman"/>
          <w:noProof/>
        </w:rPr>
        <w:t>(1), 31–46. http://doi.org/10.1017/S0016672302005682</w:t>
      </w:r>
    </w:p>
    <w:p w14:paraId="780C0D6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Cadotte, M. W. (2007). Competition-colonization trade-offs and disturbance effects at multiple scales.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88</w:t>
      </w:r>
      <w:r w:rsidRPr="00672B6A">
        <w:rPr>
          <w:rFonts w:ascii="Calibri Light" w:eastAsia="Times New Roman" w:hAnsi="Calibri Light" w:cs="Times New Roman"/>
          <w:noProof/>
        </w:rPr>
        <w:t>(4), 823–829. http://doi.org/10.1890/06-1117</w:t>
      </w:r>
    </w:p>
    <w:p w14:paraId="016AE06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Chesson, P. (1994). Multispecies Competition in Variable Environments. </w:t>
      </w:r>
      <w:r w:rsidRPr="00672B6A">
        <w:rPr>
          <w:rFonts w:ascii="Calibri Light" w:eastAsia="Times New Roman" w:hAnsi="Calibri Light" w:cs="Times New Roman"/>
          <w:i/>
          <w:iCs/>
          <w:noProof/>
        </w:rPr>
        <w:t>Theoretical Population Biology</w:t>
      </w:r>
      <w:r w:rsidRPr="00672B6A">
        <w:rPr>
          <w:rFonts w:ascii="Calibri Light" w:eastAsia="Times New Roman" w:hAnsi="Calibri Light" w:cs="Times New Roman"/>
          <w:noProof/>
        </w:rPr>
        <w:t>. http://doi.org/http://dx.doi.org/10.1006/tpbi.1994.1013</w:t>
      </w:r>
    </w:p>
    <w:p w14:paraId="7C2F2A2D"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Chesson, P. (2000). Mechanisms of Maintenance of Species Diversity. </w:t>
      </w:r>
      <w:r w:rsidRPr="00672B6A">
        <w:rPr>
          <w:rFonts w:ascii="Calibri Light" w:eastAsia="Times New Roman" w:hAnsi="Calibri Light" w:cs="Times New Roman"/>
          <w:i/>
          <w:iCs/>
          <w:noProof/>
        </w:rPr>
        <w:t>Annual Review of Ecology and Systematics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31</w:t>
      </w:r>
      <w:r w:rsidRPr="00672B6A">
        <w:rPr>
          <w:rFonts w:ascii="Calibri Light" w:eastAsia="Times New Roman" w:hAnsi="Calibri Light" w:cs="Times New Roman"/>
          <w:noProof/>
        </w:rPr>
        <w:t>, 343–366.</w:t>
      </w:r>
    </w:p>
    <w:p w14:paraId="3871F5FD"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lastRenderedPageBreak/>
        <w:t xml:space="preserve">Clark, J. S. (2010). Individuals and the Variation Needed for High Species Diversity in Forest Trees.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327</w:t>
      </w:r>
      <w:r w:rsidRPr="00672B6A">
        <w:rPr>
          <w:rFonts w:ascii="Calibri Light" w:eastAsia="Times New Roman" w:hAnsi="Calibri Light" w:cs="Times New Roman"/>
          <w:noProof/>
        </w:rPr>
        <w:t>(5969), 1129–1132. http://doi.org/10.1126/science.1183506</w:t>
      </w:r>
    </w:p>
    <w:p w14:paraId="06F6B0AC"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Connell, J. H. (1978). Diversity in Tropical Rain Forests and Coral Reefs High diversity of trees and corals is maintained.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199</w:t>
      </w:r>
      <w:r w:rsidRPr="00672B6A">
        <w:rPr>
          <w:rFonts w:ascii="Calibri Light" w:eastAsia="Times New Roman" w:hAnsi="Calibri Light" w:cs="Times New Roman"/>
          <w:noProof/>
        </w:rPr>
        <w:t>(4335), 1302–1310.</w:t>
      </w:r>
    </w:p>
    <w:p w14:paraId="40E46E1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Crutsinger, G. M. (2016). A community genetics perspective: Opportunities for the coming decade. </w:t>
      </w:r>
      <w:r w:rsidRPr="00672B6A">
        <w:rPr>
          <w:rFonts w:ascii="Calibri Light" w:eastAsia="Times New Roman" w:hAnsi="Calibri Light" w:cs="Times New Roman"/>
          <w:i/>
          <w:iCs/>
          <w:noProof/>
        </w:rPr>
        <w:t>New Phytologist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210</w:t>
      </w:r>
      <w:r w:rsidRPr="00672B6A">
        <w:rPr>
          <w:rFonts w:ascii="Calibri Light" w:eastAsia="Times New Roman" w:hAnsi="Calibri Light" w:cs="Times New Roman"/>
          <w:noProof/>
        </w:rPr>
        <w:t>(1), 65–70. http://doi.org/10.1111/nph.13537</w:t>
      </w:r>
    </w:p>
    <w:p w14:paraId="165FECEE"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Díaz, S., Kattge, J., Cornelissen, J. H. C., Wright, I. J., Lavorel, S., Dray, S., … Gorné, L. D. (2016). The global spectrum of plant form and function. </w:t>
      </w:r>
      <w:r w:rsidRPr="00672B6A">
        <w:rPr>
          <w:rFonts w:ascii="Calibri Light" w:eastAsia="Times New Roman" w:hAnsi="Calibri Light" w:cs="Times New Roman"/>
          <w:i/>
          <w:iCs/>
          <w:noProof/>
        </w:rPr>
        <w:t>Nature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529</w:t>
      </w:r>
      <w:r w:rsidRPr="00672B6A">
        <w:rPr>
          <w:rFonts w:ascii="Calibri Light" w:eastAsia="Times New Roman" w:hAnsi="Calibri Light" w:cs="Times New Roman"/>
          <w:noProof/>
        </w:rPr>
        <w:t>(7585), 1–17. http://doi.org/10.1038/nature16489</w:t>
      </w:r>
    </w:p>
    <w:p w14:paraId="79111D01"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Ellner, S. P. (1985). ESS Germination Strategies in Randomly Varying Environments. </w:t>
      </w:r>
      <w:r w:rsidRPr="00672B6A">
        <w:rPr>
          <w:rFonts w:ascii="Calibri Light" w:eastAsia="Times New Roman" w:hAnsi="Calibri Light" w:cs="Times New Roman"/>
          <w:i/>
          <w:iCs/>
          <w:noProof/>
        </w:rPr>
        <w:t>Theoretical Population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28</w:t>
      </w:r>
      <w:r w:rsidRPr="00672B6A">
        <w:rPr>
          <w:rFonts w:ascii="Calibri Light" w:eastAsia="Times New Roman" w:hAnsi="Calibri Light" w:cs="Times New Roman"/>
          <w:noProof/>
        </w:rPr>
        <w:t>.</w:t>
      </w:r>
    </w:p>
    <w:p w14:paraId="2092B88F"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Fisher, C. K., &amp; Mehta, P. (2013). A phase transition between the niche and neutral regimes in ecology, </w:t>
      </w:r>
      <w:r w:rsidRPr="00672B6A">
        <w:rPr>
          <w:rFonts w:ascii="Calibri Light" w:eastAsia="Times New Roman" w:hAnsi="Calibri Light" w:cs="Times New Roman"/>
          <w:i/>
          <w:iCs/>
          <w:noProof/>
        </w:rPr>
        <w:t>111</w:t>
      </w:r>
      <w:r w:rsidRPr="00672B6A">
        <w:rPr>
          <w:rFonts w:ascii="Calibri Light" w:eastAsia="Times New Roman" w:hAnsi="Calibri Light" w:cs="Times New Roman"/>
          <w:noProof/>
        </w:rPr>
        <w:t>(36), 13111–13116. http://doi.org/10.1073/pnas.1405637111</w:t>
      </w:r>
    </w:p>
    <w:p w14:paraId="37BF0FE7"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Fox, J. W. (2013). The intermediate disturbance hypothesis should be abandoned.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28</w:t>
      </w:r>
      <w:r w:rsidRPr="00672B6A">
        <w:rPr>
          <w:rFonts w:ascii="Calibri Light" w:eastAsia="Times New Roman" w:hAnsi="Calibri Light" w:cs="Times New Roman"/>
          <w:noProof/>
        </w:rPr>
        <w:t>(2), 86–92. http://doi.org/10.1016/j.tree.2012.08.014</w:t>
      </w:r>
    </w:p>
    <w:p w14:paraId="37D1F57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Fussmann, G. F., Loreau, M., &amp; Abrams, P. A. (2007). Eco-evolutionary dynamics of communities and ecosystems. </w:t>
      </w:r>
      <w:r w:rsidRPr="00672B6A">
        <w:rPr>
          <w:rFonts w:ascii="Calibri Light" w:eastAsia="Times New Roman" w:hAnsi="Calibri Light" w:cs="Times New Roman"/>
          <w:i/>
          <w:iCs/>
          <w:noProof/>
        </w:rPr>
        <w:t>Functional 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21</w:t>
      </w:r>
      <w:r w:rsidRPr="00672B6A">
        <w:rPr>
          <w:rFonts w:ascii="Calibri Light" w:eastAsia="Times New Roman" w:hAnsi="Calibri Light" w:cs="Times New Roman"/>
          <w:noProof/>
        </w:rPr>
        <w:t>(3), 465–477. http://doi.org/10.1111/j.1365-2435.2007.01275.x</w:t>
      </w:r>
    </w:p>
    <w:p w14:paraId="0CC2F3A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Gadgil, M., &amp; Bossert, W. H. (1970). Life Historical Consequences of Natural Selection.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104</w:t>
      </w:r>
      <w:r w:rsidRPr="00672B6A">
        <w:rPr>
          <w:rFonts w:ascii="Calibri Light" w:eastAsia="Times New Roman" w:hAnsi="Calibri Light" w:cs="Times New Roman"/>
          <w:noProof/>
        </w:rPr>
        <w:t>(935), 1–24.</w:t>
      </w:r>
    </w:p>
    <w:p w14:paraId="2E0A3F8F"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672B6A">
        <w:rPr>
          <w:rFonts w:ascii="Calibri Light" w:eastAsia="Times New Roman" w:hAnsi="Calibri Light" w:cs="Times New Roman"/>
          <w:i/>
          <w:iCs/>
          <w:noProof/>
        </w:rPr>
        <w:t>Evolutionary 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12</w:t>
      </w:r>
      <w:r w:rsidRPr="00672B6A">
        <w:rPr>
          <w:rFonts w:ascii="Calibri Light" w:eastAsia="Times New Roman" w:hAnsi="Calibri Light" w:cs="Times New Roman"/>
          <w:noProof/>
        </w:rPr>
        <w:t>, 35–57.</w:t>
      </w:r>
    </w:p>
    <w:p w14:paraId="5A352E62"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Grant, P. R. (1972). Convergent and divergent character displacement. </w:t>
      </w:r>
      <w:r w:rsidRPr="00672B6A">
        <w:rPr>
          <w:rFonts w:ascii="Calibri Light" w:eastAsia="Times New Roman" w:hAnsi="Calibri Light" w:cs="Times New Roman"/>
          <w:i/>
          <w:iCs/>
          <w:noProof/>
        </w:rPr>
        <w:t>Biological Journal of the Linnean Society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4</w:t>
      </w:r>
      <w:r w:rsidRPr="00672B6A">
        <w:rPr>
          <w:rFonts w:ascii="Calibri Light" w:eastAsia="Times New Roman" w:hAnsi="Calibri Light" w:cs="Times New Roman"/>
          <w:noProof/>
        </w:rPr>
        <w:t>(March), 39–68. http://doi.org/10.1111/j.1095-8312.1972.tb00690.x</w:t>
      </w:r>
    </w:p>
    <w:p w14:paraId="454152D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Gravel, D., Canham, C. D., Beaudet, M., &amp; Messier, C. (2006). Reconciling niche and neutrality: The continuum hypothesis.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w:t>
      </w:r>
      <w:r w:rsidRPr="00672B6A">
        <w:rPr>
          <w:rFonts w:ascii="Calibri Light" w:eastAsia="Times New Roman" w:hAnsi="Calibri Light" w:cs="Times New Roman"/>
          <w:noProof/>
        </w:rPr>
        <w:t>(4), 399–409. http://doi.org/10.1111/j.1461-0248.2006.00884.x</w:t>
      </w:r>
    </w:p>
    <w:p w14:paraId="7614223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Grime, J. P. (1973). Competitive exclusion in herbaceous vegetation. </w:t>
      </w:r>
      <w:r w:rsidRPr="00672B6A">
        <w:rPr>
          <w:rFonts w:ascii="Calibri Light" w:eastAsia="Times New Roman" w:hAnsi="Calibri Light" w:cs="Times New Roman"/>
          <w:i/>
          <w:iCs/>
          <w:noProof/>
        </w:rPr>
        <w:t>Nature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242</w:t>
      </w:r>
      <w:r w:rsidRPr="00672B6A">
        <w:rPr>
          <w:rFonts w:ascii="Calibri Light" w:eastAsia="Times New Roman" w:hAnsi="Calibri Light" w:cs="Times New Roman"/>
          <w:noProof/>
        </w:rPr>
        <w:t>(5396), 344–347. http://doi.org/10.1038/242344a0</w:t>
      </w:r>
    </w:p>
    <w:p w14:paraId="7D71EB46"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Grime, J. P. (1979). </w:t>
      </w:r>
      <w:r w:rsidRPr="00672B6A">
        <w:rPr>
          <w:rFonts w:ascii="Calibri Light" w:eastAsia="Times New Roman" w:hAnsi="Calibri Light" w:cs="Times New Roman"/>
          <w:i/>
          <w:iCs/>
          <w:noProof/>
        </w:rPr>
        <w:t>Plant Strategies and Vegetation Processes</w:t>
      </w:r>
      <w:r w:rsidRPr="00672B6A">
        <w:rPr>
          <w:rFonts w:ascii="Calibri Light" w:eastAsia="Times New Roman" w:hAnsi="Calibri Light" w:cs="Times New Roman"/>
          <w:noProof/>
        </w:rPr>
        <w:t>. John Wiley &amp; Sons.</w:t>
      </w:r>
    </w:p>
    <w:p w14:paraId="165BE554"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w:t>
      </w:r>
      <w:r w:rsidRPr="00672B6A">
        <w:rPr>
          <w:rFonts w:ascii="Calibri Light" w:eastAsia="Times New Roman" w:hAnsi="Calibri Light" w:cs="Times New Roman"/>
          <w:noProof/>
        </w:rPr>
        <w:t>(10), 1114–1127. http://doi.org/10.1111/j.1461-0248.2005.00812.x</w:t>
      </w:r>
    </w:p>
    <w:p w14:paraId="5E797598"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lastRenderedPageBreak/>
        <w:t xml:space="preserve">Hall, A. R., Miller, A. D., Leggett, H. C., Roxburgh, S. H., Buckling, A., &amp; Shea, K. (2012). Diversity – disturbance relationships: frequency and intensity interact. </w:t>
      </w:r>
      <w:r w:rsidRPr="00672B6A">
        <w:rPr>
          <w:rFonts w:ascii="Calibri Light" w:eastAsia="Times New Roman" w:hAnsi="Calibri Light" w:cs="Times New Roman"/>
          <w:i/>
          <w:iCs/>
          <w:noProof/>
        </w:rPr>
        <w:t>Biology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w:t>
      </w:r>
      <w:r w:rsidRPr="00672B6A">
        <w:rPr>
          <w:rFonts w:ascii="Calibri Light" w:eastAsia="Times New Roman" w:hAnsi="Calibri Light" w:cs="Times New Roman"/>
          <w:noProof/>
        </w:rPr>
        <w:t>, 768–771. http://doi.org/10.1098/rsbl.2012.0282</w:t>
      </w:r>
    </w:p>
    <w:p w14:paraId="74A13D41"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Hardin, G. (1960). The Competitive Exclusion Principle.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http://doi.org/10.1126/science.131.3409.1292</w:t>
      </w:r>
    </w:p>
    <w:p w14:paraId="68B7DC2C"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Hastings, A. (1980). Disturbance, coexistence, history, and competition for space. </w:t>
      </w:r>
      <w:r w:rsidRPr="00672B6A">
        <w:rPr>
          <w:rFonts w:ascii="Calibri Light" w:eastAsia="Times New Roman" w:hAnsi="Calibri Light" w:cs="Times New Roman"/>
          <w:i/>
          <w:iCs/>
          <w:noProof/>
        </w:rPr>
        <w:t>Theoretical Population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18</w:t>
      </w:r>
      <w:r w:rsidRPr="00672B6A">
        <w:rPr>
          <w:rFonts w:ascii="Calibri Light" w:eastAsia="Times New Roman" w:hAnsi="Calibri Light" w:cs="Times New Roman"/>
          <w:noProof/>
        </w:rPr>
        <w:t>(3), 363–373. http://doi.org/10.1016/0040-5809(80)90059-3</w:t>
      </w:r>
    </w:p>
    <w:p w14:paraId="7086840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Hérault, B. (2007). Reconciling niche and neutrality through the Emergent Group approach. </w:t>
      </w:r>
      <w:r w:rsidRPr="00672B6A">
        <w:rPr>
          <w:rFonts w:ascii="Calibri Light" w:eastAsia="Times New Roman" w:hAnsi="Calibri Light" w:cs="Times New Roman"/>
          <w:i/>
          <w:iCs/>
          <w:noProof/>
        </w:rPr>
        <w:t>Perspectives in Plant Ecology, Evolution and Systematics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w:t>
      </w:r>
      <w:r w:rsidRPr="00672B6A">
        <w:rPr>
          <w:rFonts w:ascii="Calibri Light" w:eastAsia="Times New Roman" w:hAnsi="Calibri Light" w:cs="Times New Roman"/>
          <w:noProof/>
        </w:rPr>
        <w:t>(2), 71–78. http://doi.org/10.1016/j.ppees.2007.08.001</w:t>
      </w:r>
    </w:p>
    <w:p w14:paraId="7384375D"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Holt, R. D. (2006). Emergent neutrality.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21</w:t>
      </w:r>
      <w:r w:rsidRPr="00672B6A">
        <w:rPr>
          <w:rFonts w:ascii="Calibri Light" w:eastAsia="Times New Roman" w:hAnsi="Calibri Light" w:cs="Times New Roman"/>
          <w:noProof/>
        </w:rPr>
        <w:t>(10).</w:t>
      </w:r>
    </w:p>
    <w:p w14:paraId="324CF2C8"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Hubbell, S. P. (2001). </w:t>
      </w:r>
      <w:r w:rsidRPr="00672B6A">
        <w:rPr>
          <w:rFonts w:ascii="Calibri Light" w:eastAsia="Times New Roman" w:hAnsi="Calibri Light" w:cs="Times New Roman"/>
          <w:i/>
          <w:iCs/>
          <w:noProof/>
        </w:rPr>
        <w:t>The Unified Neutral Theory of Biodiversity and Biogeography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Princeton University Press</w:t>
      </w:r>
      <w:r w:rsidRPr="00672B6A">
        <w:rPr>
          <w:rFonts w:ascii="Calibri Light" w:eastAsia="Times New Roman" w:hAnsi="Calibri Light" w:cs="Times New Roman"/>
          <w:noProof/>
        </w:rPr>
        <w:t>.</w:t>
      </w:r>
    </w:p>
    <w:p w14:paraId="4D0AB03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w:t>
      </w:r>
      <w:r w:rsidRPr="00672B6A">
        <w:rPr>
          <w:rFonts w:ascii="Calibri Light" w:eastAsia="Times New Roman" w:hAnsi="Calibri Light" w:cs="Times New Roman"/>
          <w:noProof/>
        </w:rPr>
        <w:t>(9), 849–864. http://doi.org/10.1111/j.1461-0248.2007.01075.x</w:t>
      </w:r>
    </w:p>
    <w:p w14:paraId="2E16BB0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Hughes, A. R., Inouye, B. D., Johnson, M. T. J., Underwood, N., &amp; Vellend, M. (2008). Ecological consequences of genetic diversity.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11</w:t>
      </w:r>
      <w:r w:rsidRPr="00672B6A">
        <w:rPr>
          <w:rFonts w:ascii="Calibri Light" w:eastAsia="Times New Roman" w:hAnsi="Calibri Light" w:cs="Times New Roman"/>
          <w:noProof/>
        </w:rPr>
        <w:t>(6), 609–623. http://doi.org/10.1111/j.1461-0248.2008.01179.x</w:t>
      </w:r>
    </w:p>
    <w:p w14:paraId="3911798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Huston, M. (1979). A General Hypothesis of Species Diversity.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113</w:t>
      </w:r>
      <w:r w:rsidRPr="00672B6A">
        <w:rPr>
          <w:rFonts w:ascii="Calibri Light" w:eastAsia="Times New Roman" w:hAnsi="Calibri Light" w:cs="Times New Roman"/>
          <w:noProof/>
        </w:rPr>
        <w:t>(1), 81–101.</w:t>
      </w:r>
    </w:p>
    <w:p w14:paraId="6E6FC0D3"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Hutchinson, G. E. (1957). Concluding Remarks. </w:t>
      </w:r>
      <w:r w:rsidRPr="00672B6A">
        <w:rPr>
          <w:rFonts w:ascii="Calibri Light" w:eastAsia="Times New Roman" w:hAnsi="Calibri Light" w:cs="Times New Roman"/>
          <w:i/>
          <w:iCs/>
          <w:noProof/>
        </w:rPr>
        <w:t>Cold Spring Harbor Symposia on Quantitative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22</w:t>
      </w:r>
      <w:r w:rsidRPr="00672B6A">
        <w:rPr>
          <w:rFonts w:ascii="Calibri Light" w:eastAsia="Times New Roman" w:hAnsi="Calibri Light" w:cs="Times New Roman"/>
          <w:noProof/>
        </w:rPr>
        <w:t>(0), 415–427. http://doi.org/10.1101/SQB.1957.022.01.039</w:t>
      </w:r>
    </w:p>
    <w:p w14:paraId="504552DE"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Johnson, M. T. J., &amp; Stinchcombe, J. R. (2007). An emerging synthesis between community ecology and evolutionary biology.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22</w:t>
      </w:r>
      <w:r w:rsidRPr="00672B6A">
        <w:rPr>
          <w:rFonts w:ascii="Calibri Light" w:eastAsia="Times New Roman" w:hAnsi="Calibri Light" w:cs="Times New Roman"/>
          <w:noProof/>
        </w:rPr>
        <w:t>(5), 250–257. http://doi.org/10.1016/j.tree.2007.01.014</w:t>
      </w:r>
    </w:p>
    <w:p w14:paraId="0E88DE00"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Kassen, R. (2002). The experimental evolution of specialists, generalists, and the maintenance of diversity. </w:t>
      </w:r>
      <w:r w:rsidRPr="00672B6A">
        <w:rPr>
          <w:rFonts w:ascii="Calibri Light" w:eastAsia="Times New Roman" w:hAnsi="Calibri Light" w:cs="Times New Roman"/>
          <w:i/>
          <w:iCs/>
          <w:noProof/>
        </w:rPr>
        <w:t>Journal of Evolutionary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15</w:t>
      </w:r>
      <w:r w:rsidRPr="00672B6A">
        <w:rPr>
          <w:rFonts w:ascii="Calibri Light" w:eastAsia="Times New Roman" w:hAnsi="Calibri Light" w:cs="Times New Roman"/>
          <w:noProof/>
        </w:rPr>
        <w:t>, 173–190. http://doi.org/10.1046/j.1420-9101.2002.00377.x</w:t>
      </w:r>
    </w:p>
    <w:p w14:paraId="33B96730"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Kisdi, É. (1999). Evolutionary Branching under Asymmetric Competition. </w:t>
      </w:r>
      <w:r w:rsidRPr="00672B6A">
        <w:rPr>
          <w:rFonts w:ascii="Calibri Light" w:eastAsia="Times New Roman" w:hAnsi="Calibri Light" w:cs="Times New Roman"/>
          <w:i/>
          <w:iCs/>
          <w:noProof/>
        </w:rPr>
        <w:t>J. theor. Biol</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197</w:t>
      </w:r>
      <w:r w:rsidRPr="00672B6A">
        <w:rPr>
          <w:rFonts w:ascii="Calibri Light" w:eastAsia="Times New Roman" w:hAnsi="Calibri Light" w:cs="Times New Roman"/>
          <w:noProof/>
        </w:rPr>
        <w:t>, 149–162. http://doi.org/DOI: 10.1006/jtbi.1998.0864</w:t>
      </w:r>
    </w:p>
    <w:p w14:paraId="6AB87753"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Kondoh, M. (2001). Unifying the relationships of species richness to productivity and disturbance. </w:t>
      </w:r>
      <w:r w:rsidRPr="00672B6A">
        <w:rPr>
          <w:rFonts w:ascii="Calibri Light" w:eastAsia="Times New Roman" w:hAnsi="Calibri Light" w:cs="Times New Roman"/>
          <w:i/>
          <w:iCs/>
          <w:noProof/>
        </w:rPr>
        <w:t>Proceedings of the Royal Society B: Biological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268</w:t>
      </w:r>
      <w:r w:rsidRPr="00672B6A">
        <w:rPr>
          <w:rFonts w:ascii="Calibri Light" w:eastAsia="Times New Roman" w:hAnsi="Calibri Light" w:cs="Times New Roman"/>
          <w:noProof/>
        </w:rPr>
        <w:t>(1464), 269–271. http://doi.org/10.1098/rspb.2000.1384</w:t>
      </w:r>
    </w:p>
    <w:p w14:paraId="41C691A8"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Laland, K., Matthews, B., &amp; Feldman, M. W. (2016). An introduction to niche construction theory. </w:t>
      </w:r>
      <w:r w:rsidRPr="00672B6A">
        <w:rPr>
          <w:rFonts w:ascii="Calibri Light" w:eastAsia="Times New Roman" w:hAnsi="Calibri Light" w:cs="Times New Roman"/>
          <w:i/>
          <w:iCs/>
          <w:noProof/>
        </w:rPr>
        <w:t>Evolutionary 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30</w:t>
      </w:r>
      <w:r w:rsidRPr="00672B6A">
        <w:rPr>
          <w:rFonts w:ascii="Calibri Light" w:eastAsia="Times New Roman" w:hAnsi="Calibri Light" w:cs="Times New Roman"/>
          <w:noProof/>
        </w:rPr>
        <w:t>(2), 191–202. http://doi.org/10.1007/s10682-016-9821-</w:t>
      </w:r>
      <w:r w:rsidRPr="00672B6A">
        <w:rPr>
          <w:rFonts w:ascii="Calibri Light" w:eastAsia="Times New Roman" w:hAnsi="Calibri Light" w:cs="Times New Roman"/>
          <w:noProof/>
        </w:rPr>
        <w:lastRenderedPageBreak/>
        <w:t>z</w:t>
      </w:r>
    </w:p>
    <w:p w14:paraId="79CEA016"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672B6A">
        <w:rPr>
          <w:rFonts w:ascii="Calibri Light" w:eastAsia="Times New Roman" w:hAnsi="Calibri Light" w:cs="Times New Roman"/>
          <w:i/>
          <w:iCs/>
          <w:noProof/>
        </w:rPr>
        <w:t>Proceedings of the National Academy of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96</w:t>
      </w:r>
      <w:r w:rsidRPr="00672B6A">
        <w:rPr>
          <w:rFonts w:ascii="Calibri Light" w:eastAsia="Times New Roman" w:hAnsi="Calibri Light" w:cs="Times New Roman"/>
          <w:noProof/>
        </w:rPr>
        <w:t>(18), 10242–10247. http://doi.org/10.1073/pnas.96.18.10242</w:t>
      </w:r>
    </w:p>
    <w:p w14:paraId="06E065D4"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Law, R. (1979). Optimal Life Histories Under Age-Specific Predation.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114</w:t>
      </w:r>
      <w:r w:rsidRPr="00672B6A">
        <w:rPr>
          <w:rFonts w:ascii="Calibri Light" w:eastAsia="Times New Roman" w:hAnsi="Calibri Light" w:cs="Times New Roman"/>
          <w:noProof/>
        </w:rPr>
        <w:t>(3), 399–417.</w:t>
      </w:r>
    </w:p>
    <w:p w14:paraId="69AF36FA"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Lawton, J. H. (1999). Are There General Laws in Ecology? </w:t>
      </w:r>
      <w:r w:rsidRPr="00672B6A">
        <w:rPr>
          <w:rFonts w:ascii="Calibri Light" w:eastAsia="Times New Roman" w:hAnsi="Calibri Light" w:cs="Times New Roman"/>
          <w:i/>
          <w:iCs/>
          <w:noProof/>
        </w:rPr>
        <w:t>Oikos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84</w:t>
      </w:r>
      <w:r w:rsidRPr="00672B6A">
        <w:rPr>
          <w:rFonts w:ascii="Calibri Light" w:eastAsia="Times New Roman" w:hAnsi="Calibri Light" w:cs="Times New Roman"/>
          <w:noProof/>
        </w:rPr>
        <w:t>(2), 177–192.</w:t>
      </w:r>
    </w:p>
    <w:p w14:paraId="01DD012C"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Levin, S. A., &amp; Paine, R. T. (1974). Disturbance, Patch Formation, and Community Structure. </w:t>
      </w:r>
      <w:r w:rsidRPr="00672B6A">
        <w:rPr>
          <w:rFonts w:ascii="Calibri Light" w:eastAsia="Times New Roman" w:hAnsi="Calibri Light" w:cs="Times New Roman"/>
          <w:i/>
          <w:iCs/>
          <w:noProof/>
        </w:rPr>
        <w:t>Proceedings of the National Academy of 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71</w:t>
      </w:r>
      <w:r w:rsidRPr="00672B6A">
        <w:rPr>
          <w:rFonts w:ascii="Calibri Light" w:eastAsia="Times New Roman" w:hAnsi="Calibri Light" w:cs="Times New Roman"/>
          <w:noProof/>
        </w:rPr>
        <w:t>(7), 2744–2747. http://doi.org/10.1073/pnas.71.7.2744</w:t>
      </w:r>
    </w:p>
    <w:p w14:paraId="16829B20"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Levins, R. (1962). Theory of Fitness in a Heterogeneous Environment.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96</w:t>
      </w:r>
      <w:r w:rsidRPr="00672B6A">
        <w:rPr>
          <w:rFonts w:ascii="Calibri Light" w:eastAsia="Times New Roman" w:hAnsi="Calibri Light" w:cs="Times New Roman"/>
          <w:noProof/>
        </w:rPr>
        <w:t>(891), 361–373.</w:t>
      </w:r>
    </w:p>
    <w:p w14:paraId="2B85DF90"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Levins, R. (1966). The strategy of model building in population biology. </w:t>
      </w:r>
      <w:r w:rsidRPr="00672B6A">
        <w:rPr>
          <w:rFonts w:ascii="Calibri Light" w:eastAsia="Times New Roman" w:hAnsi="Calibri Light" w:cs="Times New Roman"/>
          <w:i/>
          <w:iCs/>
          <w:noProof/>
        </w:rPr>
        <w:t>American Scientist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54</w:t>
      </w:r>
      <w:r w:rsidRPr="00672B6A">
        <w:rPr>
          <w:rFonts w:ascii="Calibri Light" w:eastAsia="Times New Roman" w:hAnsi="Calibri Light" w:cs="Times New Roman"/>
          <w:noProof/>
        </w:rPr>
        <w:t>(4), 421–431. http://doi.org/10.2307/27836590</w:t>
      </w:r>
    </w:p>
    <w:p w14:paraId="49DE65FD"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Lytle, D. A. (2001). Disturbance Regimes and Life</w:t>
      </w:r>
      <w:r w:rsidRPr="00672B6A">
        <w:rPr>
          <w:rFonts w:ascii="Calibri Light" w:eastAsia="Calibri" w:hAnsi="Calibri Light" w:cs="Calibri"/>
          <w:noProof/>
        </w:rPr>
        <w:t>‐</w:t>
      </w:r>
      <w:r w:rsidRPr="00672B6A">
        <w:rPr>
          <w:rFonts w:ascii="Calibri Light" w:eastAsia="Times New Roman" w:hAnsi="Calibri Light" w:cs="Times New Roman"/>
          <w:noProof/>
        </w:rPr>
        <w:t xml:space="preserve">History Evolution.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157</w:t>
      </w:r>
      <w:r w:rsidRPr="00672B6A">
        <w:rPr>
          <w:rFonts w:ascii="Calibri Light" w:eastAsia="Times New Roman" w:hAnsi="Calibri Light" w:cs="Times New Roman"/>
          <w:noProof/>
        </w:rPr>
        <w:t>(5), 525–536. http://doi.org/10.1086/319930</w:t>
      </w:r>
    </w:p>
    <w:p w14:paraId="73FB6A1B"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MacArthur, R. H. (1957). On the relative abundance of bird species. </w:t>
      </w:r>
      <w:r w:rsidRPr="00672B6A">
        <w:rPr>
          <w:rFonts w:ascii="Calibri Light" w:eastAsia="Times New Roman" w:hAnsi="Calibri Light" w:cs="Times New Roman"/>
          <w:i/>
          <w:iCs/>
          <w:noProof/>
        </w:rPr>
        <w:t>Proceedings of the National Academy of Sciences of the United States of America</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43</w:t>
      </w:r>
      <w:r w:rsidRPr="00672B6A">
        <w:rPr>
          <w:rFonts w:ascii="Calibri Light" w:eastAsia="Times New Roman" w:hAnsi="Calibri Light" w:cs="Times New Roman"/>
          <w:noProof/>
        </w:rPr>
        <w:t>(3), 293–295. http://doi.org/10.1073/pnas.43.3.293</w:t>
      </w:r>
    </w:p>
    <w:p w14:paraId="0F228DCA"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Macarthur, R., &amp; Levins, R. (1967). The Limiting Similarity, Convergence, and Divergence of Coexisting Species.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101</w:t>
      </w:r>
      <w:r w:rsidRPr="00672B6A">
        <w:rPr>
          <w:rFonts w:ascii="Calibri Light" w:eastAsia="Times New Roman" w:hAnsi="Calibri Light" w:cs="Times New Roman"/>
          <w:noProof/>
        </w:rPr>
        <w:t>(921), 377–385. http://doi.org/10.2307/2678832</w:t>
      </w:r>
    </w:p>
    <w:p w14:paraId="3BA63B26"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Mackey, R. L., &amp; Currie, D. J. (2001). The diversity-disturbance relationship: Is it generally strong and peaked?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82</w:t>
      </w:r>
      <w:r w:rsidRPr="00672B6A">
        <w:rPr>
          <w:rFonts w:ascii="Calibri Light" w:eastAsia="Times New Roman" w:hAnsi="Calibri Light" w:cs="Times New Roman"/>
          <w:noProof/>
        </w:rPr>
        <w:t>(12), 3479–3492. http://doi.org/10.1890/0012-9658(2001)082[3479:TDDRII]2.0.CO;2</w:t>
      </w:r>
    </w:p>
    <w:p w14:paraId="7338068E"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Mandai, C. Y. (2015). </w:t>
      </w:r>
      <w:r w:rsidRPr="00672B6A">
        <w:rPr>
          <w:rFonts w:ascii="Calibri Light" w:eastAsia="Times New Roman" w:hAnsi="Calibri Light" w:cs="Times New Roman"/>
          <w:i/>
          <w:iCs/>
          <w:noProof/>
        </w:rPr>
        <w:t>Computer simulation in ecology: an intuitive interface between verbal and mathematical models</w:t>
      </w:r>
      <w:r w:rsidRPr="00672B6A">
        <w:rPr>
          <w:rFonts w:ascii="Calibri Light" w:eastAsia="Times New Roman" w:hAnsi="Calibri Light" w:cs="Times New Roman"/>
          <w:noProof/>
        </w:rPr>
        <w:t>. Universidade de São Paulo.</w:t>
      </w:r>
    </w:p>
    <w:p w14:paraId="4760690D"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Maynard Smith, J., &amp; Price, G. R. (1973). The Logic of Animal Conflict. </w:t>
      </w:r>
      <w:r w:rsidRPr="00672B6A">
        <w:rPr>
          <w:rFonts w:ascii="Calibri Light" w:eastAsia="Times New Roman" w:hAnsi="Calibri Light" w:cs="Times New Roman"/>
          <w:i/>
          <w:iCs/>
          <w:noProof/>
        </w:rPr>
        <w:t>Nature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246</w:t>
      </w:r>
      <w:r w:rsidRPr="00672B6A">
        <w:rPr>
          <w:rFonts w:ascii="Calibri Light" w:eastAsia="Times New Roman" w:hAnsi="Calibri Light" w:cs="Times New Roman"/>
          <w:noProof/>
        </w:rPr>
        <w:t>, 15–18. http://doi.org/10.1038/254463b0</w:t>
      </w:r>
    </w:p>
    <w:p w14:paraId="58AAEE1D"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Metz, J. A. J., Nisbet, R. M., &amp; Geritz, S. A. H. (1992). How should we define “fitness” for general ecological scenarios? </w:t>
      </w:r>
      <w:r w:rsidRPr="00672B6A">
        <w:rPr>
          <w:rFonts w:ascii="Calibri Light" w:eastAsia="Times New Roman" w:hAnsi="Calibri Light" w:cs="Times New Roman"/>
          <w:i/>
          <w:iCs/>
          <w:noProof/>
        </w:rPr>
        <w:t>Trends in Ecology &amp;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w:t>
      </w:r>
      <w:r w:rsidRPr="00672B6A">
        <w:rPr>
          <w:rFonts w:ascii="Calibri Light" w:eastAsia="Times New Roman" w:hAnsi="Calibri Light" w:cs="Times New Roman"/>
          <w:noProof/>
        </w:rPr>
        <w:t>(6), 198–202. http://doi.org/10.1016/0169-5347(92)90073-K</w:t>
      </w:r>
    </w:p>
    <w:p w14:paraId="307DB8EF"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Michod, R. E. (1979). Evolution of Life Histories in Response to Age-Specific Mortality Factors.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113</w:t>
      </w:r>
      <w:r w:rsidRPr="00672B6A">
        <w:rPr>
          <w:rFonts w:ascii="Calibri Light" w:eastAsia="Times New Roman" w:hAnsi="Calibri Light" w:cs="Times New Roman"/>
          <w:noProof/>
        </w:rPr>
        <w:t>(4), 229–246.</w:t>
      </w:r>
    </w:p>
    <w:p w14:paraId="622C7FF7"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Miller, A. D., Roxburgh, S. H., &amp; Shea, K. (2011). How frequency and intensity shape diversity-</w:t>
      </w:r>
      <w:r w:rsidRPr="00672B6A">
        <w:rPr>
          <w:rFonts w:ascii="Calibri Light" w:eastAsia="Times New Roman" w:hAnsi="Calibri Light" w:cs="Times New Roman"/>
          <w:noProof/>
        </w:rPr>
        <w:lastRenderedPageBreak/>
        <w:t xml:space="preserve">disturbance relationships. </w:t>
      </w:r>
      <w:r w:rsidRPr="00672B6A">
        <w:rPr>
          <w:rFonts w:ascii="Calibri Light" w:eastAsia="Times New Roman" w:hAnsi="Calibri Light" w:cs="Times New Roman"/>
          <w:i/>
          <w:iCs/>
          <w:noProof/>
        </w:rPr>
        <w:t>Proceedings of the National Academy of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108</w:t>
      </w:r>
      <w:r w:rsidRPr="00672B6A">
        <w:rPr>
          <w:rFonts w:ascii="Calibri Light" w:eastAsia="Times New Roman" w:hAnsi="Calibri Light" w:cs="Times New Roman"/>
          <w:noProof/>
        </w:rPr>
        <w:t>(14), 5643–5648. http://doi.org/10.1073/pnas.1018594108</w:t>
      </w:r>
    </w:p>
    <w:p w14:paraId="60360A1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Møller, A. P., &amp; Jennions, M. D. (2002). How much variance can be explained by ecologists and evolutionary biologists? </w:t>
      </w:r>
      <w:r w:rsidRPr="00672B6A">
        <w:rPr>
          <w:rFonts w:ascii="Calibri Light" w:eastAsia="Times New Roman" w:hAnsi="Calibri Light" w:cs="Times New Roman"/>
          <w:i/>
          <w:iCs/>
          <w:noProof/>
        </w:rPr>
        <w:t>Oecologia</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132</w:t>
      </w:r>
      <w:r w:rsidRPr="00672B6A">
        <w:rPr>
          <w:rFonts w:ascii="Calibri Light" w:eastAsia="Times New Roman" w:hAnsi="Calibri Light" w:cs="Times New Roman"/>
          <w:noProof/>
        </w:rPr>
        <w:t>(4), 492–500. http://doi.org/10.1007/s00442-002-0952-2</w:t>
      </w:r>
    </w:p>
    <w:p w14:paraId="142DC24A"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Nagylaki, T. (1975). Polymorphisms in cyclically-varying environments. </w:t>
      </w:r>
      <w:r w:rsidRPr="00672B6A">
        <w:rPr>
          <w:rFonts w:ascii="Calibri Light" w:eastAsia="Times New Roman" w:hAnsi="Calibri Light" w:cs="Times New Roman"/>
          <w:i/>
          <w:iCs/>
          <w:noProof/>
        </w:rPr>
        <w:t>Heredity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35</w:t>
      </w:r>
      <w:r w:rsidRPr="00672B6A">
        <w:rPr>
          <w:rFonts w:ascii="Calibri Light" w:eastAsia="Times New Roman" w:hAnsi="Calibri Light" w:cs="Times New Roman"/>
          <w:noProof/>
        </w:rPr>
        <w:t>(1), 67–74.</w:t>
      </w:r>
    </w:p>
    <w:p w14:paraId="3A83519F"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672B6A">
        <w:rPr>
          <w:rFonts w:ascii="Calibri Light" w:eastAsia="Times New Roman" w:hAnsi="Calibri Light" w:cs="Times New Roman"/>
          <w:i/>
          <w:iCs/>
          <w:noProof/>
        </w:rPr>
        <w:t>Proceedings of the National Academy of Sciences of the United States of America</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98</w:t>
      </w:r>
      <w:r w:rsidRPr="00672B6A">
        <w:rPr>
          <w:rFonts w:ascii="Calibri Light" w:eastAsia="Times New Roman" w:hAnsi="Calibri Light" w:cs="Times New Roman"/>
          <w:noProof/>
        </w:rPr>
        <w:t>(20), 11376–11381. http://doi.org/doi: 10.1073/pnas.171315998</w:t>
      </w:r>
    </w:p>
    <w:p w14:paraId="5ADF1834"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Odling-Smee, F. . J., Laland, K. N., &amp; Feldman, M. W. (2003). </w:t>
      </w:r>
      <w:r w:rsidRPr="00672B6A">
        <w:rPr>
          <w:rFonts w:ascii="Calibri Light" w:eastAsia="Times New Roman" w:hAnsi="Calibri Light" w:cs="Times New Roman"/>
          <w:i/>
          <w:iCs/>
          <w:noProof/>
        </w:rPr>
        <w:t>Niche Construction: The Neglected Process in Evolution</w:t>
      </w:r>
      <w:r w:rsidRPr="00672B6A">
        <w:rPr>
          <w:rFonts w:ascii="Calibri Light" w:eastAsia="Times New Roman" w:hAnsi="Calibri Light" w:cs="Times New Roman"/>
          <w:noProof/>
        </w:rPr>
        <w:t>. Princeton University Press. Recuperado de http://www.jstor.org/stable/j.ctt24hqpd</w:t>
      </w:r>
    </w:p>
    <w:p w14:paraId="3BB05BC2"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Pake, C. E., &amp; Venable, D. L. (1995). Is coexistence of sonoran desert annuals mediated by temporal variability in reproductive sucess?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76</w:t>
      </w:r>
      <w:r w:rsidRPr="00672B6A">
        <w:rPr>
          <w:rFonts w:ascii="Calibri Light" w:eastAsia="Times New Roman" w:hAnsi="Calibri Light" w:cs="Times New Roman"/>
          <w:noProof/>
        </w:rPr>
        <w:t>(1), 246–261.</w:t>
      </w:r>
    </w:p>
    <w:p w14:paraId="77BCE54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Pake, C. E., &amp; Venable, D. L. (1996). Seed Banks in Desert Annuals: Implications for Persistence and Coexistence in Variable Environments.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77</w:t>
      </w:r>
      <w:r w:rsidRPr="00672B6A">
        <w:rPr>
          <w:rFonts w:ascii="Calibri Light" w:eastAsia="Times New Roman" w:hAnsi="Calibri Light" w:cs="Times New Roman"/>
          <w:noProof/>
        </w:rPr>
        <w:t>(5), 1427–1435.</w:t>
      </w:r>
    </w:p>
    <w:p w14:paraId="24B50A1F"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Pianka, E. R. (1970). On r- and K-Selection.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104</w:t>
      </w:r>
      <w:r w:rsidRPr="00672B6A">
        <w:rPr>
          <w:rFonts w:ascii="Calibri Light" w:eastAsia="Times New Roman" w:hAnsi="Calibri Light" w:cs="Times New Roman"/>
          <w:noProof/>
        </w:rPr>
        <w:t>(940), 592–597.</w:t>
      </w:r>
    </w:p>
    <w:p w14:paraId="5052109E"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672B6A">
        <w:rPr>
          <w:rFonts w:ascii="Calibri Light" w:eastAsia="Times New Roman" w:hAnsi="Calibri Light" w:cs="Times New Roman"/>
          <w:i/>
          <w:iCs/>
          <w:noProof/>
        </w:rPr>
        <w:t>Philosophical Transactions of the Royal Society B: Biological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364</w:t>
      </w:r>
      <w:r w:rsidRPr="00672B6A">
        <w:rPr>
          <w:rFonts w:ascii="Calibri Light" w:eastAsia="Times New Roman" w:hAnsi="Calibri Light" w:cs="Times New Roman"/>
          <w:noProof/>
        </w:rPr>
        <w:t>(1523), 1629–1640. http://doi.org/10.1098/rstb.2009.0012</w:t>
      </w:r>
    </w:p>
    <w:p w14:paraId="77545091"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Rankin, D. J., Bargum, K., &amp; Kokko, H. (2007). The tragedy of the commons in evolutionary biology.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22</w:t>
      </w:r>
      <w:r w:rsidRPr="00672B6A">
        <w:rPr>
          <w:rFonts w:ascii="Calibri Light" w:eastAsia="Times New Roman" w:hAnsi="Calibri Light" w:cs="Times New Roman"/>
          <w:noProof/>
        </w:rPr>
        <w:t>(12), 643–651. http://doi.org/10.1016/j.tree.2007.07.009</w:t>
      </w:r>
    </w:p>
    <w:p w14:paraId="78A3BC57"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Reznick, D., Bryant, M. J., &amp; Bashey, F. (2002). r - and K-Selection Revisited: The role of population regulation in life-history evolution.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83</w:t>
      </w:r>
      <w:r w:rsidRPr="00672B6A">
        <w:rPr>
          <w:rFonts w:ascii="Calibri Light" w:eastAsia="Times New Roman" w:hAnsi="Calibri Light" w:cs="Times New Roman"/>
          <w:noProof/>
        </w:rPr>
        <w:t>(6), 1509–1520. http://doi.org/10.1890/0012-9658(2002)083[1509:RAKSRT]2.0.CO;2</w:t>
      </w:r>
    </w:p>
    <w:p w14:paraId="3C7D4493"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85</w:t>
      </w:r>
      <w:r w:rsidRPr="00672B6A">
        <w:rPr>
          <w:rFonts w:ascii="Calibri Light" w:eastAsia="Times New Roman" w:hAnsi="Calibri Light" w:cs="Times New Roman"/>
          <w:noProof/>
        </w:rPr>
        <w:t>(2), 359–371.</w:t>
      </w:r>
    </w:p>
    <w:p w14:paraId="2CBC95B1"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Sasaki, A., &amp; Ellner, S. P. (1995). The evolutionarily stable phenotype distribution in a random environment. </w:t>
      </w:r>
      <w:r w:rsidRPr="00672B6A">
        <w:rPr>
          <w:rFonts w:ascii="Calibri Light" w:eastAsia="Times New Roman" w:hAnsi="Calibri Light" w:cs="Times New Roman"/>
          <w:i/>
          <w:iCs/>
          <w:noProof/>
        </w:rPr>
        <w:t>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49</w:t>
      </w:r>
      <w:r w:rsidRPr="00672B6A">
        <w:rPr>
          <w:rFonts w:ascii="Calibri Light" w:eastAsia="Times New Roman" w:hAnsi="Calibri Light" w:cs="Times New Roman"/>
          <w:noProof/>
        </w:rPr>
        <w:t>(2), 337–350. http://doi.org/10.2307/2410344</w:t>
      </w:r>
    </w:p>
    <w:p w14:paraId="59C77C6B"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Schaffer, W. (1974). Optimal Reproductive Effort in Fluctuating Environments.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108</w:t>
      </w:r>
      <w:r w:rsidRPr="00672B6A">
        <w:rPr>
          <w:rFonts w:ascii="Calibri Light" w:eastAsia="Times New Roman" w:hAnsi="Calibri Light" w:cs="Times New Roman"/>
          <w:noProof/>
        </w:rPr>
        <w:t>(964), 783–790.</w:t>
      </w:r>
    </w:p>
    <w:p w14:paraId="54FCFBE6"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Scheffer, M., &amp; Nes, E. H. Van. (2006). Self-organized similarity, the evolutionary emergence of groups of similar species. </w:t>
      </w:r>
      <w:r w:rsidRPr="00672B6A">
        <w:rPr>
          <w:rFonts w:ascii="Calibri Light" w:eastAsia="Times New Roman" w:hAnsi="Calibri Light" w:cs="Times New Roman"/>
          <w:i/>
          <w:iCs/>
          <w:noProof/>
        </w:rPr>
        <w:t>Proceedings of the National Academy of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103</w:t>
      </w:r>
      <w:r w:rsidRPr="00672B6A">
        <w:rPr>
          <w:rFonts w:ascii="Calibri Light" w:eastAsia="Times New Roman" w:hAnsi="Calibri Light" w:cs="Times New Roman"/>
          <w:noProof/>
        </w:rPr>
        <w:t xml:space="preserve">(16), </w:t>
      </w:r>
      <w:r w:rsidRPr="00672B6A">
        <w:rPr>
          <w:rFonts w:ascii="Calibri Light" w:eastAsia="Times New Roman" w:hAnsi="Calibri Light" w:cs="Times New Roman"/>
          <w:noProof/>
        </w:rPr>
        <w:lastRenderedPageBreak/>
        <w:t>6230–6235. http://doi.org/10.1073/pnas.0508024103</w:t>
      </w:r>
    </w:p>
    <w:p w14:paraId="08587708"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Schoener, T. W. (1983). Field Experiments on Interspecific Competition.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122</w:t>
      </w:r>
      <w:r w:rsidRPr="00672B6A">
        <w:rPr>
          <w:rFonts w:ascii="Calibri Light" w:eastAsia="Times New Roman" w:hAnsi="Calibri Light" w:cs="Times New Roman"/>
          <w:noProof/>
        </w:rPr>
        <w:t>(2), 240–285.</w:t>
      </w:r>
    </w:p>
    <w:p w14:paraId="44DB2487"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w:t>
      </w:r>
      <w:r w:rsidRPr="00672B6A">
        <w:rPr>
          <w:rFonts w:ascii="Calibri Light" w:eastAsia="Times New Roman" w:hAnsi="Calibri Light" w:cs="Times New Roman"/>
          <w:noProof/>
        </w:rPr>
        <w:t>(6), 491–508. http://doi.org/10.1111/j.1461-0248.2004.00600.x</w:t>
      </w:r>
    </w:p>
    <w:p w14:paraId="261538D8"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Sheil, D., &amp; Burslem, D. F. R. P. (2003). Disturbing hypotheses in tropical forests.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18</w:t>
      </w:r>
      <w:r w:rsidRPr="00672B6A">
        <w:rPr>
          <w:rFonts w:ascii="Calibri Light" w:eastAsia="Times New Roman" w:hAnsi="Calibri Light" w:cs="Times New Roman"/>
          <w:noProof/>
        </w:rPr>
        <w:t>(1), 18–26. http://doi.org/10.1016/S0169-5347(02)00005-8</w:t>
      </w:r>
    </w:p>
    <w:p w14:paraId="17327C3B"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Slatkin, M., &amp; Anderson, D. J. (1984). A Model of Competition for Space.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65</w:t>
      </w:r>
      <w:r w:rsidRPr="00672B6A">
        <w:rPr>
          <w:rFonts w:ascii="Calibri Light" w:eastAsia="Times New Roman" w:hAnsi="Calibri Light" w:cs="Times New Roman"/>
          <w:noProof/>
        </w:rPr>
        <w:t>(6), 1840–1845.</w:t>
      </w:r>
    </w:p>
    <w:p w14:paraId="06D49B0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Sousa, W. P. (1984). The Role of Dusturbance in Natural Communities. </w:t>
      </w:r>
      <w:r w:rsidRPr="00672B6A">
        <w:rPr>
          <w:rFonts w:ascii="Calibri Light" w:eastAsia="Times New Roman" w:hAnsi="Calibri Light" w:cs="Times New Roman"/>
          <w:i/>
          <w:iCs/>
          <w:noProof/>
        </w:rPr>
        <w:t>Annual Review of Ecology and Systematics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15</w:t>
      </w:r>
      <w:r w:rsidRPr="00672B6A">
        <w:rPr>
          <w:rFonts w:ascii="Calibri Light" w:eastAsia="Times New Roman" w:hAnsi="Calibri Light" w:cs="Times New Roman"/>
          <w:noProof/>
        </w:rPr>
        <w:t>, 353–391.</w:t>
      </w:r>
    </w:p>
    <w:p w14:paraId="254C533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Stearns, S. C. (1989). Trade-offs in life history evolution. </w:t>
      </w:r>
      <w:r w:rsidRPr="00672B6A">
        <w:rPr>
          <w:rFonts w:ascii="Calibri Light" w:eastAsia="Times New Roman" w:hAnsi="Calibri Light" w:cs="Times New Roman"/>
          <w:i/>
          <w:iCs/>
          <w:noProof/>
        </w:rPr>
        <w:t>Functional 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w:t>
      </w:r>
      <w:r w:rsidRPr="00672B6A">
        <w:rPr>
          <w:rFonts w:ascii="Calibri Light" w:eastAsia="Times New Roman" w:hAnsi="Calibri Light" w:cs="Times New Roman"/>
          <w:noProof/>
        </w:rPr>
        <w:t>, 259–268.</w:t>
      </w:r>
    </w:p>
    <w:p w14:paraId="7C20CECC"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346</w:t>
      </w:r>
      <w:r w:rsidRPr="00672B6A">
        <w:rPr>
          <w:rFonts w:ascii="Calibri Light" w:eastAsia="Times New Roman" w:hAnsi="Calibri Light" w:cs="Times New Roman"/>
          <w:noProof/>
        </w:rPr>
        <w:t>(6208), 463–466. http://doi.org/10.1126/science.1257008</w:t>
      </w:r>
    </w:p>
    <w:p w14:paraId="11AA714E"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Thompson, J. N. (2005). Coevolution: The Geographic Mosaic Of Coevolutionary Arms Race. </w:t>
      </w:r>
      <w:r w:rsidRPr="00672B6A">
        <w:rPr>
          <w:rFonts w:ascii="Calibri Light" w:eastAsia="Times New Roman" w:hAnsi="Calibri Light" w:cs="Times New Roman"/>
          <w:i/>
          <w:iCs/>
          <w:noProof/>
        </w:rPr>
        <w:t>Current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15</w:t>
      </w:r>
      <w:r w:rsidRPr="00672B6A">
        <w:rPr>
          <w:rFonts w:ascii="Calibri Light" w:eastAsia="Times New Roman" w:hAnsi="Calibri Light" w:cs="Times New Roman"/>
          <w:noProof/>
        </w:rPr>
        <w:t>(24), 992–994. http://doi.org/10.1016/j.cub.2005.11.047</w:t>
      </w:r>
    </w:p>
    <w:p w14:paraId="52C9874A"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Tilman, D. (1982). </w:t>
      </w:r>
      <w:r w:rsidRPr="00672B6A">
        <w:rPr>
          <w:rFonts w:ascii="Calibri Light" w:eastAsia="Times New Roman" w:hAnsi="Calibri Light" w:cs="Times New Roman"/>
          <w:i/>
          <w:iCs/>
          <w:noProof/>
        </w:rPr>
        <w:t>Resource Competition and Community Structure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Princeton University Press</w:t>
      </w:r>
      <w:r w:rsidRPr="00672B6A">
        <w:rPr>
          <w:rFonts w:ascii="Calibri Light" w:eastAsia="Times New Roman" w:hAnsi="Calibri Light" w:cs="Times New Roman"/>
          <w:noProof/>
        </w:rPr>
        <w:t>. Princeton, New Jersey.</w:t>
      </w:r>
    </w:p>
    <w:p w14:paraId="18580670"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Tilman, D. (1990). Constraints and Tradeoffs: Toward a Predictive Theory of Competition and Succession. </w:t>
      </w:r>
      <w:r w:rsidRPr="00672B6A">
        <w:rPr>
          <w:rFonts w:ascii="Calibri Light" w:eastAsia="Times New Roman" w:hAnsi="Calibri Light" w:cs="Times New Roman"/>
          <w:i/>
          <w:iCs/>
          <w:noProof/>
        </w:rPr>
        <w:t>Oikos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58</w:t>
      </w:r>
      <w:r w:rsidRPr="00672B6A">
        <w:rPr>
          <w:rFonts w:ascii="Calibri Light" w:eastAsia="Times New Roman" w:hAnsi="Calibri Light" w:cs="Times New Roman"/>
          <w:noProof/>
        </w:rPr>
        <w:t>(1), 3–15.</w:t>
      </w:r>
    </w:p>
    <w:p w14:paraId="03FBC764"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Turner, M. (2010). Disturbance and landscape dynamics in a changing world.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91</w:t>
      </w:r>
      <w:r w:rsidRPr="00672B6A">
        <w:rPr>
          <w:rFonts w:ascii="Calibri Light" w:eastAsia="Times New Roman" w:hAnsi="Calibri Light" w:cs="Times New Roman"/>
          <w:noProof/>
        </w:rPr>
        <w:t>(March), 2833–2849. http://doi.org/doi:10.1890/10-0097.1</w:t>
      </w:r>
    </w:p>
    <w:p w14:paraId="6D1CEC7D"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23</w:t>
      </w:r>
      <w:r w:rsidRPr="00672B6A">
        <w:rPr>
          <w:rFonts w:ascii="Calibri Light" w:eastAsia="Times New Roman" w:hAnsi="Calibri Light" w:cs="Times New Roman"/>
          <w:noProof/>
        </w:rPr>
        <w:t>(6), 311–317. http://doi.org/10.1016/j.tree.2008.02.007</w:t>
      </w:r>
    </w:p>
    <w:p w14:paraId="09A97B36"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Urban, M. C., &amp; Skelly, D. K. (2006). Evolving Metacommunities: Toward an Evolutionary Perspective on Metacommunities.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87</w:t>
      </w:r>
      <w:r w:rsidRPr="00672B6A">
        <w:rPr>
          <w:rFonts w:ascii="Calibri Light" w:eastAsia="Times New Roman" w:hAnsi="Calibri Light" w:cs="Times New Roman"/>
          <w:noProof/>
        </w:rPr>
        <w:t>(7), 1616–1626.</w:t>
      </w:r>
    </w:p>
    <w:p w14:paraId="45E88D93"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Vance, R. R. (1984). Interference Competition and the Coexistence of Two Competitors on a Single Limiting Resource.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65</w:t>
      </w:r>
      <w:r w:rsidRPr="00672B6A">
        <w:rPr>
          <w:rFonts w:ascii="Calibri Light" w:eastAsia="Times New Roman" w:hAnsi="Calibri Light" w:cs="Times New Roman"/>
          <w:noProof/>
        </w:rPr>
        <w:t>(5), 1349–1357.</w:t>
      </w:r>
    </w:p>
    <w:p w14:paraId="058C1AC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Vellend, M. (2016). </w:t>
      </w:r>
      <w:r w:rsidRPr="00672B6A">
        <w:rPr>
          <w:rFonts w:ascii="Calibri Light" w:eastAsia="Times New Roman" w:hAnsi="Calibri Light" w:cs="Times New Roman"/>
          <w:i/>
          <w:iCs/>
          <w:noProof/>
        </w:rPr>
        <w:t>The Theory of Ecological Communities</w:t>
      </w:r>
      <w:r w:rsidRPr="00672B6A">
        <w:rPr>
          <w:rFonts w:ascii="Calibri Light" w:eastAsia="Times New Roman" w:hAnsi="Calibri Light" w:cs="Times New Roman"/>
          <w:noProof/>
        </w:rPr>
        <w:t>. Princeton University Press. http://doi.org/10.1016/S0074-6142(05)80002-6</w:t>
      </w:r>
    </w:p>
    <w:p w14:paraId="6AEBAD4A"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Vellend, M., &amp; Geber, M. A. (2005). Connections between species diversity and genetic </w:t>
      </w:r>
      <w:r w:rsidRPr="00672B6A">
        <w:rPr>
          <w:rFonts w:ascii="Calibri Light" w:eastAsia="Times New Roman" w:hAnsi="Calibri Light" w:cs="Times New Roman"/>
          <w:noProof/>
        </w:rPr>
        <w:lastRenderedPageBreak/>
        <w:t xml:space="preserve">diversity.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w:t>
      </w:r>
      <w:r w:rsidRPr="00672B6A">
        <w:rPr>
          <w:rFonts w:ascii="Calibri Light" w:eastAsia="Times New Roman" w:hAnsi="Calibri Light" w:cs="Times New Roman"/>
          <w:noProof/>
        </w:rPr>
        <w:t>(7), 767–781. http://doi.org/10.1111/j.1461-0248.2005.00775.x</w:t>
      </w:r>
    </w:p>
    <w:p w14:paraId="6E63D2C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672B6A">
        <w:rPr>
          <w:rFonts w:ascii="Calibri Light" w:eastAsia="Times New Roman" w:hAnsi="Calibri Light" w:cs="Times New Roman"/>
          <w:i/>
          <w:iCs/>
          <w:noProof/>
        </w:rPr>
        <w:t>Journal of Evolutionary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24</w:t>
      </w:r>
      <w:r w:rsidRPr="00672B6A">
        <w:rPr>
          <w:rFonts w:ascii="Calibri Light" w:eastAsia="Times New Roman" w:hAnsi="Calibri Light" w:cs="Times New Roman"/>
          <w:noProof/>
        </w:rPr>
        <w:t>(11), 2485–2495. http://doi.org/10.1111/j.1420-9101.2011.02376.x</w:t>
      </w:r>
    </w:p>
    <w:p w14:paraId="069A603C"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27</w:t>
      </w:r>
      <w:r w:rsidRPr="00672B6A">
        <w:rPr>
          <w:rFonts w:ascii="Calibri Light" w:eastAsia="Times New Roman" w:hAnsi="Calibri Light" w:cs="Times New Roman"/>
          <w:noProof/>
        </w:rPr>
        <w:t>(4), 244–252. http://doi.org/10.1016/j.tree.2011.11.014</w:t>
      </w:r>
    </w:p>
    <w:p w14:paraId="6B6A90F8"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Waxman, D., &amp; Gavrilets, S. (2005). 20 Questions on Adaptive Dynamics. </w:t>
      </w:r>
      <w:r w:rsidRPr="00672B6A">
        <w:rPr>
          <w:rFonts w:ascii="Calibri Light" w:eastAsia="Times New Roman" w:hAnsi="Calibri Light" w:cs="Times New Roman"/>
          <w:i/>
          <w:iCs/>
          <w:noProof/>
        </w:rPr>
        <w:t>Journal of Evolutionary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18</w:t>
      </w:r>
      <w:r w:rsidRPr="00672B6A">
        <w:rPr>
          <w:rFonts w:ascii="Calibri Light" w:eastAsia="Times New Roman" w:hAnsi="Calibri Light" w:cs="Times New Roman"/>
          <w:noProof/>
        </w:rPr>
        <w:t>(5), 1139–1154. http://doi.org/10.1111/j.1420-9101.2005.00948.x</w:t>
      </w:r>
    </w:p>
    <w:p w14:paraId="72487C9E"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32</w:t>
      </w:r>
      <w:r w:rsidRPr="00672B6A">
        <w:rPr>
          <w:rFonts w:ascii="Calibri Light" w:eastAsia="Times New Roman" w:hAnsi="Calibri Light" w:cs="Times New Roman"/>
          <w:noProof/>
        </w:rPr>
        <w:t>(4), 291–304. http://doi.org/10.1016/j.tree.2017.01.003</w:t>
      </w:r>
    </w:p>
    <w:p w14:paraId="61E1A36C"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672B6A">
        <w:rPr>
          <w:rFonts w:ascii="Calibri Light" w:eastAsia="Times New Roman" w:hAnsi="Calibri Light" w:cs="Times New Roman"/>
          <w:i/>
          <w:iCs/>
          <w:noProof/>
        </w:rPr>
        <w:t>Nature reviews. Genetics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w:t>
      </w:r>
      <w:r w:rsidRPr="00672B6A">
        <w:rPr>
          <w:rFonts w:ascii="Calibri Light" w:eastAsia="Times New Roman" w:hAnsi="Calibri Light" w:cs="Times New Roman"/>
          <w:noProof/>
        </w:rPr>
        <w:t>(7), 510–523. http://doi.org/10.1038/nrg1877</w:t>
      </w:r>
    </w:p>
    <w:p w14:paraId="284740F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Wilkinson, D. M. (1999). The Disturbing History of Intermediate Disturbance. </w:t>
      </w:r>
      <w:r w:rsidRPr="00672B6A">
        <w:rPr>
          <w:rFonts w:ascii="Calibri Light" w:eastAsia="Times New Roman" w:hAnsi="Calibri Light" w:cs="Times New Roman"/>
          <w:i/>
          <w:iCs/>
          <w:noProof/>
        </w:rPr>
        <w:t>Oikos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84</w:t>
      </w:r>
      <w:r w:rsidRPr="00672B6A">
        <w:rPr>
          <w:rFonts w:ascii="Calibri Light" w:eastAsia="Times New Roman" w:hAnsi="Calibri Light" w:cs="Times New Roman"/>
          <w:noProof/>
        </w:rPr>
        <w:t>(1), 145–147.</w:t>
      </w:r>
    </w:p>
    <w:p w14:paraId="50946906"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Williams, G. C. (1966). Natural Selection, the Costs of Reproduction, and a Refinement of Lack’s Principle.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100</w:t>
      </w:r>
      <w:r w:rsidRPr="00672B6A">
        <w:rPr>
          <w:rFonts w:ascii="Calibri Light" w:eastAsia="Times New Roman" w:hAnsi="Calibri Light" w:cs="Times New Roman"/>
          <w:noProof/>
        </w:rPr>
        <w:t>(916), 687–690.</w:t>
      </w:r>
    </w:p>
    <w:p w14:paraId="688DD97A" w14:textId="77777777" w:rsidR="00672B6A" w:rsidRPr="00672B6A" w:rsidRDefault="00672B6A" w:rsidP="00672B6A">
      <w:pPr>
        <w:widowControl w:val="0"/>
        <w:autoSpaceDE w:val="0"/>
        <w:autoSpaceDN w:val="0"/>
        <w:adjustRightInd w:val="0"/>
        <w:spacing w:after="240" w:line="240" w:lineRule="auto"/>
        <w:ind w:left="480" w:hanging="480"/>
        <w:rPr>
          <w:rFonts w:ascii="Calibri Light" w:hAnsi="Calibri Light"/>
          <w:noProof/>
        </w:rPr>
      </w:pPr>
      <w:r w:rsidRPr="00672B6A">
        <w:rPr>
          <w:rFonts w:ascii="Calibri Light" w:eastAsia="Times New Roman" w:hAnsi="Calibri Light" w:cs="Times New Roman"/>
          <w:noProof/>
        </w:rPr>
        <w:t xml:space="preserve">Wilson, J. B. (1994). The “Intermediate Disturbance Hypothesis” of species coexistance is based on patch dynamics. </w:t>
      </w:r>
      <w:r w:rsidRPr="00672B6A">
        <w:rPr>
          <w:rFonts w:ascii="Calibri Light" w:eastAsia="Times New Roman" w:hAnsi="Calibri Light" w:cs="Times New Roman"/>
          <w:i/>
          <w:iCs/>
          <w:noProof/>
        </w:rPr>
        <w:t>New Zealand Journal of 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18</w:t>
      </w:r>
      <w:r w:rsidRPr="00672B6A">
        <w:rPr>
          <w:rFonts w:ascii="Calibri Light" w:eastAsia="Times New Roman" w:hAnsi="Calibri Light" w:cs="Times New Roman"/>
          <w:noProof/>
        </w:rPr>
        <w:t>(2), 176–181. http://doi.org/10.1093/plankt/23.10.1147</w:t>
      </w:r>
    </w:p>
    <w:p w14:paraId="29D45F8D" w14:textId="08D2A2F5" w:rsidR="00B304BF" w:rsidRDefault="00117284" w:rsidP="00672B6A">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65FB2F98"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05DB9F9"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6741AD16"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8388E5E" w14:textId="77777777" w:rsidR="003463E3" w:rsidRDefault="003463E3"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DDC893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7088DEEA"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4DDCB25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6B28CD9"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AD2211F"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52" w:name="_Toc487972265"/>
    <w:p w14:paraId="53C572D6" w14:textId="79B9710E" w:rsidR="009E379A" w:rsidRPr="00011943" w:rsidRDefault="009E379A" w:rsidP="003C491E">
      <w:pPr>
        <w:pStyle w:val="Heading1"/>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sidRPr="004B2563">
        <w:rPr>
          <w:color w:val="000000" w:themeColor="text1"/>
        </w:rPr>
        <w:t>APÊNDICES</w:t>
      </w:r>
      <w:bookmarkEnd w:id="52"/>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53" w:name="_Toc487877768"/>
      <w:bookmarkStart w:id="54" w:name="_Toc487883813"/>
      <w:bookmarkStart w:id="55"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53"/>
      <w:bookmarkEnd w:id="54"/>
      <w:bookmarkEnd w:id="55"/>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Para escolher o valor da taxa de mutação utilizado nas simulações dos cenários evolutivo e eco-evolutivo, processamos simulações com diferentes valores para este parâmetro (o valor 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 xml:space="preserve">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w:t>
      </w:r>
      <w:r w:rsidRPr="0023171B">
        <w:rPr>
          <w:rFonts w:ascii="Calibri Light" w:hAnsi="Calibri Light"/>
        </w:rPr>
        <w:lastRenderedPageBreak/>
        <w:t>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1">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56" w:name="_Toc487877769"/>
      <w:bookmarkStart w:id="57" w:name="_Toc487883814"/>
      <w:bookmarkStart w:id="58"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56"/>
      <w:bookmarkEnd w:id="57"/>
      <w:bookmarkEnd w:id="58"/>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2">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4">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59" w:name="_Toc487877770"/>
      <w:bookmarkStart w:id="60" w:name="_Toc487883815"/>
      <w:bookmarkStart w:id="61"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59"/>
      <w:bookmarkEnd w:id="60"/>
      <w:bookmarkEnd w:id="61"/>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6">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LUISA NOVARA MONCLAR GONÇALVES" w:date="2017-07-15T10:31:00Z" w:initials="LNMG">
    <w:p w14:paraId="0C398CAD" w14:textId="77777777" w:rsidR="00136B12" w:rsidRDefault="00136B12" w:rsidP="00217F3C">
      <w:pPr>
        <w:pStyle w:val="CommentText"/>
      </w:pPr>
      <w:r>
        <w:rPr>
          <w:rStyle w:val="CommentReference"/>
        </w:rPr>
        <w:annotationRef/>
      </w:r>
      <w:r>
        <w:t>Ayana:</w:t>
      </w:r>
    </w:p>
    <w:p w14:paraId="16D68B63" w14:textId="77777777" w:rsidR="00136B12" w:rsidRPr="00D13F3C" w:rsidRDefault="00136B12"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Eu não tenho familiariade com a literatura que trata de trade-offs e fiquei um pouco confusa com essa parte. Alguns comentários:</w:t>
      </w:r>
    </w:p>
    <w:p w14:paraId="3FAE13D4" w14:textId="77777777" w:rsidR="00136B12" w:rsidRPr="00D13F3C" w:rsidRDefault="00136B12" w:rsidP="00217F3C">
      <w:pPr>
        <w:spacing w:line="240" w:lineRule="auto"/>
        <w:rPr>
          <w:rFonts w:ascii="Arial" w:eastAsia="Times New Roman" w:hAnsi="Arial" w:cs="Arial"/>
          <w:color w:val="222222"/>
          <w:sz w:val="20"/>
          <w:szCs w:val="20"/>
          <w:lang w:val="en-US"/>
        </w:rPr>
      </w:pPr>
    </w:p>
    <w:p w14:paraId="143B9511" w14:textId="77777777" w:rsidR="00136B12" w:rsidRPr="00D13F3C" w:rsidRDefault="00136B12"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1. Entendo a primeira frase sob a suposição de que todos os indivíduos interagem da mesma forma com o ambiente. Porém fiquei em dúvida do quanto essa suposição é geral.</w:t>
      </w:r>
    </w:p>
    <w:p w14:paraId="4CD279FA" w14:textId="77777777" w:rsidR="00136B12" w:rsidRPr="00D13F3C" w:rsidRDefault="00136B12" w:rsidP="00217F3C">
      <w:pPr>
        <w:spacing w:line="240" w:lineRule="auto"/>
        <w:rPr>
          <w:rFonts w:ascii="Arial" w:eastAsia="Times New Roman" w:hAnsi="Arial" w:cs="Arial"/>
          <w:color w:val="222222"/>
          <w:sz w:val="20"/>
          <w:szCs w:val="20"/>
          <w:lang w:val="en-US"/>
        </w:rPr>
      </w:pPr>
    </w:p>
    <w:p w14:paraId="419E4CA1" w14:textId="77777777" w:rsidR="00136B12" w:rsidRPr="00D13F3C" w:rsidRDefault="00136B12"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2. Dado que eu sei como é o seu modelo, fiquei em dúvida também sobre qual a relação entre essa correlação ecológica e o trade-off entre longevidade e fecundidade no seu modelo. Eu entendi a primeira frase como se referindo ao modelo logístico de crescimento populacional. A segunda frase pareceu sugerir que essa correlação entre abundância e mortalidade (que eu poderia chamar de dependância de densidade) pode dar origem ao trade-off entre componentes da estratégia de vida. É isso mesmo? </w:t>
      </w:r>
    </w:p>
    <w:p w14:paraId="70EE8A09" w14:textId="77777777" w:rsidR="00136B12" w:rsidRPr="00D13F3C" w:rsidRDefault="00136B12"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w:t>
      </w:r>
    </w:p>
    <w:p w14:paraId="4AB5AFD8" w14:textId="0A327B67" w:rsidR="00136B12" w:rsidRDefault="00136B12" w:rsidP="00217F3C">
      <w:pPr>
        <w:pStyle w:val="CommentText"/>
      </w:pPr>
      <w:r w:rsidRPr="00D13F3C">
        <w:rPr>
          <w:rFonts w:ascii="Arial" w:eastAsia="Times New Roman" w:hAnsi="Arial" w:cs="Arial"/>
          <w:color w:val="222222"/>
          <w:lang w:val="en-US"/>
        </w:rPr>
        <w:t>3. Parte da minha dificuldade com essa parte talvez venha do fato de eu não tenho claro o que são correlações fisiológicas. Tipicamente eu associo aspectos fisiológicos e ecológicos aos mecanismos por trás de trade-offs e correlações fenotípicas, genotípicas ou filogenéticas a padrões potencialmente associados aos mesmos.</w:t>
      </w:r>
    </w:p>
  </w:comment>
  <w:comment w:id="7" w:author="LUISA NOVARA MONCLAR GONÇALVES" w:date="2017-07-15T10:32:00Z" w:initials="LNMG">
    <w:p w14:paraId="6128ABB9" w14:textId="0F7ED033" w:rsidR="00136B12" w:rsidRPr="004831FA" w:rsidRDefault="00136B12" w:rsidP="004831FA">
      <w:pPr>
        <w:spacing w:line="240" w:lineRule="auto"/>
        <w:rPr>
          <w:rFonts w:ascii="Times New Roman" w:eastAsia="Times New Roman" w:hAnsi="Times New Roman" w:cs="Times New Roman"/>
          <w:lang w:val="en-US"/>
        </w:rPr>
      </w:pPr>
      <w:r>
        <w:rPr>
          <w:rStyle w:val="CommentReference"/>
        </w:rPr>
        <w:annotationRef/>
      </w:r>
      <w:r w:rsidRPr="000C04BF">
        <w:rPr>
          <w:rFonts w:ascii="Arial" w:eastAsia="Times New Roman" w:hAnsi="Arial" w:cs="Arial"/>
          <w:color w:val="222222"/>
          <w:sz w:val="20"/>
          <w:szCs w:val="20"/>
          <w:shd w:val="clear" w:color="auto" w:fill="FFFFFF"/>
          <w:lang w:val="en-US"/>
        </w:rPr>
        <w:t>Essa distinção é super relevante para o seu trabalho e acho importante tratar dessa dela explicitamente. Vale ressaltar que a relação entre seleção natural, adaptação, exclusão competitiva e filtragem ambiental é relativamente controversa. Uma interpretação possível  da sua frase é que a dinâmica evolutiva estaria contida na dinâmica ecológica em alguns casos. Por exemplo, se nada mais mudar e a frequência relativa de estratégias mudar em uma espécie, a distribuição na comunidade mudaria. Outra alternativa é considetar que a dinâmica ecológica é que mudança na distribuição de estratégias na comunidade depois de descontados os efeitos das mudanças dentro das espécies ou populacões. Acho que vale a pena deixar isso mais claro. Por sinal, para mim não é tão claro o que é "abundância das estratégias"</w:t>
      </w:r>
    </w:p>
  </w:comment>
  <w:comment w:id="10" w:author="LUISA NOVARA MONCLAR GONÇALVES" w:date="2017-07-15T10:33:00Z" w:initials="LNMG">
    <w:p w14:paraId="2D3AC7FC" w14:textId="12114007" w:rsidR="00136B12" w:rsidRDefault="00136B12">
      <w:pPr>
        <w:pStyle w:val="CommentText"/>
      </w:pPr>
      <w:r>
        <w:rPr>
          <w:rStyle w:val="CommentReference"/>
        </w:rPr>
        <w:annotationRef/>
      </w:r>
      <w:r>
        <w:t>Luanne: por que isso dentre outras coisas que poderiam representar a longevidade?</w:t>
      </w:r>
    </w:p>
  </w:comment>
  <w:comment w:id="11" w:author="LUISA NOVARA MONCLAR GONÇALVES" w:date="2017-07-15T10:40:00Z" w:initials="LNMG">
    <w:p w14:paraId="7ACA5ABE" w14:textId="14BF9E33" w:rsidR="00136B12" w:rsidRDefault="00136B12">
      <w:pPr>
        <w:pStyle w:val="CommentText"/>
      </w:pPr>
      <w:r>
        <w:rPr>
          <w:rStyle w:val="CommentReference"/>
        </w:rPr>
        <w:annotationRef/>
      </w:r>
      <w:r>
        <w:t>Luanne: deixar resposta pronta caso perguntem pq fixei o número de gametas masculinos.</w:t>
      </w:r>
    </w:p>
  </w:comment>
  <w:comment w:id="13" w:author="LUISA NOVARA MONCLAR GONÇALVES" w:date="2017-07-15T10:40:00Z" w:initials="LNMG">
    <w:p w14:paraId="3C829E2F" w14:textId="37E32B47" w:rsidR="00136B12" w:rsidRDefault="00136B12">
      <w:pPr>
        <w:pStyle w:val="CommentText"/>
      </w:pPr>
      <w:r>
        <w:rPr>
          <w:rStyle w:val="CommentReference"/>
        </w:rPr>
        <w:annotationRef/>
      </w:r>
      <w:r>
        <w:t>Inserir info sobre florestas temperadas.</w:t>
      </w:r>
    </w:p>
  </w:comment>
  <w:comment w:id="15" w:author="LUISA NOVARA MONCLAR GONÇALVES" w:date="2017-07-15T10:42:00Z" w:initials="LNMG">
    <w:p w14:paraId="6299B3B7" w14:textId="48F43C6F" w:rsidR="00136B12" w:rsidRDefault="00136B12">
      <w:pPr>
        <w:pStyle w:val="CommentText"/>
      </w:pPr>
      <w:r>
        <w:rPr>
          <w:rStyle w:val="CommentReference"/>
        </w:rPr>
        <w:annotationRef/>
      </w:r>
      <w:r>
        <w:t>Ale não gosta do nome.</w:t>
      </w:r>
    </w:p>
  </w:comment>
  <w:comment w:id="19" w:author="LUISA NOVARA MONCLAR GONÇALVES" w:date="2017-07-15T10:43:00Z" w:initials="LNMG">
    <w:p w14:paraId="5D3FE138" w14:textId="1AA8FAA4" w:rsidR="00136B12" w:rsidRDefault="00136B12">
      <w:pPr>
        <w:pStyle w:val="CommentText"/>
      </w:pPr>
      <w:r>
        <w:rPr>
          <w:rStyle w:val="CommentReference"/>
        </w:rPr>
        <w:annotationRef/>
      </w:r>
      <w:r>
        <w:t>Mostrar que eram não simétricas?</w:t>
      </w:r>
    </w:p>
  </w:comment>
  <w:comment w:id="33" w:author="LUISA NOVARA MONCLAR GONÇALVES" w:date="2017-07-15T10:49:00Z" w:initials="LNMG">
    <w:p w14:paraId="2A9A88E1" w14:textId="6159ED99" w:rsidR="00136B12" w:rsidRDefault="00136B12">
      <w:pPr>
        <w:pStyle w:val="CommentText"/>
      </w:pPr>
      <w:r>
        <w:rPr>
          <w:rStyle w:val="CommentReference"/>
        </w:rPr>
        <w:annotationRef/>
      </w:r>
      <w:r>
        <w:t>Colocar mais!!!</w:t>
      </w:r>
    </w:p>
  </w:comment>
  <w:comment w:id="34" w:author="LUISA NOVARA MONCLAR GONÇALVES" w:date="2017-07-15T10:50:00Z" w:initials="LNMG">
    <w:p w14:paraId="119051AD" w14:textId="78294464" w:rsidR="00136B12" w:rsidRDefault="00136B12">
      <w:pPr>
        <w:pStyle w:val="CommentText"/>
      </w:pPr>
      <w:r>
        <w:rPr>
          <w:rStyle w:val="CommentReference"/>
        </w:rPr>
        <w:annotationRef/>
      </w:r>
      <w:r>
        <w:t>Tenho que mostrar?</w:t>
      </w:r>
    </w:p>
  </w:comment>
  <w:comment w:id="45" w:author="LUISA NOVARA MONCLAR GONÇALVES" w:date="2017-07-16T19:15:00Z" w:initials="LNMG">
    <w:p w14:paraId="530F9635" w14:textId="7F0197AE" w:rsidR="000803EC" w:rsidRDefault="000803EC">
      <w:pPr>
        <w:pStyle w:val="CommentText"/>
      </w:pPr>
      <w:r>
        <w:rPr>
          <w:rStyle w:val="CommentReference"/>
        </w:rPr>
        <w:annotationRef/>
      </w:r>
      <w:r>
        <w:t>Sobre relação entre tempo evolutivo e tempo ecológico.</w:t>
      </w:r>
    </w:p>
  </w:comment>
  <w:comment w:id="47" w:author="LUISA NOVARA MONCLAR GONÇALVES" w:date="2017-07-15T11:36:00Z" w:initials="LNMG">
    <w:p w14:paraId="5485790A" w14:textId="45A7AAF9" w:rsidR="00136B12" w:rsidRDefault="00136B12">
      <w:pPr>
        <w:pStyle w:val="CommentText"/>
      </w:pPr>
      <w:r>
        <w:rPr>
          <w:rStyle w:val="CommentReference"/>
        </w:rPr>
        <w:annotationRef/>
      </w:r>
      <w:r>
        <w:t>Escrevendo!</w:t>
      </w:r>
    </w:p>
  </w:comment>
  <w:comment w:id="50" w:author="LUISA NOVARA MONCLAR GONÇALVES" w:date="2017-07-15T11:14:00Z" w:initials="LNMG">
    <w:p w14:paraId="2FC68073" w14:textId="788842BA" w:rsidR="00136B12" w:rsidRDefault="00136B12">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B5AFD8" w15:done="0"/>
  <w15:commentEx w15:paraId="6128ABB9" w15:done="0"/>
  <w15:commentEx w15:paraId="2D3AC7FC" w15:done="0"/>
  <w15:commentEx w15:paraId="7ACA5ABE" w15:done="0"/>
  <w15:commentEx w15:paraId="3C829E2F" w15:done="0"/>
  <w15:commentEx w15:paraId="6299B3B7" w15:done="0"/>
  <w15:commentEx w15:paraId="5D3FE138" w15:done="0"/>
  <w15:commentEx w15:paraId="2A9A88E1" w15:done="0"/>
  <w15:commentEx w15:paraId="119051AD" w15:done="0"/>
  <w15:commentEx w15:paraId="530F9635" w15:done="0"/>
  <w15:commentEx w15:paraId="5485790A"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0EED05" w14:textId="77777777" w:rsidR="00905F1E" w:rsidRDefault="00905F1E" w:rsidP="000C2B71">
      <w:pPr>
        <w:spacing w:line="240" w:lineRule="auto"/>
      </w:pPr>
      <w:r>
        <w:separator/>
      </w:r>
    </w:p>
  </w:endnote>
  <w:endnote w:type="continuationSeparator" w:id="0">
    <w:p w14:paraId="1964CEEE" w14:textId="77777777" w:rsidR="00905F1E" w:rsidRDefault="00905F1E"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136B12" w:rsidRDefault="00136B12"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136B12" w:rsidRDefault="00136B12"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136B12" w:rsidRDefault="00136B12"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136B12" w:rsidRDefault="00136B12" w:rsidP="00210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6471">
      <w:rPr>
        <w:rStyle w:val="PageNumber"/>
        <w:noProof/>
      </w:rPr>
      <w:t>55</w:t>
    </w:r>
    <w:r>
      <w:rPr>
        <w:rStyle w:val="PageNumber"/>
      </w:rPr>
      <w:fldChar w:fldCharType="end"/>
    </w:r>
  </w:p>
  <w:p w14:paraId="7C3D7A13" w14:textId="77777777" w:rsidR="00136B12" w:rsidRDefault="00136B12"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22CD0A" w14:textId="77777777" w:rsidR="00905F1E" w:rsidRDefault="00905F1E" w:rsidP="000C2B71">
      <w:pPr>
        <w:spacing w:line="240" w:lineRule="auto"/>
      </w:pPr>
      <w:r>
        <w:separator/>
      </w:r>
    </w:p>
  </w:footnote>
  <w:footnote w:type="continuationSeparator" w:id="0">
    <w:p w14:paraId="7AEF3559" w14:textId="77777777" w:rsidR="00905F1E" w:rsidRDefault="00905F1E" w:rsidP="000C2B71">
      <w:pPr>
        <w:spacing w:line="240" w:lineRule="auto"/>
      </w:pPr>
      <w:r>
        <w:continuationSeparator/>
      </w:r>
    </w:p>
  </w:footnote>
  <w:footnote w:id="1">
    <w:p w14:paraId="02FDB377" w14:textId="3C362CBA" w:rsidR="00136B12" w:rsidRPr="00673AA7" w:rsidRDefault="00136B12"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indivíduos (</w:t>
      </w:r>
      <w:r w:rsidRPr="00673AA7">
        <w:rPr>
          <w:rFonts w:asciiTheme="majorHAnsi" w:hAnsiTheme="majorHAnsi"/>
        </w:rPr>
        <w:t>Reznick, 2014</w:t>
      </w:r>
      <w:r w:rsidRPr="00673AA7">
        <w:rPr>
          <w:rFonts w:asciiTheme="majorHAnsi" w:hAnsiTheme="majorHAnsi"/>
          <w:sz w:val="22"/>
          <w:szCs w:val="22"/>
        </w:rPr>
        <w:t>). No entanto, em geral, essas capacidades se relacionam à aptidão de forma indireta, por meio do aumento ou da redução das capacidades de sobrevivência e de reprodução. Há, inclusive, definições de aptidão como o desempenho de um indivíduo (ou outra unidade replicante) em se reproduzir e sobreviver (</w:t>
      </w:r>
      <w:r w:rsidRPr="00673AA7">
        <w:rPr>
          <w:rFonts w:asciiTheme="majorHAnsi" w:hAnsiTheme="majorHAnsi" w:cs="Times New Roman"/>
          <w:color w:val="000000" w:themeColor="text1"/>
          <w:sz w:val="22"/>
          <w:szCs w:val="22"/>
        </w:rPr>
        <w:t>Holsinger, 2014</w:t>
      </w:r>
      <w:r w:rsidRPr="00673AA7">
        <w:rPr>
          <w:rFonts w:asciiTheme="majorHAnsi" w:hAnsiTheme="majorHAnsi"/>
          <w:sz w:val="22"/>
          <w:szCs w:val="22"/>
        </w:rPr>
        <w:t>).</w:t>
      </w:r>
    </w:p>
  </w:footnote>
  <w:footnote w:id="2">
    <w:p w14:paraId="1281E21D" w14:textId="5DA9AEE8" w:rsidR="00136B12" w:rsidRPr="00F4652D" w:rsidRDefault="00136B12"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136B12" w:rsidRPr="000D627E" w:rsidRDefault="00136B12"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136B12" w:rsidRPr="00BE056C" w:rsidRDefault="00136B12"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136B12" w:rsidRPr="00623DD0" w:rsidRDefault="00136B12"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136B12" w:rsidRPr="005639F8" w:rsidRDefault="00136B12"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136B12" w:rsidRPr="00592DA1" w:rsidRDefault="00136B12"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8">
    <w:p w14:paraId="2F7A0946" w14:textId="6A70A9CC" w:rsidR="00136B12" w:rsidRPr="001C0ED8" w:rsidRDefault="00136B12"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136B12" w:rsidRDefault="00136B12"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136B12" w:rsidRPr="00674730" w:rsidRDefault="00136B12"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10">
    <w:p w14:paraId="5392D2C2" w14:textId="7DC970C9" w:rsidR="00136B12" w:rsidRPr="005F7453" w:rsidRDefault="00136B12" w:rsidP="00FC06E2">
      <w:pPr>
        <w:pStyle w:val="FootnoteText"/>
        <w:spacing w:line="276" w:lineRule="auto"/>
        <w:jc w:val="both"/>
        <w:rPr>
          <w:lang w:val="en-US"/>
          <w:rPrChange w:id="36" w:author="LUISA NOVARA MONCLAR GONÇALVES" w:date="2017-07-15T17:46:00Z">
            <w:rPr/>
          </w:rPrChange>
        </w:rPr>
      </w:pPr>
      <w:ins w:id="37" w:author="LUISA NOVARA MONCLAR GONÇALVES" w:date="2017-07-15T17:46:00Z">
        <w:r w:rsidRPr="00674730">
          <w:rPr>
            <w:rStyle w:val="FootnoteReference"/>
            <w:sz w:val="22"/>
            <w:szCs w:val="22"/>
          </w:rPr>
          <w:footnoteRef/>
        </w:r>
      </w:ins>
      <w:ins w:id="38" w:author="LUISA NOVARA MONCLAR GONÇALVES" w:date="2017-07-15T18:03:00Z">
        <w:r w:rsidRPr="00674730">
          <w:rPr>
            <w:sz w:val="22"/>
            <w:szCs w:val="22"/>
          </w:rPr>
          <w:t xml:space="preserve"> </w:t>
        </w:r>
      </w:ins>
      <w:r>
        <w:rPr>
          <w:sz w:val="22"/>
          <w:szCs w:val="22"/>
        </w:rPr>
        <w:t xml:space="preserve"> </w:t>
      </w:r>
      <w:r w:rsidRPr="00674730">
        <w:rPr>
          <w:sz w:val="22"/>
          <w:szCs w:val="22"/>
        </w:rPr>
        <w:t xml:space="preserve">A </w:t>
      </w:r>
      <w:r w:rsidRPr="00674730">
        <w:rPr>
          <w:rFonts w:asciiTheme="majorHAnsi" w:hAnsiTheme="majorHAnsi"/>
          <w:color w:val="000000" w:themeColor="text1"/>
          <w:sz w:val="22"/>
          <w:szCs w:val="22"/>
        </w:rPr>
        <w:t>probabilidade de um dado grupo de indivíduos, qualquer que seja ele (um grupo de indivíduos da mesma espécie ou com a mesma estratégia, por exemplo), ser extinto da comunidade na ausência total de distúrbio é menor do que em uma condição em que o mesmo número de mortes (que são “naturais”</w:t>
      </w:r>
      <w:r>
        <w:rPr>
          <w:rFonts w:asciiTheme="majorHAnsi" w:hAnsiTheme="majorHAnsi"/>
          <w:color w:val="000000" w:themeColor="text1"/>
          <w:sz w:val="22"/>
          <w:szCs w:val="22"/>
        </w:rPr>
        <w:t xml:space="preserve"> quando não há distúrbio) ocorre</w:t>
      </w:r>
      <w:r w:rsidRPr="00674730">
        <w:rPr>
          <w:rFonts w:asciiTheme="majorHAnsi" w:hAnsiTheme="majorHAnsi"/>
          <w:color w:val="000000" w:themeColor="text1"/>
          <w:sz w:val="22"/>
          <w:szCs w:val="22"/>
        </w:rPr>
        <w:t xml:space="preserve"> de forma concentrada no tempo, como no caso do distúrbio. </w:t>
      </w:r>
      <w:ins w:id="39" w:author="LUISA NOVARA MONCLAR GONÇALVES" w:date="2017-07-15T18:03:00Z">
        <w:r w:rsidRPr="00674730">
          <w:rPr>
            <w:sz w:val="22"/>
            <w:szCs w:val="22"/>
          </w:rPr>
          <w:t>FALAR QUE, AL</w:t>
        </w:r>
      </w:ins>
      <w:ins w:id="40" w:author="LUISA NOVARA MONCLAR GONÇALVES" w:date="2017-07-15T18:05:00Z">
        <w:r w:rsidRPr="00674730">
          <w:rPr>
            <w:sz w:val="22"/>
            <w:szCs w:val="22"/>
          </w:rPr>
          <w:t xml:space="preserve">ÉM DISSO, A INTERAÇÃO </w:t>
        </w:r>
      </w:ins>
      <w:ins w:id="41" w:author="LUISA NOVARA MONCLAR GONÇALVES" w:date="2017-07-15T18:06:00Z">
        <w:r w:rsidRPr="00674730">
          <w:rPr>
            <w:sz w:val="22"/>
            <w:szCs w:val="22"/>
          </w:rPr>
          <w:t>ENTRE DISTÚRBIO E</w:t>
        </w:r>
      </w:ins>
      <w:ins w:id="42" w:author="LUISA NOVARA MONCLAR GONÇALVES" w:date="2017-07-15T18:05:00Z">
        <w:r w:rsidRPr="00674730">
          <w:rPr>
            <w:sz w:val="22"/>
            <w:szCs w:val="22"/>
          </w:rPr>
          <w:t xml:space="preserve"> ESTRATÉGIA FAZ COM QUE INDIVÍDUOS LONGEVOS TENHAM MAIOR PROBABILIDADE DE SER ELIMINADOS NUMA CONDIÇÃO COM DISTÚRBIO MÁXIMO DO QUE </w:t>
        </w:r>
      </w:ins>
      <w:ins w:id="43" w:author="LUISA NOVARA MONCLAR GONÇALVES" w:date="2017-07-15T18:06:00Z">
        <w:r w:rsidRPr="00674730">
          <w:rPr>
            <w:sz w:val="22"/>
            <w:szCs w:val="22"/>
          </w:rPr>
          <w:t>INDIVÍDUOS FECUNDOS NA AUSÊNCIA DE DISTÚRBIO?</w:t>
        </w:r>
      </w:ins>
      <w:ins w:id="44" w:author="LUISA NOVARA MONCLAR GONÇALVES" w:date="2017-07-15T17:46:00Z">
        <w:r>
          <w:t xml:space="preserve"> </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66A8"/>
    <w:rsid w:val="00006F2B"/>
    <w:rsid w:val="00007459"/>
    <w:rsid w:val="0000770A"/>
    <w:rsid w:val="000078A2"/>
    <w:rsid w:val="000079DE"/>
    <w:rsid w:val="000101BB"/>
    <w:rsid w:val="000101ED"/>
    <w:rsid w:val="0001163D"/>
    <w:rsid w:val="000164FE"/>
    <w:rsid w:val="000167AB"/>
    <w:rsid w:val="000178D8"/>
    <w:rsid w:val="0002060B"/>
    <w:rsid w:val="00021776"/>
    <w:rsid w:val="00022981"/>
    <w:rsid w:val="000240A7"/>
    <w:rsid w:val="00024CF9"/>
    <w:rsid w:val="00024D30"/>
    <w:rsid w:val="00027189"/>
    <w:rsid w:val="000272EB"/>
    <w:rsid w:val="00033943"/>
    <w:rsid w:val="00033F41"/>
    <w:rsid w:val="000403A7"/>
    <w:rsid w:val="00042344"/>
    <w:rsid w:val="00043B37"/>
    <w:rsid w:val="0004440B"/>
    <w:rsid w:val="00044F06"/>
    <w:rsid w:val="00045C3A"/>
    <w:rsid w:val="00050D46"/>
    <w:rsid w:val="000511F0"/>
    <w:rsid w:val="000515B8"/>
    <w:rsid w:val="00054221"/>
    <w:rsid w:val="00054557"/>
    <w:rsid w:val="00054D1B"/>
    <w:rsid w:val="00054FE6"/>
    <w:rsid w:val="0005556C"/>
    <w:rsid w:val="00056502"/>
    <w:rsid w:val="00060C6B"/>
    <w:rsid w:val="00062250"/>
    <w:rsid w:val="0006269D"/>
    <w:rsid w:val="00064068"/>
    <w:rsid w:val="000646D2"/>
    <w:rsid w:val="00064D7F"/>
    <w:rsid w:val="000657CD"/>
    <w:rsid w:val="000704B2"/>
    <w:rsid w:val="00072C56"/>
    <w:rsid w:val="000731B2"/>
    <w:rsid w:val="00073281"/>
    <w:rsid w:val="000739E8"/>
    <w:rsid w:val="0007543D"/>
    <w:rsid w:val="00077AB1"/>
    <w:rsid w:val="000803EC"/>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54E8"/>
    <w:rsid w:val="00096471"/>
    <w:rsid w:val="00097117"/>
    <w:rsid w:val="00097D44"/>
    <w:rsid w:val="000A1A4A"/>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7CBC"/>
    <w:rsid w:val="000E34DD"/>
    <w:rsid w:val="000E3DF4"/>
    <w:rsid w:val="000E459A"/>
    <w:rsid w:val="000E5090"/>
    <w:rsid w:val="000E6484"/>
    <w:rsid w:val="000E64C4"/>
    <w:rsid w:val="000E64EF"/>
    <w:rsid w:val="000F5FAA"/>
    <w:rsid w:val="000F63F9"/>
    <w:rsid w:val="000F69F9"/>
    <w:rsid w:val="000F7AE0"/>
    <w:rsid w:val="001019DE"/>
    <w:rsid w:val="00101FD3"/>
    <w:rsid w:val="00102275"/>
    <w:rsid w:val="00102A81"/>
    <w:rsid w:val="00104769"/>
    <w:rsid w:val="001049EB"/>
    <w:rsid w:val="001050D7"/>
    <w:rsid w:val="001054C0"/>
    <w:rsid w:val="00105D4B"/>
    <w:rsid w:val="001074F6"/>
    <w:rsid w:val="0011031C"/>
    <w:rsid w:val="0011052E"/>
    <w:rsid w:val="001110A8"/>
    <w:rsid w:val="00114C74"/>
    <w:rsid w:val="00116350"/>
    <w:rsid w:val="00117284"/>
    <w:rsid w:val="001203B2"/>
    <w:rsid w:val="00122583"/>
    <w:rsid w:val="00122E9F"/>
    <w:rsid w:val="001247F1"/>
    <w:rsid w:val="00125981"/>
    <w:rsid w:val="001259FA"/>
    <w:rsid w:val="00127812"/>
    <w:rsid w:val="00127E0F"/>
    <w:rsid w:val="00130114"/>
    <w:rsid w:val="001310AB"/>
    <w:rsid w:val="00131447"/>
    <w:rsid w:val="00131495"/>
    <w:rsid w:val="00131534"/>
    <w:rsid w:val="00131D0E"/>
    <w:rsid w:val="0013246F"/>
    <w:rsid w:val="00132C18"/>
    <w:rsid w:val="00136972"/>
    <w:rsid w:val="00136B12"/>
    <w:rsid w:val="00140EFD"/>
    <w:rsid w:val="00142D77"/>
    <w:rsid w:val="001448E2"/>
    <w:rsid w:val="00150098"/>
    <w:rsid w:val="00150D01"/>
    <w:rsid w:val="0015147C"/>
    <w:rsid w:val="00151FCC"/>
    <w:rsid w:val="0015276C"/>
    <w:rsid w:val="0015745B"/>
    <w:rsid w:val="001602FB"/>
    <w:rsid w:val="00161E9F"/>
    <w:rsid w:val="001668A6"/>
    <w:rsid w:val="001710D2"/>
    <w:rsid w:val="001729DA"/>
    <w:rsid w:val="00173A56"/>
    <w:rsid w:val="00173D93"/>
    <w:rsid w:val="00174577"/>
    <w:rsid w:val="00174D1E"/>
    <w:rsid w:val="001758F8"/>
    <w:rsid w:val="0017607A"/>
    <w:rsid w:val="00177C1F"/>
    <w:rsid w:val="00181137"/>
    <w:rsid w:val="00181B57"/>
    <w:rsid w:val="00183018"/>
    <w:rsid w:val="00185ACD"/>
    <w:rsid w:val="00186FD5"/>
    <w:rsid w:val="00187FF0"/>
    <w:rsid w:val="0019000A"/>
    <w:rsid w:val="00190794"/>
    <w:rsid w:val="00190D15"/>
    <w:rsid w:val="001914D5"/>
    <w:rsid w:val="0019438B"/>
    <w:rsid w:val="00194690"/>
    <w:rsid w:val="0019561E"/>
    <w:rsid w:val="001970F7"/>
    <w:rsid w:val="001975ED"/>
    <w:rsid w:val="00197A11"/>
    <w:rsid w:val="001A16E0"/>
    <w:rsid w:val="001A21F8"/>
    <w:rsid w:val="001A3338"/>
    <w:rsid w:val="001A5454"/>
    <w:rsid w:val="001B121B"/>
    <w:rsid w:val="001B148B"/>
    <w:rsid w:val="001B1DBB"/>
    <w:rsid w:val="001B315A"/>
    <w:rsid w:val="001B3D57"/>
    <w:rsid w:val="001B4974"/>
    <w:rsid w:val="001B4A89"/>
    <w:rsid w:val="001B65DB"/>
    <w:rsid w:val="001B7BC7"/>
    <w:rsid w:val="001C15D8"/>
    <w:rsid w:val="001C24C4"/>
    <w:rsid w:val="001C3D28"/>
    <w:rsid w:val="001C5F4F"/>
    <w:rsid w:val="001C6EB8"/>
    <w:rsid w:val="001D0869"/>
    <w:rsid w:val="001D48F6"/>
    <w:rsid w:val="001D5D1F"/>
    <w:rsid w:val="001D6F65"/>
    <w:rsid w:val="001D7C64"/>
    <w:rsid w:val="001E0170"/>
    <w:rsid w:val="001E3877"/>
    <w:rsid w:val="001E4399"/>
    <w:rsid w:val="001E5912"/>
    <w:rsid w:val="001E6A72"/>
    <w:rsid w:val="001E7161"/>
    <w:rsid w:val="001F3950"/>
    <w:rsid w:val="001F3C8B"/>
    <w:rsid w:val="001F3FA3"/>
    <w:rsid w:val="001F4239"/>
    <w:rsid w:val="001F72C6"/>
    <w:rsid w:val="00202D68"/>
    <w:rsid w:val="00202E48"/>
    <w:rsid w:val="00202EE5"/>
    <w:rsid w:val="002031CC"/>
    <w:rsid w:val="00204ADA"/>
    <w:rsid w:val="00205EF8"/>
    <w:rsid w:val="00210A47"/>
    <w:rsid w:val="0021257E"/>
    <w:rsid w:val="00214C88"/>
    <w:rsid w:val="00214EE3"/>
    <w:rsid w:val="002150E5"/>
    <w:rsid w:val="00215110"/>
    <w:rsid w:val="00215838"/>
    <w:rsid w:val="00217170"/>
    <w:rsid w:val="002175DA"/>
    <w:rsid w:val="00217E34"/>
    <w:rsid w:val="00217F3C"/>
    <w:rsid w:val="00221C38"/>
    <w:rsid w:val="00221FC9"/>
    <w:rsid w:val="0022321F"/>
    <w:rsid w:val="00224795"/>
    <w:rsid w:val="00227A62"/>
    <w:rsid w:val="0023171B"/>
    <w:rsid w:val="0023182A"/>
    <w:rsid w:val="002329F6"/>
    <w:rsid w:val="00233AB2"/>
    <w:rsid w:val="00237883"/>
    <w:rsid w:val="00237E00"/>
    <w:rsid w:val="00240207"/>
    <w:rsid w:val="00241AC3"/>
    <w:rsid w:val="00242957"/>
    <w:rsid w:val="00242A17"/>
    <w:rsid w:val="00244122"/>
    <w:rsid w:val="0024443A"/>
    <w:rsid w:val="00245514"/>
    <w:rsid w:val="00246865"/>
    <w:rsid w:val="00251327"/>
    <w:rsid w:val="0025146E"/>
    <w:rsid w:val="00253596"/>
    <w:rsid w:val="00255AC9"/>
    <w:rsid w:val="00255E8D"/>
    <w:rsid w:val="0025667A"/>
    <w:rsid w:val="00257412"/>
    <w:rsid w:val="002617CF"/>
    <w:rsid w:val="00262BC6"/>
    <w:rsid w:val="00272690"/>
    <w:rsid w:val="00273BD8"/>
    <w:rsid w:val="002746AC"/>
    <w:rsid w:val="00276B18"/>
    <w:rsid w:val="00277208"/>
    <w:rsid w:val="002812D5"/>
    <w:rsid w:val="00282D2A"/>
    <w:rsid w:val="002840DD"/>
    <w:rsid w:val="00284545"/>
    <w:rsid w:val="0028471C"/>
    <w:rsid w:val="00284A87"/>
    <w:rsid w:val="00293468"/>
    <w:rsid w:val="002934A1"/>
    <w:rsid w:val="00295F4C"/>
    <w:rsid w:val="00296FB3"/>
    <w:rsid w:val="002A0016"/>
    <w:rsid w:val="002A3431"/>
    <w:rsid w:val="002A3C3D"/>
    <w:rsid w:val="002A532B"/>
    <w:rsid w:val="002A5BC2"/>
    <w:rsid w:val="002A791F"/>
    <w:rsid w:val="002B0C4B"/>
    <w:rsid w:val="002B11B9"/>
    <w:rsid w:val="002B2033"/>
    <w:rsid w:val="002B3497"/>
    <w:rsid w:val="002B3CB1"/>
    <w:rsid w:val="002B5178"/>
    <w:rsid w:val="002B5FAA"/>
    <w:rsid w:val="002C00BA"/>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7549"/>
    <w:rsid w:val="002E150D"/>
    <w:rsid w:val="002E4585"/>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47E3"/>
    <w:rsid w:val="0030553E"/>
    <w:rsid w:val="003056B8"/>
    <w:rsid w:val="003063BD"/>
    <w:rsid w:val="003064FE"/>
    <w:rsid w:val="003075DA"/>
    <w:rsid w:val="00316175"/>
    <w:rsid w:val="003202C2"/>
    <w:rsid w:val="0032039D"/>
    <w:rsid w:val="003208CC"/>
    <w:rsid w:val="00321AC2"/>
    <w:rsid w:val="00323CB7"/>
    <w:rsid w:val="003253AA"/>
    <w:rsid w:val="00327EBA"/>
    <w:rsid w:val="003316DB"/>
    <w:rsid w:val="00331D64"/>
    <w:rsid w:val="00332288"/>
    <w:rsid w:val="003329D8"/>
    <w:rsid w:val="0033356D"/>
    <w:rsid w:val="0033417B"/>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51BAD"/>
    <w:rsid w:val="00353244"/>
    <w:rsid w:val="00354016"/>
    <w:rsid w:val="00355D8C"/>
    <w:rsid w:val="00356D58"/>
    <w:rsid w:val="00360DBD"/>
    <w:rsid w:val="00360ED4"/>
    <w:rsid w:val="003614B3"/>
    <w:rsid w:val="003675D3"/>
    <w:rsid w:val="00367B88"/>
    <w:rsid w:val="00370695"/>
    <w:rsid w:val="00376298"/>
    <w:rsid w:val="0037683A"/>
    <w:rsid w:val="00381054"/>
    <w:rsid w:val="003845F8"/>
    <w:rsid w:val="00385C0F"/>
    <w:rsid w:val="0038641B"/>
    <w:rsid w:val="00386730"/>
    <w:rsid w:val="0038780A"/>
    <w:rsid w:val="00387CE3"/>
    <w:rsid w:val="00391C15"/>
    <w:rsid w:val="00391C50"/>
    <w:rsid w:val="00392C6A"/>
    <w:rsid w:val="0039431A"/>
    <w:rsid w:val="00394C27"/>
    <w:rsid w:val="00395D24"/>
    <w:rsid w:val="00395DEF"/>
    <w:rsid w:val="003A12EB"/>
    <w:rsid w:val="003A15BA"/>
    <w:rsid w:val="003A1F1F"/>
    <w:rsid w:val="003A36C1"/>
    <w:rsid w:val="003A4F89"/>
    <w:rsid w:val="003B0061"/>
    <w:rsid w:val="003B2211"/>
    <w:rsid w:val="003B4C83"/>
    <w:rsid w:val="003B5F06"/>
    <w:rsid w:val="003B63F0"/>
    <w:rsid w:val="003B6C40"/>
    <w:rsid w:val="003C1497"/>
    <w:rsid w:val="003C2250"/>
    <w:rsid w:val="003C258D"/>
    <w:rsid w:val="003C2771"/>
    <w:rsid w:val="003C440E"/>
    <w:rsid w:val="003C491E"/>
    <w:rsid w:val="003C4B41"/>
    <w:rsid w:val="003C5344"/>
    <w:rsid w:val="003C5A83"/>
    <w:rsid w:val="003C6260"/>
    <w:rsid w:val="003C6EB3"/>
    <w:rsid w:val="003C78DE"/>
    <w:rsid w:val="003D26D5"/>
    <w:rsid w:val="003D3ACB"/>
    <w:rsid w:val="003D41FB"/>
    <w:rsid w:val="003D4D87"/>
    <w:rsid w:val="003D69C5"/>
    <w:rsid w:val="003D7A5E"/>
    <w:rsid w:val="003E2916"/>
    <w:rsid w:val="003E5F64"/>
    <w:rsid w:val="003E64F1"/>
    <w:rsid w:val="003E67D4"/>
    <w:rsid w:val="003E67EB"/>
    <w:rsid w:val="003F3859"/>
    <w:rsid w:val="003F616B"/>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2064"/>
    <w:rsid w:val="004152A7"/>
    <w:rsid w:val="004155A9"/>
    <w:rsid w:val="0041631C"/>
    <w:rsid w:val="00417272"/>
    <w:rsid w:val="00417FC3"/>
    <w:rsid w:val="004205BD"/>
    <w:rsid w:val="00420E3C"/>
    <w:rsid w:val="00427587"/>
    <w:rsid w:val="00433FAC"/>
    <w:rsid w:val="00435373"/>
    <w:rsid w:val="004373AB"/>
    <w:rsid w:val="004413EC"/>
    <w:rsid w:val="004425B8"/>
    <w:rsid w:val="00443509"/>
    <w:rsid w:val="00443C59"/>
    <w:rsid w:val="00443CCE"/>
    <w:rsid w:val="00443E55"/>
    <w:rsid w:val="00443FED"/>
    <w:rsid w:val="0044487D"/>
    <w:rsid w:val="00445820"/>
    <w:rsid w:val="00445DA4"/>
    <w:rsid w:val="004462D6"/>
    <w:rsid w:val="004467EB"/>
    <w:rsid w:val="00453360"/>
    <w:rsid w:val="004551AD"/>
    <w:rsid w:val="00456749"/>
    <w:rsid w:val="00457151"/>
    <w:rsid w:val="004577C1"/>
    <w:rsid w:val="0046376B"/>
    <w:rsid w:val="00463805"/>
    <w:rsid w:val="00463FA1"/>
    <w:rsid w:val="004644F2"/>
    <w:rsid w:val="004645E9"/>
    <w:rsid w:val="00464727"/>
    <w:rsid w:val="00464CD1"/>
    <w:rsid w:val="00466F73"/>
    <w:rsid w:val="00472107"/>
    <w:rsid w:val="004764A1"/>
    <w:rsid w:val="004808CC"/>
    <w:rsid w:val="00482BE0"/>
    <w:rsid w:val="004831FA"/>
    <w:rsid w:val="0048332B"/>
    <w:rsid w:val="004863CE"/>
    <w:rsid w:val="00486721"/>
    <w:rsid w:val="00487307"/>
    <w:rsid w:val="00490367"/>
    <w:rsid w:val="00490755"/>
    <w:rsid w:val="0049133C"/>
    <w:rsid w:val="00491A07"/>
    <w:rsid w:val="00493403"/>
    <w:rsid w:val="00493518"/>
    <w:rsid w:val="00493ED3"/>
    <w:rsid w:val="004942BC"/>
    <w:rsid w:val="00494B2C"/>
    <w:rsid w:val="00495093"/>
    <w:rsid w:val="00497960"/>
    <w:rsid w:val="004A4438"/>
    <w:rsid w:val="004A5900"/>
    <w:rsid w:val="004A729D"/>
    <w:rsid w:val="004B02FE"/>
    <w:rsid w:val="004B0F9B"/>
    <w:rsid w:val="004B2563"/>
    <w:rsid w:val="004B3553"/>
    <w:rsid w:val="004B3696"/>
    <w:rsid w:val="004B3BD8"/>
    <w:rsid w:val="004B49C9"/>
    <w:rsid w:val="004B4DAF"/>
    <w:rsid w:val="004B6143"/>
    <w:rsid w:val="004C0AB9"/>
    <w:rsid w:val="004C16DC"/>
    <w:rsid w:val="004C1F56"/>
    <w:rsid w:val="004C300E"/>
    <w:rsid w:val="004C4344"/>
    <w:rsid w:val="004C4B56"/>
    <w:rsid w:val="004C6929"/>
    <w:rsid w:val="004C6DF7"/>
    <w:rsid w:val="004D088B"/>
    <w:rsid w:val="004D10BF"/>
    <w:rsid w:val="004D2836"/>
    <w:rsid w:val="004D2E30"/>
    <w:rsid w:val="004D33FD"/>
    <w:rsid w:val="004D3CED"/>
    <w:rsid w:val="004D4A04"/>
    <w:rsid w:val="004D558C"/>
    <w:rsid w:val="004D5F0D"/>
    <w:rsid w:val="004D5FDB"/>
    <w:rsid w:val="004D65CA"/>
    <w:rsid w:val="004D7555"/>
    <w:rsid w:val="004E1F10"/>
    <w:rsid w:val="004E3314"/>
    <w:rsid w:val="004E6FA7"/>
    <w:rsid w:val="004E7C76"/>
    <w:rsid w:val="004F0A51"/>
    <w:rsid w:val="004F122A"/>
    <w:rsid w:val="004F31D8"/>
    <w:rsid w:val="004F77DA"/>
    <w:rsid w:val="005013AF"/>
    <w:rsid w:val="00501A26"/>
    <w:rsid w:val="00501EAC"/>
    <w:rsid w:val="005102F6"/>
    <w:rsid w:val="005103A1"/>
    <w:rsid w:val="00510B0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266B8"/>
    <w:rsid w:val="00530DAD"/>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29A0"/>
    <w:rsid w:val="00553740"/>
    <w:rsid w:val="0055671A"/>
    <w:rsid w:val="005569DA"/>
    <w:rsid w:val="005608D5"/>
    <w:rsid w:val="00562B94"/>
    <w:rsid w:val="00563548"/>
    <w:rsid w:val="0056445A"/>
    <w:rsid w:val="00567449"/>
    <w:rsid w:val="00571ED3"/>
    <w:rsid w:val="0057257D"/>
    <w:rsid w:val="00572F73"/>
    <w:rsid w:val="00574723"/>
    <w:rsid w:val="0057491B"/>
    <w:rsid w:val="00575571"/>
    <w:rsid w:val="00576013"/>
    <w:rsid w:val="0057687D"/>
    <w:rsid w:val="00577D79"/>
    <w:rsid w:val="0058073D"/>
    <w:rsid w:val="0058191D"/>
    <w:rsid w:val="00581ECC"/>
    <w:rsid w:val="00581FE2"/>
    <w:rsid w:val="00582A11"/>
    <w:rsid w:val="00582AAF"/>
    <w:rsid w:val="005833EA"/>
    <w:rsid w:val="0058757B"/>
    <w:rsid w:val="00587C8B"/>
    <w:rsid w:val="0059038D"/>
    <w:rsid w:val="005910D4"/>
    <w:rsid w:val="0059123E"/>
    <w:rsid w:val="00591339"/>
    <w:rsid w:val="00593175"/>
    <w:rsid w:val="00593EFB"/>
    <w:rsid w:val="00594B32"/>
    <w:rsid w:val="005953F9"/>
    <w:rsid w:val="00595BC0"/>
    <w:rsid w:val="00595BD7"/>
    <w:rsid w:val="005A1B52"/>
    <w:rsid w:val="005A2447"/>
    <w:rsid w:val="005A35AE"/>
    <w:rsid w:val="005A45DD"/>
    <w:rsid w:val="005A535B"/>
    <w:rsid w:val="005A635F"/>
    <w:rsid w:val="005A6B07"/>
    <w:rsid w:val="005B14C0"/>
    <w:rsid w:val="005B2A8F"/>
    <w:rsid w:val="005B2ED1"/>
    <w:rsid w:val="005B4CD1"/>
    <w:rsid w:val="005B5FAA"/>
    <w:rsid w:val="005B68A5"/>
    <w:rsid w:val="005B72CC"/>
    <w:rsid w:val="005B79FD"/>
    <w:rsid w:val="005C03A8"/>
    <w:rsid w:val="005C2211"/>
    <w:rsid w:val="005C3532"/>
    <w:rsid w:val="005C471B"/>
    <w:rsid w:val="005C4819"/>
    <w:rsid w:val="005C4FF0"/>
    <w:rsid w:val="005C5E85"/>
    <w:rsid w:val="005C7146"/>
    <w:rsid w:val="005C77A5"/>
    <w:rsid w:val="005D2103"/>
    <w:rsid w:val="005D2276"/>
    <w:rsid w:val="005D3A3A"/>
    <w:rsid w:val="005D497C"/>
    <w:rsid w:val="005D505A"/>
    <w:rsid w:val="005D6BA0"/>
    <w:rsid w:val="005D6CAF"/>
    <w:rsid w:val="005D6E96"/>
    <w:rsid w:val="005E213D"/>
    <w:rsid w:val="005E23A5"/>
    <w:rsid w:val="005E2BB8"/>
    <w:rsid w:val="005E39C6"/>
    <w:rsid w:val="005E684D"/>
    <w:rsid w:val="005E6B94"/>
    <w:rsid w:val="005E7F2F"/>
    <w:rsid w:val="005F1946"/>
    <w:rsid w:val="005F7453"/>
    <w:rsid w:val="00600D83"/>
    <w:rsid w:val="00601144"/>
    <w:rsid w:val="006012B1"/>
    <w:rsid w:val="00605903"/>
    <w:rsid w:val="00607F89"/>
    <w:rsid w:val="0061053D"/>
    <w:rsid w:val="00611869"/>
    <w:rsid w:val="00612D86"/>
    <w:rsid w:val="006133E1"/>
    <w:rsid w:val="006179B0"/>
    <w:rsid w:val="00620136"/>
    <w:rsid w:val="0062298F"/>
    <w:rsid w:val="00623DD0"/>
    <w:rsid w:val="00624029"/>
    <w:rsid w:val="00624D09"/>
    <w:rsid w:val="00625652"/>
    <w:rsid w:val="00626B20"/>
    <w:rsid w:val="00626E3B"/>
    <w:rsid w:val="0063004E"/>
    <w:rsid w:val="00630AEF"/>
    <w:rsid w:val="00632793"/>
    <w:rsid w:val="00632DCF"/>
    <w:rsid w:val="00633CB3"/>
    <w:rsid w:val="00637662"/>
    <w:rsid w:val="0063797E"/>
    <w:rsid w:val="00640803"/>
    <w:rsid w:val="00641804"/>
    <w:rsid w:val="006423D3"/>
    <w:rsid w:val="006424E9"/>
    <w:rsid w:val="006426B2"/>
    <w:rsid w:val="00642C6C"/>
    <w:rsid w:val="00643413"/>
    <w:rsid w:val="006447F3"/>
    <w:rsid w:val="00645E09"/>
    <w:rsid w:val="00645EF6"/>
    <w:rsid w:val="006462DB"/>
    <w:rsid w:val="00646E3E"/>
    <w:rsid w:val="00647214"/>
    <w:rsid w:val="00647C9D"/>
    <w:rsid w:val="00650175"/>
    <w:rsid w:val="0065054B"/>
    <w:rsid w:val="00652FDD"/>
    <w:rsid w:val="00654E37"/>
    <w:rsid w:val="00655FFE"/>
    <w:rsid w:val="00660862"/>
    <w:rsid w:val="006608D4"/>
    <w:rsid w:val="00661EB0"/>
    <w:rsid w:val="0066472B"/>
    <w:rsid w:val="00665372"/>
    <w:rsid w:val="00665A61"/>
    <w:rsid w:val="00666655"/>
    <w:rsid w:val="00666D26"/>
    <w:rsid w:val="00666FEF"/>
    <w:rsid w:val="00667268"/>
    <w:rsid w:val="00672B6A"/>
    <w:rsid w:val="00673AA7"/>
    <w:rsid w:val="00674395"/>
    <w:rsid w:val="00674730"/>
    <w:rsid w:val="00674829"/>
    <w:rsid w:val="00676FC0"/>
    <w:rsid w:val="006773B1"/>
    <w:rsid w:val="00677C77"/>
    <w:rsid w:val="00680527"/>
    <w:rsid w:val="00685B59"/>
    <w:rsid w:val="00687177"/>
    <w:rsid w:val="00690981"/>
    <w:rsid w:val="00692FA1"/>
    <w:rsid w:val="006957E6"/>
    <w:rsid w:val="006A072E"/>
    <w:rsid w:val="006A0F0C"/>
    <w:rsid w:val="006A1634"/>
    <w:rsid w:val="006A4B96"/>
    <w:rsid w:val="006A5877"/>
    <w:rsid w:val="006A69E2"/>
    <w:rsid w:val="006A78E6"/>
    <w:rsid w:val="006A7ABF"/>
    <w:rsid w:val="006B0197"/>
    <w:rsid w:val="006B0550"/>
    <w:rsid w:val="006B0E89"/>
    <w:rsid w:val="006B0FAE"/>
    <w:rsid w:val="006B14A8"/>
    <w:rsid w:val="006B2C9A"/>
    <w:rsid w:val="006B453C"/>
    <w:rsid w:val="006C273D"/>
    <w:rsid w:val="006C2A33"/>
    <w:rsid w:val="006C5922"/>
    <w:rsid w:val="006C6574"/>
    <w:rsid w:val="006C7C76"/>
    <w:rsid w:val="006D224F"/>
    <w:rsid w:val="006D244C"/>
    <w:rsid w:val="006D2756"/>
    <w:rsid w:val="006D2D02"/>
    <w:rsid w:val="006D39EA"/>
    <w:rsid w:val="006D5569"/>
    <w:rsid w:val="006D5BC4"/>
    <w:rsid w:val="006E06A3"/>
    <w:rsid w:val="006E517B"/>
    <w:rsid w:val="006E570F"/>
    <w:rsid w:val="006E5D79"/>
    <w:rsid w:val="006E6EFD"/>
    <w:rsid w:val="006F043B"/>
    <w:rsid w:val="006F1C2C"/>
    <w:rsid w:val="006F1E62"/>
    <w:rsid w:val="006F3195"/>
    <w:rsid w:val="006F4169"/>
    <w:rsid w:val="006F5866"/>
    <w:rsid w:val="006F64FE"/>
    <w:rsid w:val="007001F7"/>
    <w:rsid w:val="0070089E"/>
    <w:rsid w:val="00701978"/>
    <w:rsid w:val="00702A4A"/>
    <w:rsid w:val="0070363F"/>
    <w:rsid w:val="00705369"/>
    <w:rsid w:val="00705F26"/>
    <w:rsid w:val="0070668D"/>
    <w:rsid w:val="00706722"/>
    <w:rsid w:val="00710C7C"/>
    <w:rsid w:val="00711B2B"/>
    <w:rsid w:val="00713750"/>
    <w:rsid w:val="00714D67"/>
    <w:rsid w:val="00715755"/>
    <w:rsid w:val="00715BD0"/>
    <w:rsid w:val="00720B49"/>
    <w:rsid w:val="00721057"/>
    <w:rsid w:val="0072283D"/>
    <w:rsid w:val="00722998"/>
    <w:rsid w:val="007239FF"/>
    <w:rsid w:val="007247A2"/>
    <w:rsid w:val="00724E53"/>
    <w:rsid w:val="007317EA"/>
    <w:rsid w:val="00731CD8"/>
    <w:rsid w:val="00731F1F"/>
    <w:rsid w:val="0073262E"/>
    <w:rsid w:val="007336CA"/>
    <w:rsid w:val="0073739E"/>
    <w:rsid w:val="00737A14"/>
    <w:rsid w:val="007406E8"/>
    <w:rsid w:val="00740751"/>
    <w:rsid w:val="007413F2"/>
    <w:rsid w:val="0074162C"/>
    <w:rsid w:val="0074201F"/>
    <w:rsid w:val="00743F8C"/>
    <w:rsid w:val="0075026E"/>
    <w:rsid w:val="00750E42"/>
    <w:rsid w:val="0075279E"/>
    <w:rsid w:val="00752B17"/>
    <w:rsid w:val="00752FFD"/>
    <w:rsid w:val="007531A2"/>
    <w:rsid w:val="007549FF"/>
    <w:rsid w:val="00754E0F"/>
    <w:rsid w:val="00756240"/>
    <w:rsid w:val="00757059"/>
    <w:rsid w:val="007577C2"/>
    <w:rsid w:val="0076102D"/>
    <w:rsid w:val="007626E3"/>
    <w:rsid w:val="00763EAD"/>
    <w:rsid w:val="007640FC"/>
    <w:rsid w:val="007645CF"/>
    <w:rsid w:val="0076482E"/>
    <w:rsid w:val="007662D4"/>
    <w:rsid w:val="007665E2"/>
    <w:rsid w:val="0076698F"/>
    <w:rsid w:val="00770230"/>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925E4"/>
    <w:rsid w:val="0079313A"/>
    <w:rsid w:val="00793294"/>
    <w:rsid w:val="0079346A"/>
    <w:rsid w:val="00793E3E"/>
    <w:rsid w:val="007944A2"/>
    <w:rsid w:val="00794B08"/>
    <w:rsid w:val="00794BEA"/>
    <w:rsid w:val="0079663D"/>
    <w:rsid w:val="00796881"/>
    <w:rsid w:val="007A0A45"/>
    <w:rsid w:val="007A0BA1"/>
    <w:rsid w:val="007A15AD"/>
    <w:rsid w:val="007A1C2D"/>
    <w:rsid w:val="007A2B79"/>
    <w:rsid w:val="007A4CED"/>
    <w:rsid w:val="007A64A0"/>
    <w:rsid w:val="007B1E36"/>
    <w:rsid w:val="007B399F"/>
    <w:rsid w:val="007B5014"/>
    <w:rsid w:val="007B50FA"/>
    <w:rsid w:val="007B598D"/>
    <w:rsid w:val="007B5A76"/>
    <w:rsid w:val="007B6641"/>
    <w:rsid w:val="007B7A7D"/>
    <w:rsid w:val="007C0020"/>
    <w:rsid w:val="007C0241"/>
    <w:rsid w:val="007C3090"/>
    <w:rsid w:val="007C3B84"/>
    <w:rsid w:val="007C4126"/>
    <w:rsid w:val="007C4554"/>
    <w:rsid w:val="007C629C"/>
    <w:rsid w:val="007D00C0"/>
    <w:rsid w:val="007D439E"/>
    <w:rsid w:val="007D600E"/>
    <w:rsid w:val="007D60CC"/>
    <w:rsid w:val="007E0F00"/>
    <w:rsid w:val="007E3445"/>
    <w:rsid w:val="007E40D7"/>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3117"/>
    <w:rsid w:val="00804DA3"/>
    <w:rsid w:val="00804F81"/>
    <w:rsid w:val="00806F59"/>
    <w:rsid w:val="008078C9"/>
    <w:rsid w:val="00810628"/>
    <w:rsid w:val="00811FA9"/>
    <w:rsid w:val="00814374"/>
    <w:rsid w:val="0081692B"/>
    <w:rsid w:val="00817F50"/>
    <w:rsid w:val="008200EA"/>
    <w:rsid w:val="0082087C"/>
    <w:rsid w:val="008249C1"/>
    <w:rsid w:val="00826214"/>
    <w:rsid w:val="00826AF4"/>
    <w:rsid w:val="00827183"/>
    <w:rsid w:val="00830E2A"/>
    <w:rsid w:val="00831970"/>
    <w:rsid w:val="00832D93"/>
    <w:rsid w:val="00833E0F"/>
    <w:rsid w:val="00837825"/>
    <w:rsid w:val="008468A2"/>
    <w:rsid w:val="00846EA4"/>
    <w:rsid w:val="00847014"/>
    <w:rsid w:val="00847BD0"/>
    <w:rsid w:val="00851806"/>
    <w:rsid w:val="00854B42"/>
    <w:rsid w:val="00854C0B"/>
    <w:rsid w:val="00854D87"/>
    <w:rsid w:val="00856664"/>
    <w:rsid w:val="00857AA0"/>
    <w:rsid w:val="00857D3C"/>
    <w:rsid w:val="0086067D"/>
    <w:rsid w:val="008620B3"/>
    <w:rsid w:val="00862D59"/>
    <w:rsid w:val="008643E0"/>
    <w:rsid w:val="0086717B"/>
    <w:rsid w:val="008702FC"/>
    <w:rsid w:val="00870C7A"/>
    <w:rsid w:val="008712EF"/>
    <w:rsid w:val="008718DD"/>
    <w:rsid w:val="00871BD8"/>
    <w:rsid w:val="00873E7E"/>
    <w:rsid w:val="00873F3C"/>
    <w:rsid w:val="0087410C"/>
    <w:rsid w:val="008746FD"/>
    <w:rsid w:val="00874877"/>
    <w:rsid w:val="008754B4"/>
    <w:rsid w:val="00880158"/>
    <w:rsid w:val="008809E4"/>
    <w:rsid w:val="008828E8"/>
    <w:rsid w:val="00884657"/>
    <w:rsid w:val="00884EDC"/>
    <w:rsid w:val="00885646"/>
    <w:rsid w:val="008856EC"/>
    <w:rsid w:val="008920BC"/>
    <w:rsid w:val="0089217E"/>
    <w:rsid w:val="008923BF"/>
    <w:rsid w:val="0089445B"/>
    <w:rsid w:val="00894FBF"/>
    <w:rsid w:val="00895600"/>
    <w:rsid w:val="00897038"/>
    <w:rsid w:val="008A425C"/>
    <w:rsid w:val="008A487A"/>
    <w:rsid w:val="008A6395"/>
    <w:rsid w:val="008B0E82"/>
    <w:rsid w:val="008B1915"/>
    <w:rsid w:val="008B215C"/>
    <w:rsid w:val="008B28C7"/>
    <w:rsid w:val="008B2D5E"/>
    <w:rsid w:val="008B4504"/>
    <w:rsid w:val="008B5DBA"/>
    <w:rsid w:val="008B6813"/>
    <w:rsid w:val="008B7639"/>
    <w:rsid w:val="008B7F8A"/>
    <w:rsid w:val="008C02FC"/>
    <w:rsid w:val="008C03E7"/>
    <w:rsid w:val="008C1219"/>
    <w:rsid w:val="008C125C"/>
    <w:rsid w:val="008C21B5"/>
    <w:rsid w:val="008C236F"/>
    <w:rsid w:val="008C2712"/>
    <w:rsid w:val="008C782C"/>
    <w:rsid w:val="008C79FE"/>
    <w:rsid w:val="008C7B35"/>
    <w:rsid w:val="008D1275"/>
    <w:rsid w:val="008D2F8E"/>
    <w:rsid w:val="008D2FF9"/>
    <w:rsid w:val="008D3B73"/>
    <w:rsid w:val="008D453A"/>
    <w:rsid w:val="008D5958"/>
    <w:rsid w:val="008D5A57"/>
    <w:rsid w:val="008D788D"/>
    <w:rsid w:val="008E033A"/>
    <w:rsid w:val="008E05C9"/>
    <w:rsid w:val="008E1E7F"/>
    <w:rsid w:val="008E20E9"/>
    <w:rsid w:val="008E2461"/>
    <w:rsid w:val="008E4A5D"/>
    <w:rsid w:val="008E5081"/>
    <w:rsid w:val="008E5475"/>
    <w:rsid w:val="008E63BB"/>
    <w:rsid w:val="008E7619"/>
    <w:rsid w:val="008F061A"/>
    <w:rsid w:val="008F32C3"/>
    <w:rsid w:val="008F584B"/>
    <w:rsid w:val="008F5CC9"/>
    <w:rsid w:val="008F6C49"/>
    <w:rsid w:val="008F719D"/>
    <w:rsid w:val="008F7530"/>
    <w:rsid w:val="008F7A36"/>
    <w:rsid w:val="008F7C63"/>
    <w:rsid w:val="009005E7"/>
    <w:rsid w:val="009036ED"/>
    <w:rsid w:val="00904100"/>
    <w:rsid w:val="00904B9E"/>
    <w:rsid w:val="00905251"/>
    <w:rsid w:val="00905F1E"/>
    <w:rsid w:val="00907D11"/>
    <w:rsid w:val="009111F2"/>
    <w:rsid w:val="00911FBC"/>
    <w:rsid w:val="009120DA"/>
    <w:rsid w:val="00912D09"/>
    <w:rsid w:val="00913201"/>
    <w:rsid w:val="00913838"/>
    <w:rsid w:val="00914B8A"/>
    <w:rsid w:val="009153A1"/>
    <w:rsid w:val="00915892"/>
    <w:rsid w:val="00916238"/>
    <w:rsid w:val="0091704B"/>
    <w:rsid w:val="009171E6"/>
    <w:rsid w:val="00920005"/>
    <w:rsid w:val="0092052C"/>
    <w:rsid w:val="00920FCD"/>
    <w:rsid w:val="00925158"/>
    <w:rsid w:val="00932DB0"/>
    <w:rsid w:val="009332EE"/>
    <w:rsid w:val="0093332D"/>
    <w:rsid w:val="00933F3E"/>
    <w:rsid w:val="00936193"/>
    <w:rsid w:val="009375A1"/>
    <w:rsid w:val="00937F95"/>
    <w:rsid w:val="00940DC3"/>
    <w:rsid w:val="0094298F"/>
    <w:rsid w:val="009441FA"/>
    <w:rsid w:val="0094609C"/>
    <w:rsid w:val="00946D98"/>
    <w:rsid w:val="00953B30"/>
    <w:rsid w:val="00953D9D"/>
    <w:rsid w:val="00955169"/>
    <w:rsid w:val="00955E6D"/>
    <w:rsid w:val="00956C3F"/>
    <w:rsid w:val="00960A78"/>
    <w:rsid w:val="00963A1B"/>
    <w:rsid w:val="009642A6"/>
    <w:rsid w:val="009655F4"/>
    <w:rsid w:val="00966A87"/>
    <w:rsid w:val="00971BFC"/>
    <w:rsid w:val="00972CB9"/>
    <w:rsid w:val="009763D2"/>
    <w:rsid w:val="0097706B"/>
    <w:rsid w:val="00980F59"/>
    <w:rsid w:val="00982FBA"/>
    <w:rsid w:val="00986EAA"/>
    <w:rsid w:val="00994265"/>
    <w:rsid w:val="00994B99"/>
    <w:rsid w:val="00997F55"/>
    <w:rsid w:val="009A103B"/>
    <w:rsid w:val="009A2B6B"/>
    <w:rsid w:val="009A4DB5"/>
    <w:rsid w:val="009A56DA"/>
    <w:rsid w:val="009A5CB9"/>
    <w:rsid w:val="009A5CCF"/>
    <w:rsid w:val="009A7F04"/>
    <w:rsid w:val="009B28B4"/>
    <w:rsid w:val="009B303A"/>
    <w:rsid w:val="009B686A"/>
    <w:rsid w:val="009C139B"/>
    <w:rsid w:val="009C16D4"/>
    <w:rsid w:val="009C31B9"/>
    <w:rsid w:val="009C3FA4"/>
    <w:rsid w:val="009C6542"/>
    <w:rsid w:val="009C7C0A"/>
    <w:rsid w:val="009D49C9"/>
    <w:rsid w:val="009D4ADC"/>
    <w:rsid w:val="009D4D35"/>
    <w:rsid w:val="009E081B"/>
    <w:rsid w:val="009E0B93"/>
    <w:rsid w:val="009E0E7D"/>
    <w:rsid w:val="009E0E9F"/>
    <w:rsid w:val="009E225A"/>
    <w:rsid w:val="009E274D"/>
    <w:rsid w:val="009E2AA5"/>
    <w:rsid w:val="009E2F30"/>
    <w:rsid w:val="009E31E9"/>
    <w:rsid w:val="009E379A"/>
    <w:rsid w:val="009E3916"/>
    <w:rsid w:val="009E4037"/>
    <w:rsid w:val="009E4807"/>
    <w:rsid w:val="009E71A2"/>
    <w:rsid w:val="009E7D59"/>
    <w:rsid w:val="009E7DE0"/>
    <w:rsid w:val="009F1BD2"/>
    <w:rsid w:val="009F257E"/>
    <w:rsid w:val="009F32C0"/>
    <w:rsid w:val="009F3829"/>
    <w:rsid w:val="009F3EC3"/>
    <w:rsid w:val="009F4D84"/>
    <w:rsid w:val="00A0132D"/>
    <w:rsid w:val="00A01D5D"/>
    <w:rsid w:val="00A02035"/>
    <w:rsid w:val="00A03992"/>
    <w:rsid w:val="00A04662"/>
    <w:rsid w:val="00A10482"/>
    <w:rsid w:val="00A127DC"/>
    <w:rsid w:val="00A13127"/>
    <w:rsid w:val="00A139DD"/>
    <w:rsid w:val="00A1595D"/>
    <w:rsid w:val="00A15F1C"/>
    <w:rsid w:val="00A17EB2"/>
    <w:rsid w:val="00A22E1C"/>
    <w:rsid w:val="00A2349E"/>
    <w:rsid w:val="00A2764C"/>
    <w:rsid w:val="00A27FF0"/>
    <w:rsid w:val="00A3121B"/>
    <w:rsid w:val="00A32B91"/>
    <w:rsid w:val="00A34541"/>
    <w:rsid w:val="00A34E9B"/>
    <w:rsid w:val="00A35D67"/>
    <w:rsid w:val="00A418CC"/>
    <w:rsid w:val="00A43916"/>
    <w:rsid w:val="00A46FBE"/>
    <w:rsid w:val="00A500F6"/>
    <w:rsid w:val="00A507CB"/>
    <w:rsid w:val="00A50FC7"/>
    <w:rsid w:val="00A52886"/>
    <w:rsid w:val="00A529DE"/>
    <w:rsid w:val="00A543DF"/>
    <w:rsid w:val="00A54BC8"/>
    <w:rsid w:val="00A564CF"/>
    <w:rsid w:val="00A602AC"/>
    <w:rsid w:val="00A60F0E"/>
    <w:rsid w:val="00A64183"/>
    <w:rsid w:val="00A65C2D"/>
    <w:rsid w:val="00A65F46"/>
    <w:rsid w:val="00A7189E"/>
    <w:rsid w:val="00A72B24"/>
    <w:rsid w:val="00A75375"/>
    <w:rsid w:val="00A77E70"/>
    <w:rsid w:val="00A77EC1"/>
    <w:rsid w:val="00A80B3F"/>
    <w:rsid w:val="00A8156D"/>
    <w:rsid w:val="00A8449D"/>
    <w:rsid w:val="00A84C36"/>
    <w:rsid w:val="00A87DAB"/>
    <w:rsid w:val="00A9211D"/>
    <w:rsid w:val="00A939D9"/>
    <w:rsid w:val="00A9438A"/>
    <w:rsid w:val="00A966F8"/>
    <w:rsid w:val="00A96B4C"/>
    <w:rsid w:val="00AA003A"/>
    <w:rsid w:val="00AA0EE9"/>
    <w:rsid w:val="00AA1826"/>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D21C9"/>
    <w:rsid w:val="00AD26E3"/>
    <w:rsid w:val="00AD4F60"/>
    <w:rsid w:val="00AD5117"/>
    <w:rsid w:val="00AD53BE"/>
    <w:rsid w:val="00AD59C7"/>
    <w:rsid w:val="00AD5F22"/>
    <w:rsid w:val="00AD6AF1"/>
    <w:rsid w:val="00AD7590"/>
    <w:rsid w:val="00AE0310"/>
    <w:rsid w:val="00AE1859"/>
    <w:rsid w:val="00AE3FBC"/>
    <w:rsid w:val="00AE5A9F"/>
    <w:rsid w:val="00AF053D"/>
    <w:rsid w:val="00AF0EF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25745"/>
    <w:rsid w:val="00B26565"/>
    <w:rsid w:val="00B304BF"/>
    <w:rsid w:val="00B3521F"/>
    <w:rsid w:val="00B36898"/>
    <w:rsid w:val="00B36C92"/>
    <w:rsid w:val="00B36FF3"/>
    <w:rsid w:val="00B40C7D"/>
    <w:rsid w:val="00B42CF6"/>
    <w:rsid w:val="00B42EA2"/>
    <w:rsid w:val="00B45105"/>
    <w:rsid w:val="00B46071"/>
    <w:rsid w:val="00B46456"/>
    <w:rsid w:val="00B4678E"/>
    <w:rsid w:val="00B467E2"/>
    <w:rsid w:val="00B47531"/>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4361"/>
    <w:rsid w:val="00B756E1"/>
    <w:rsid w:val="00B765B5"/>
    <w:rsid w:val="00B779EF"/>
    <w:rsid w:val="00B81D91"/>
    <w:rsid w:val="00B81F8F"/>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B2E49"/>
    <w:rsid w:val="00BB372F"/>
    <w:rsid w:val="00BB521F"/>
    <w:rsid w:val="00BB5492"/>
    <w:rsid w:val="00BC0353"/>
    <w:rsid w:val="00BC2316"/>
    <w:rsid w:val="00BC2AAA"/>
    <w:rsid w:val="00BC3464"/>
    <w:rsid w:val="00BC5B6F"/>
    <w:rsid w:val="00BC5EF9"/>
    <w:rsid w:val="00BC6225"/>
    <w:rsid w:val="00BC6525"/>
    <w:rsid w:val="00BD0E59"/>
    <w:rsid w:val="00BD36E3"/>
    <w:rsid w:val="00BD402C"/>
    <w:rsid w:val="00BD5B05"/>
    <w:rsid w:val="00BD5BC4"/>
    <w:rsid w:val="00BD5D75"/>
    <w:rsid w:val="00BE188A"/>
    <w:rsid w:val="00BE7310"/>
    <w:rsid w:val="00BF01D2"/>
    <w:rsid w:val="00BF02FE"/>
    <w:rsid w:val="00BF1B44"/>
    <w:rsid w:val="00BF28A4"/>
    <w:rsid w:val="00BF2A3F"/>
    <w:rsid w:val="00BF2EE3"/>
    <w:rsid w:val="00BF55C3"/>
    <w:rsid w:val="00BF6CE8"/>
    <w:rsid w:val="00C004CF"/>
    <w:rsid w:val="00C00574"/>
    <w:rsid w:val="00C0361F"/>
    <w:rsid w:val="00C0372E"/>
    <w:rsid w:val="00C042DF"/>
    <w:rsid w:val="00C0633A"/>
    <w:rsid w:val="00C064E0"/>
    <w:rsid w:val="00C064F1"/>
    <w:rsid w:val="00C0681A"/>
    <w:rsid w:val="00C0716E"/>
    <w:rsid w:val="00C073F7"/>
    <w:rsid w:val="00C0761E"/>
    <w:rsid w:val="00C10617"/>
    <w:rsid w:val="00C11571"/>
    <w:rsid w:val="00C11715"/>
    <w:rsid w:val="00C130A9"/>
    <w:rsid w:val="00C13BE4"/>
    <w:rsid w:val="00C14160"/>
    <w:rsid w:val="00C14A6A"/>
    <w:rsid w:val="00C14B2D"/>
    <w:rsid w:val="00C152AA"/>
    <w:rsid w:val="00C16F42"/>
    <w:rsid w:val="00C170BE"/>
    <w:rsid w:val="00C17616"/>
    <w:rsid w:val="00C2083B"/>
    <w:rsid w:val="00C22511"/>
    <w:rsid w:val="00C227B0"/>
    <w:rsid w:val="00C22A5D"/>
    <w:rsid w:val="00C236D1"/>
    <w:rsid w:val="00C24A29"/>
    <w:rsid w:val="00C26AD6"/>
    <w:rsid w:val="00C274D9"/>
    <w:rsid w:val="00C3009F"/>
    <w:rsid w:val="00C30FAF"/>
    <w:rsid w:val="00C31C94"/>
    <w:rsid w:val="00C32255"/>
    <w:rsid w:val="00C334EF"/>
    <w:rsid w:val="00C3569E"/>
    <w:rsid w:val="00C375EF"/>
    <w:rsid w:val="00C379F8"/>
    <w:rsid w:val="00C37C91"/>
    <w:rsid w:val="00C41845"/>
    <w:rsid w:val="00C4243B"/>
    <w:rsid w:val="00C4377E"/>
    <w:rsid w:val="00C4378D"/>
    <w:rsid w:val="00C449C3"/>
    <w:rsid w:val="00C45283"/>
    <w:rsid w:val="00C45EE3"/>
    <w:rsid w:val="00C4684F"/>
    <w:rsid w:val="00C52A3B"/>
    <w:rsid w:val="00C548FD"/>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1278"/>
    <w:rsid w:val="00C92CB0"/>
    <w:rsid w:val="00C93326"/>
    <w:rsid w:val="00C9546B"/>
    <w:rsid w:val="00C956F7"/>
    <w:rsid w:val="00C958FE"/>
    <w:rsid w:val="00C96CED"/>
    <w:rsid w:val="00CA04D5"/>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D4"/>
    <w:rsid w:val="00CC3ACA"/>
    <w:rsid w:val="00CC4779"/>
    <w:rsid w:val="00CC6DDB"/>
    <w:rsid w:val="00CC7886"/>
    <w:rsid w:val="00CD1501"/>
    <w:rsid w:val="00CD2C4D"/>
    <w:rsid w:val="00CD46F0"/>
    <w:rsid w:val="00CE0F6C"/>
    <w:rsid w:val="00CE228F"/>
    <w:rsid w:val="00CE2E45"/>
    <w:rsid w:val="00CE3256"/>
    <w:rsid w:val="00CE370F"/>
    <w:rsid w:val="00CE7262"/>
    <w:rsid w:val="00CE775D"/>
    <w:rsid w:val="00CE7B92"/>
    <w:rsid w:val="00CF0729"/>
    <w:rsid w:val="00CF13EB"/>
    <w:rsid w:val="00CF555D"/>
    <w:rsid w:val="00D00C02"/>
    <w:rsid w:val="00D0205E"/>
    <w:rsid w:val="00D026EC"/>
    <w:rsid w:val="00D0528F"/>
    <w:rsid w:val="00D11E0B"/>
    <w:rsid w:val="00D13F3C"/>
    <w:rsid w:val="00D140BE"/>
    <w:rsid w:val="00D149D2"/>
    <w:rsid w:val="00D14A3A"/>
    <w:rsid w:val="00D15967"/>
    <w:rsid w:val="00D160F8"/>
    <w:rsid w:val="00D17A1A"/>
    <w:rsid w:val="00D21EAD"/>
    <w:rsid w:val="00D240B5"/>
    <w:rsid w:val="00D24E18"/>
    <w:rsid w:val="00D25037"/>
    <w:rsid w:val="00D343D7"/>
    <w:rsid w:val="00D362C0"/>
    <w:rsid w:val="00D362FB"/>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0DA9"/>
    <w:rsid w:val="00D720AC"/>
    <w:rsid w:val="00D72861"/>
    <w:rsid w:val="00D728AB"/>
    <w:rsid w:val="00D74516"/>
    <w:rsid w:val="00D752DF"/>
    <w:rsid w:val="00D76700"/>
    <w:rsid w:val="00D7709B"/>
    <w:rsid w:val="00D7759C"/>
    <w:rsid w:val="00D81F9C"/>
    <w:rsid w:val="00D833E5"/>
    <w:rsid w:val="00D83A32"/>
    <w:rsid w:val="00D854C2"/>
    <w:rsid w:val="00D8770B"/>
    <w:rsid w:val="00D9036E"/>
    <w:rsid w:val="00D90535"/>
    <w:rsid w:val="00D95C2A"/>
    <w:rsid w:val="00D96044"/>
    <w:rsid w:val="00DA1F1C"/>
    <w:rsid w:val="00DA1F69"/>
    <w:rsid w:val="00DA2838"/>
    <w:rsid w:val="00DA2DDE"/>
    <w:rsid w:val="00DA3A95"/>
    <w:rsid w:val="00DA5CAA"/>
    <w:rsid w:val="00DA7DD3"/>
    <w:rsid w:val="00DB044C"/>
    <w:rsid w:val="00DB14F1"/>
    <w:rsid w:val="00DB389D"/>
    <w:rsid w:val="00DB706F"/>
    <w:rsid w:val="00DB7622"/>
    <w:rsid w:val="00DC043E"/>
    <w:rsid w:val="00DC3821"/>
    <w:rsid w:val="00DD0151"/>
    <w:rsid w:val="00DD2697"/>
    <w:rsid w:val="00DD5DDF"/>
    <w:rsid w:val="00DE00A1"/>
    <w:rsid w:val="00DE023B"/>
    <w:rsid w:val="00DE049D"/>
    <w:rsid w:val="00DE0957"/>
    <w:rsid w:val="00DE0EF7"/>
    <w:rsid w:val="00DE785A"/>
    <w:rsid w:val="00DE7CA0"/>
    <w:rsid w:val="00DF0315"/>
    <w:rsid w:val="00DF03A4"/>
    <w:rsid w:val="00DF14D3"/>
    <w:rsid w:val="00DF17C4"/>
    <w:rsid w:val="00DF6FFA"/>
    <w:rsid w:val="00E0047B"/>
    <w:rsid w:val="00E01012"/>
    <w:rsid w:val="00E01362"/>
    <w:rsid w:val="00E01B18"/>
    <w:rsid w:val="00E01B91"/>
    <w:rsid w:val="00E01D36"/>
    <w:rsid w:val="00E020E6"/>
    <w:rsid w:val="00E05025"/>
    <w:rsid w:val="00E058DE"/>
    <w:rsid w:val="00E05C19"/>
    <w:rsid w:val="00E060B7"/>
    <w:rsid w:val="00E075B0"/>
    <w:rsid w:val="00E13A9D"/>
    <w:rsid w:val="00E14C2C"/>
    <w:rsid w:val="00E14E8A"/>
    <w:rsid w:val="00E16F99"/>
    <w:rsid w:val="00E20F9E"/>
    <w:rsid w:val="00E21868"/>
    <w:rsid w:val="00E21BF7"/>
    <w:rsid w:val="00E222DF"/>
    <w:rsid w:val="00E22890"/>
    <w:rsid w:val="00E228B3"/>
    <w:rsid w:val="00E24623"/>
    <w:rsid w:val="00E25784"/>
    <w:rsid w:val="00E259A5"/>
    <w:rsid w:val="00E2754D"/>
    <w:rsid w:val="00E27BB9"/>
    <w:rsid w:val="00E320D2"/>
    <w:rsid w:val="00E325BB"/>
    <w:rsid w:val="00E3329B"/>
    <w:rsid w:val="00E3468F"/>
    <w:rsid w:val="00E375F1"/>
    <w:rsid w:val="00E433F6"/>
    <w:rsid w:val="00E44048"/>
    <w:rsid w:val="00E4426D"/>
    <w:rsid w:val="00E458FE"/>
    <w:rsid w:val="00E45918"/>
    <w:rsid w:val="00E506DB"/>
    <w:rsid w:val="00E515C2"/>
    <w:rsid w:val="00E51A81"/>
    <w:rsid w:val="00E52CF3"/>
    <w:rsid w:val="00E54C35"/>
    <w:rsid w:val="00E560BA"/>
    <w:rsid w:val="00E56727"/>
    <w:rsid w:val="00E60AA9"/>
    <w:rsid w:val="00E60CE3"/>
    <w:rsid w:val="00E622DE"/>
    <w:rsid w:val="00E631FF"/>
    <w:rsid w:val="00E632CA"/>
    <w:rsid w:val="00E63612"/>
    <w:rsid w:val="00E6367D"/>
    <w:rsid w:val="00E63AF8"/>
    <w:rsid w:val="00E652C1"/>
    <w:rsid w:val="00E70941"/>
    <w:rsid w:val="00E763AE"/>
    <w:rsid w:val="00E76F09"/>
    <w:rsid w:val="00E77290"/>
    <w:rsid w:val="00E80680"/>
    <w:rsid w:val="00E8085F"/>
    <w:rsid w:val="00E811B1"/>
    <w:rsid w:val="00E82FFC"/>
    <w:rsid w:val="00E839DA"/>
    <w:rsid w:val="00E86FCF"/>
    <w:rsid w:val="00E91A7E"/>
    <w:rsid w:val="00E92747"/>
    <w:rsid w:val="00E92FE4"/>
    <w:rsid w:val="00E94339"/>
    <w:rsid w:val="00E94AEC"/>
    <w:rsid w:val="00E95BDB"/>
    <w:rsid w:val="00E96CC3"/>
    <w:rsid w:val="00E96EBA"/>
    <w:rsid w:val="00EA1251"/>
    <w:rsid w:val="00EA1F00"/>
    <w:rsid w:val="00EA2330"/>
    <w:rsid w:val="00EA2BD2"/>
    <w:rsid w:val="00EA5D20"/>
    <w:rsid w:val="00EA69F3"/>
    <w:rsid w:val="00EB1505"/>
    <w:rsid w:val="00EB22B4"/>
    <w:rsid w:val="00EB24F3"/>
    <w:rsid w:val="00EB2C69"/>
    <w:rsid w:val="00EB3948"/>
    <w:rsid w:val="00EB3C51"/>
    <w:rsid w:val="00EB467F"/>
    <w:rsid w:val="00EB5BD7"/>
    <w:rsid w:val="00EB6A81"/>
    <w:rsid w:val="00EC0C87"/>
    <w:rsid w:val="00EC74C4"/>
    <w:rsid w:val="00ED290C"/>
    <w:rsid w:val="00ED2A09"/>
    <w:rsid w:val="00ED2F24"/>
    <w:rsid w:val="00ED48B4"/>
    <w:rsid w:val="00ED58C7"/>
    <w:rsid w:val="00EE1156"/>
    <w:rsid w:val="00EE49A2"/>
    <w:rsid w:val="00EE5CDD"/>
    <w:rsid w:val="00EF08BC"/>
    <w:rsid w:val="00EF0AFB"/>
    <w:rsid w:val="00EF3B71"/>
    <w:rsid w:val="00EF4509"/>
    <w:rsid w:val="00EF46EC"/>
    <w:rsid w:val="00EF4849"/>
    <w:rsid w:val="00EF60AE"/>
    <w:rsid w:val="00EF7DCE"/>
    <w:rsid w:val="00F032A4"/>
    <w:rsid w:val="00F06769"/>
    <w:rsid w:val="00F06CD8"/>
    <w:rsid w:val="00F070E4"/>
    <w:rsid w:val="00F072FE"/>
    <w:rsid w:val="00F10E2E"/>
    <w:rsid w:val="00F12153"/>
    <w:rsid w:val="00F13517"/>
    <w:rsid w:val="00F13B34"/>
    <w:rsid w:val="00F145C1"/>
    <w:rsid w:val="00F14EA6"/>
    <w:rsid w:val="00F16F73"/>
    <w:rsid w:val="00F20F4D"/>
    <w:rsid w:val="00F21BFE"/>
    <w:rsid w:val="00F21DA5"/>
    <w:rsid w:val="00F21FBA"/>
    <w:rsid w:val="00F2208F"/>
    <w:rsid w:val="00F227F3"/>
    <w:rsid w:val="00F23E98"/>
    <w:rsid w:val="00F24F82"/>
    <w:rsid w:val="00F25A9F"/>
    <w:rsid w:val="00F25FC4"/>
    <w:rsid w:val="00F2629D"/>
    <w:rsid w:val="00F326B5"/>
    <w:rsid w:val="00F32B45"/>
    <w:rsid w:val="00F32E7A"/>
    <w:rsid w:val="00F3480A"/>
    <w:rsid w:val="00F35779"/>
    <w:rsid w:val="00F35942"/>
    <w:rsid w:val="00F37518"/>
    <w:rsid w:val="00F37D68"/>
    <w:rsid w:val="00F37EDB"/>
    <w:rsid w:val="00F4115E"/>
    <w:rsid w:val="00F422F3"/>
    <w:rsid w:val="00F43A1C"/>
    <w:rsid w:val="00F449E1"/>
    <w:rsid w:val="00F4652D"/>
    <w:rsid w:val="00F51552"/>
    <w:rsid w:val="00F527DB"/>
    <w:rsid w:val="00F53065"/>
    <w:rsid w:val="00F56D76"/>
    <w:rsid w:val="00F57531"/>
    <w:rsid w:val="00F60B0D"/>
    <w:rsid w:val="00F60B8E"/>
    <w:rsid w:val="00F613DF"/>
    <w:rsid w:val="00F61EE9"/>
    <w:rsid w:val="00F66F43"/>
    <w:rsid w:val="00F70A2F"/>
    <w:rsid w:val="00F71533"/>
    <w:rsid w:val="00F71E11"/>
    <w:rsid w:val="00F73562"/>
    <w:rsid w:val="00F7670F"/>
    <w:rsid w:val="00F80E3C"/>
    <w:rsid w:val="00F816DA"/>
    <w:rsid w:val="00F82604"/>
    <w:rsid w:val="00F8367D"/>
    <w:rsid w:val="00F85EE4"/>
    <w:rsid w:val="00F86277"/>
    <w:rsid w:val="00F86BEB"/>
    <w:rsid w:val="00F90832"/>
    <w:rsid w:val="00F929D0"/>
    <w:rsid w:val="00F937CF"/>
    <w:rsid w:val="00F939DA"/>
    <w:rsid w:val="00F93A09"/>
    <w:rsid w:val="00F93A35"/>
    <w:rsid w:val="00F97B3D"/>
    <w:rsid w:val="00FA001F"/>
    <w:rsid w:val="00FA150F"/>
    <w:rsid w:val="00FA3539"/>
    <w:rsid w:val="00FA38CF"/>
    <w:rsid w:val="00FA6C47"/>
    <w:rsid w:val="00FA7E92"/>
    <w:rsid w:val="00FB1310"/>
    <w:rsid w:val="00FB3A08"/>
    <w:rsid w:val="00FB3E8E"/>
    <w:rsid w:val="00FB4B2B"/>
    <w:rsid w:val="00FB7C88"/>
    <w:rsid w:val="00FC06E2"/>
    <w:rsid w:val="00FC1C25"/>
    <w:rsid w:val="00FC2E07"/>
    <w:rsid w:val="00FC4AE6"/>
    <w:rsid w:val="00FC4D26"/>
    <w:rsid w:val="00FC5A7D"/>
    <w:rsid w:val="00FC700B"/>
    <w:rsid w:val="00FC7EB6"/>
    <w:rsid w:val="00FD305F"/>
    <w:rsid w:val="00FD4D2F"/>
    <w:rsid w:val="00FD53DA"/>
    <w:rsid w:val="00FD5849"/>
    <w:rsid w:val="00FD6321"/>
    <w:rsid w:val="00FD6548"/>
    <w:rsid w:val="00FD706E"/>
    <w:rsid w:val="00FE103A"/>
    <w:rsid w:val="00FE2BF3"/>
    <w:rsid w:val="00FE329D"/>
    <w:rsid w:val="00FE33FF"/>
    <w:rsid w:val="00FE39E4"/>
    <w:rsid w:val="00FE54EC"/>
    <w:rsid w:val="00FE55B7"/>
    <w:rsid w:val="00FE579B"/>
    <w:rsid w:val="00FE6704"/>
    <w:rsid w:val="00FE6A0A"/>
    <w:rsid w:val="00FE78BF"/>
    <w:rsid w:val="00FE7F83"/>
    <w:rsid w:val="00FF37F7"/>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tiff"/><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emf"/><Relationship Id="rId36" Type="http://schemas.openxmlformats.org/officeDocument/2006/relationships/image" Target="media/image24.jpe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AB4B6F1-CBDF-D145-A68F-24CD4608C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81</Pages>
  <Words>61897</Words>
  <Characters>352813</Characters>
  <Application>Microsoft Macintosh Word</Application>
  <DocSecurity>0</DocSecurity>
  <Lines>2940</Lines>
  <Paragraphs>827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413883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308</cp:revision>
  <cp:lastPrinted>2017-07-15T15:14:00Z</cp:lastPrinted>
  <dcterms:created xsi:type="dcterms:W3CDTF">2017-07-15T15:14:00Z</dcterms:created>
  <dcterms:modified xsi:type="dcterms:W3CDTF">2017-07-16T22:20:00Z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