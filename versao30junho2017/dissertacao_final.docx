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commentRangeStart w:id="7"/>
      <w:r w:rsidRPr="00F16F73">
        <w:rPr>
          <w:rStyle w:val="FootnoteReference"/>
        </w:rPr>
        <w:footnoteReference w:id="3"/>
      </w:r>
      <w:commentRangeEnd w:id="7"/>
      <w:r w:rsidR="00864EA2">
        <w:rPr>
          <w:rStyle w:val="CommentReference"/>
        </w:rPr>
        <w:commentReference w:id="7"/>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E637C48"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9E15DC">
        <w:rPr>
          <w:rFonts w:asciiTheme="majorHAnsi" w:hAnsiTheme="majorHAnsi"/>
        </w:rPr>
        <w:t>as interações entre</w:t>
      </w:r>
      <w:r w:rsidR="006B14A8">
        <w:rPr>
          <w:rFonts w:asciiTheme="majorHAnsi" w:hAnsiTheme="majorHAnsi"/>
        </w:rPr>
        <w:t xml:space="preserv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w:t>
      </w:r>
      <w:r w:rsidR="005C55AA">
        <w:rPr>
          <w:rFonts w:asciiTheme="majorHAnsi" w:hAnsiTheme="majorHAnsi" w:cs="Times New Roman"/>
          <w:color w:val="000000" w:themeColor="text1"/>
        </w:rPr>
        <w:t>ológica refere-se à mudança na frequência</w:t>
      </w:r>
      <w:r w:rsidR="000C2B71" w:rsidRPr="00E44048">
        <w:rPr>
          <w:rFonts w:asciiTheme="majorHAnsi" w:hAnsiTheme="majorHAnsi" w:cs="Times New Roman"/>
          <w:color w:val="000000" w:themeColor="text1"/>
        </w:rPr>
        <w:t xml:space="preserve"> das estratégias na comunidade</w:t>
      </w:r>
      <w:r w:rsidR="000136B6">
        <w:rPr>
          <w:rFonts w:asciiTheme="majorHAnsi" w:hAnsiTheme="majorHAnsi" w:cs="Times New Roman"/>
          <w:color w:val="000000" w:themeColor="text1"/>
        </w:rPr>
        <w:t xml:space="preserve"> </w:t>
      </w:r>
      <w:r w:rsidR="000136B6" w:rsidRPr="00FA6190">
        <w:rPr>
          <w:rFonts w:asciiTheme="majorHAnsi" w:hAnsiTheme="majorHAnsi" w:cs="Times New Roman"/>
          <w:i/>
          <w:color w:val="000000" w:themeColor="text1"/>
        </w:rPr>
        <w:t>a partir d</w:t>
      </w:r>
      <w:r w:rsidR="00FA6190" w:rsidRPr="00FA6190">
        <w:rPr>
          <w:rFonts w:asciiTheme="majorHAnsi" w:hAnsiTheme="majorHAnsi" w:cs="Times New Roman"/>
          <w:i/>
          <w:color w:val="000000" w:themeColor="text1"/>
        </w:rPr>
        <w:t>e alterações na abundância relativa de diferentes espécies</w:t>
      </w:r>
      <w:r w:rsidR="000C2B71" w:rsidRPr="00E44048">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w:t>
      </w:r>
      <w:r w:rsidRPr="00E44048">
        <w:rPr>
          <w:rFonts w:asciiTheme="majorHAnsi" w:hAnsiTheme="majorHAnsi" w:cs="Times New Roman"/>
          <w:color w:val="000000" w:themeColor="text1"/>
        </w:rPr>
        <w:lastRenderedPageBreak/>
        <w:t xml:space="preserve">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w:t>
      </w:r>
      <w:r w:rsidRPr="00E44048">
        <w:rPr>
          <w:rFonts w:asciiTheme="majorHAnsi" w:hAnsiTheme="majorHAnsi" w:cs="Times New Roman"/>
          <w:color w:val="000000" w:themeColor="text1"/>
        </w:rPr>
        <w:lastRenderedPageBreak/>
        <w:t>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ins w:id="8" w:author="LUISA NOVARA MONCLAR GONÇALVES" w:date="2017-07-17T16:39:00Z">
        <w:r w:rsidR="00874D56">
          <w:rPr>
            <w:rFonts w:asciiTheme="majorHAnsi" w:hAnsiTheme="majorHAnsi" w:cs="Times New Roman"/>
            <w:color w:val="000000" w:themeColor="text1"/>
          </w:rPr>
          <w:t xml:space="preserve">, </w:t>
        </w:r>
        <w:commentRangeStart w:id="9"/>
        <w:r w:rsidR="00874D56">
          <w:rPr>
            <w:rFonts w:asciiTheme="majorHAnsi" w:hAnsiTheme="majorHAnsi" w:cs="Times New Roman"/>
            <w:color w:val="000000" w:themeColor="text1"/>
          </w:rPr>
          <w:t>de forma semelhante aos estudos em Biologia Evolutiva</w:t>
        </w:r>
      </w:ins>
      <w:r w:rsidR="000C2B71" w:rsidRPr="002B3497">
        <w:rPr>
          <w:rFonts w:asciiTheme="majorHAnsi" w:hAnsiTheme="majorHAnsi" w:cs="Times New Roman"/>
          <w:color w:val="000000" w:themeColor="text1"/>
        </w:rPr>
        <w:t>.</w:t>
      </w:r>
      <w:commentRangeEnd w:id="9"/>
      <w:r w:rsidR="009E3DB3">
        <w:rPr>
          <w:rStyle w:val="CommentReference"/>
        </w:rPr>
        <w:commentReference w:id="9"/>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lastRenderedPageBreak/>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invasibilidade, em que a estratégia à qual a população converge é aquela que resiste à invasão por outras estratégias inicialmente raras (que surgem por mutação), </w:t>
      </w:r>
      <w:r w:rsidRPr="00E44048">
        <w:rPr>
          <w:rFonts w:asciiTheme="majorHAnsi" w:hAnsiTheme="majorHAnsi" w:cs="Times New Roman"/>
          <w:color w:val="000000" w:themeColor="text1"/>
        </w:rPr>
        <w:lastRenderedPageBreak/>
        <w:t>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w:t>
      </w:r>
      <w:r w:rsidRPr="00587C8B">
        <w:rPr>
          <w:rFonts w:asciiTheme="majorHAnsi" w:hAnsiTheme="majorHAnsi" w:cs="Times New Roman"/>
          <w:color w:val="000000" w:themeColor="text1"/>
        </w:rPr>
        <w:lastRenderedPageBreak/>
        <w:t xml:space="preserve">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 xml:space="preserve">(Kisdi, </w:t>
      </w:r>
      <w:r w:rsidR="00932DB0" w:rsidRPr="00932DB0">
        <w:rPr>
          <w:rFonts w:asciiTheme="majorHAnsi" w:hAnsiTheme="majorHAnsi" w:cs="Times New Roman"/>
          <w:noProof/>
          <w:color w:val="000000" w:themeColor="text1"/>
        </w:rPr>
        <w:lastRenderedPageBreak/>
        <w:t>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10"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10"/>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1"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1"/>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2"/>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2"/>
      <w:r w:rsidR="007640FC" w:rsidRPr="00F37D68">
        <w:rPr>
          <w:rStyle w:val="CommentReference"/>
          <w:rFonts w:asciiTheme="minorHAnsi" w:hAnsiTheme="minorHAnsi" w:cstheme="minorBidi"/>
        </w:rPr>
        <w:commentReference w:id="12"/>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832F95">
        <w:rPr>
          <w:rFonts w:asciiTheme="majorHAnsi" w:hAnsiTheme="majorHAnsi"/>
          <w:sz w:val="24"/>
          <w:szCs w:val="24"/>
        </w:rPr>
        <w:t xml:space="preserve">compõem a estratégia de vida de um indivíduo. A estratégia é um caráter herdável e sua </w:t>
      </w:r>
      <w:r w:rsidRPr="00832F95">
        <w:rPr>
          <w:rFonts w:asciiTheme="majorHAnsi" w:hAnsiTheme="majorHAnsi"/>
          <w:sz w:val="24"/>
          <w:szCs w:val="24"/>
          <w:highlight w:val="yellow"/>
        </w:rPr>
        <w:t xml:space="preserve">transmissão se dá </w:t>
      </w:r>
      <w:commentRangeStart w:id="13"/>
      <w:r w:rsidRPr="00832F95">
        <w:rPr>
          <w:rFonts w:asciiTheme="majorHAnsi" w:hAnsiTheme="majorHAnsi"/>
          <w:sz w:val="24"/>
          <w:szCs w:val="24"/>
          <w:highlight w:val="yellow"/>
        </w:rPr>
        <w:t>de forma análoga a de genes quantitativos, em que o valor do atributo do filhote é a média do valor dos atributos dos parentais</w:t>
      </w:r>
      <w:commentRangeEnd w:id="13"/>
      <w:r w:rsidR="00510B8E" w:rsidRPr="00832F95">
        <w:rPr>
          <w:rStyle w:val="CommentReference"/>
          <w:rFonts w:asciiTheme="minorHAnsi" w:hAnsiTheme="minorHAnsi" w:cstheme="minorBidi"/>
          <w:highlight w:val="yellow"/>
        </w:rPr>
        <w:commentReference w:id="13"/>
      </w:r>
      <w:r w:rsidRPr="00832F95">
        <w:rPr>
          <w:rFonts w:asciiTheme="majorHAnsi" w:hAnsiTheme="majorHAnsi"/>
          <w:sz w:val="24"/>
          <w:szCs w:val="24"/>
          <w:highlight w:val="yellow"/>
        </w:rPr>
        <w:t>. P</w:t>
      </w:r>
      <w:r w:rsidRPr="00832F95">
        <w:rPr>
          <w:rFonts w:asciiTheme="majorHAnsi" w:hAnsiTheme="majorHAnsi"/>
          <w:sz w:val="24"/>
          <w:szCs w:val="24"/>
        </w:rPr>
        <w:t>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4"/>
      <w:r w:rsidRPr="00F37D68">
        <w:rPr>
          <w:rFonts w:asciiTheme="majorHAnsi" w:hAnsiTheme="majorHAnsi"/>
          <w:sz w:val="24"/>
          <w:szCs w:val="24"/>
        </w:rPr>
        <w:t>um número de gametas masculinos que é igual para todos os indivíduos independente de suas estratégias</w:t>
      </w:r>
      <w:commentRangeEnd w:id="14"/>
      <w:r w:rsidR="00C70DFE" w:rsidRPr="00F37D68">
        <w:rPr>
          <w:rStyle w:val="CommentReference"/>
          <w:rFonts w:asciiTheme="minorHAnsi" w:hAnsiTheme="minorHAnsi" w:cstheme="minorBidi"/>
        </w:rPr>
        <w:commentReference w:id="14"/>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5" w:name="_Toc487972244"/>
      <w:r w:rsidRPr="007F7CAE">
        <w:t>5</w:t>
      </w:r>
      <w:r w:rsidR="00A564CF" w:rsidRPr="007F7CAE">
        <w:t xml:space="preserve">.2 </w:t>
      </w:r>
      <w:r w:rsidR="00A564CF" w:rsidRPr="007F7CAE">
        <w:tab/>
      </w:r>
      <w:r w:rsidR="001054C0" w:rsidRPr="005117BD">
        <w:rPr>
          <w:color w:val="000000" w:themeColor="text1"/>
        </w:rPr>
        <w:t>Cenários simulados</w:t>
      </w:r>
      <w:bookmarkEnd w:id="15"/>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6"/>
      <w:r w:rsidRPr="009F3EC3">
        <w:rPr>
          <w:rStyle w:val="s2"/>
          <w:rFonts w:asciiTheme="majorHAnsi" w:hAnsiTheme="majorHAnsi"/>
          <w:color w:val="000000" w:themeColor="text1"/>
          <w:sz w:val="24"/>
          <w:szCs w:val="24"/>
        </w:rPr>
        <w:t xml:space="preserve">variar a riqueza de cinco a 500, </w:t>
      </w:r>
      <w:commentRangeEnd w:id="16"/>
      <w:r w:rsidR="0087410C" w:rsidRPr="009F3EC3">
        <w:rPr>
          <w:rStyle w:val="CommentReference"/>
          <w:rFonts w:asciiTheme="minorHAnsi" w:hAnsiTheme="minorHAnsi" w:cstheme="minorBidi"/>
        </w:rPr>
        <w:commentReference w:id="16"/>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7" w:name="_Toc487972245"/>
      <w:r w:rsidRPr="007F7CAE">
        <w:t>5</w:t>
      </w:r>
      <w:r w:rsidR="00A564CF" w:rsidRPr="007F7CAE">
        <w:t xml:space="preserve">.3 </w:t>
      </w:r>
      <w:r w:rsidR="00E25784" w:rsidRPr="007F7CAE">
        <w:tab/>
      </w:r>
      <w:commentRangeStart w:id="18"/>
      <w:r w:rsidR="00E25784" w:rsidRPr="005117BD">
        <w:rPr>
          <w:color w:val="000000" w:themeColor="text1"/>
        </w:rPr>
        <w:t>V</w:t>
      </w:r>
      <w:r w:rsidR="00A564CF" w:rsidRPr="005117BD">
        <w:rPr>
          <w:color w:val="000000" w:themeColor="text1"/>
        </w:rPr>
        <w:t>ariáveis operacionais</w:t>
      </w:r>
      <w:commentRangeEnd w:id="18"/>
      <w:r w:rsidR="00C379F8">
        <w:rPr>
          <w:rStyle w:val="CommentReference"/>
          <w:rFonts w:eastAsiaTheme="minorHAnsi" w:cstheme="minorBidi"/>
          <w:b w:val="0"/>
          <w:smallCaps w:val="0"/>
          <w:color w:val="auto"/>
        </w:rPr>
        <w:commentReference w:id="18"/>
      </w:r>
      <w:bookmarkEnd w:id="17"/>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9"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9"/>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20"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20"/>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972251"/>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5"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5"/>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6"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6"/>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7"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7"/>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8"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8"/>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9"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9"/>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0"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0"/>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1"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1"/>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2"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2"/>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3"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3"/>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4"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4"/>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5"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5"/>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ED6D97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w:t>
      </w:r>
      <w:r>
        <w:rPr>
          <w:rFonts w:asciiTheme="majorHAnsi" w:hAnsiTheme="majorHAnsi"/>
        </w:rPr>
        <w:t xml:space="preserve"> dinâ</w:t>
      </w:r>
      <w:r>
        <w:rPr>
          <w:rFonts w:asciiTheme="majorHAnsi" w:hAnsiTheme="majorHAnsi"/>
        </w:rPr>
        <w:t>mica evolutiva de um atributo</w:t>
      </w:r>
      <w:r w:rsidRPr="00F9588C">
        <w:rPr>
          <w:rFonts w:asciiTheme="majorHAnsi" w:hAnsiTheme="majorHAnsi"/>
        </w:rPr>
        <w:t xml:space="preserve"> </w:t>
      </w:r>
      <w:r>
        <w:rPr>
          <w:rFonts w:asciiTheme="majorHAnsi" w:hAnsiTheme="majorHAnsi"/>
        </w:rPr>
        <w:t xml:space="preserve">refere-se </w:t>
      </w:r>
      <w:r>
        <w:rPr>
          <w:rFonts w:asciiTheme="majorHAnsi" w:hAnsiTheme="majorHAnsi"/>
        </w:rPr>
        <w:t>às mudanças na frequê</w:t>
      </w:r>
      <w:r>
        <w:rPr>
          <w:rFonts w:asciiTheme="majorHAnsi" w:hAnsiTheme="majorHAnsi"/>
        </w:rPr>
        <w:t>ncia relativa dos</w:t>
      </w:r>
      <w:r>
        <w:rPr>
          <w:rFonts w:asciiTheme="majorHAnsi" w:hAnsiTheme="majorHAnsi"/>
        </w:rPr>
        <w:t xml:space="preserve"> alelos </w:t>
      </w:r>
      <w:r>
        <w:rPr>
          <w:rFonts w:asciiTheme="majorHAnsi" w:hAnsiTheme="majorHAnsi"/>
        </w:rPr>
        <w:t xml:space="preserve">associados ao atributo </w:t>
      </w:r>
      <w:r>
        <w:rPr>
          <w:rFonts w:asciiTheme="majorHAnsi" w:hAnsiTheme="majorHAnsi"/>
        </w:rPr>
        <w:t>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F076CF">
        <w:rPr>
          <w:rFonts w:asciiTheme="majorHAnsi" w:hAnsiTheme="majorHAnsi"/>
        </w:rPr>
        <w:t xml:space="preserve"> </w:t>
      </w:r>
      <w:r w:rsidR="00F076CF">
        <w:rPr>
          <w:rFonts w:asciiTheme="majorHAnsi" w:hAnsiTheme="majorHAnsi"/>
        </w:rPr>
        <w:t>(</w:t>
      </w:r>
      <w:r w:rsidR="00F076CF" w:rsidRPr="00FD7837">
        <w:rPr>
          <w:rFonts w:asciiTheme="majorHAnsi" w:hAnsiTheme="majorHAnsi"/>
          <w:highlight w:val="cyan"/>
        </w:rPr>
        <w:t>RB</w:t>
      </w:r>
      <w:r w:rsidR="00F076CF">
        <w:rPr>
          <w:rFonts w:asciiTheme="majorHAnsi" w:hAnsiTheme="majorHAnsi"/>
        </w:rPr>
        <w:t>)</w:t>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Pr>
          <w:rFonts w:asciiTheme="majorHAnsi" w:hAnsiTheme="majorHAnsi"/>
        </w:rPr>
        <w:t>mutação (</w:t>
      </w:r>
      <w:r w:rsidRPr="00FD7837">
        <w:rPr>
          <w:rFonts w:asciiTheme="majorHAnsi" w:hAnsiTheme="majorHAnsi"/>
          <w:highlight w:val="cyan"/>
        </w:rPr>
        <w:t>RB</w:t>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w:t>
      </w:r>
      <w:r w:rsidR="00E3127F">
        <w:rPr>
          <w:rFonts w:asciiTheme="majorHAnsi" w:hAnsiTheme="majorHAnsi"/>
        </w:rPr>
        <w:t xml:space="preserve">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3FB51461"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56FC2">
        <w:rPr>
          <w:rFonts w:asciiTheme="majorHAnsi" w:hAnsiTheme="majorHAnsi"/>
          <w:color w:val="000000" w:themeColor="text1"/>
        </w:rPr>
        <w:t>é a mudança aleatória d</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D352B1">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6C4CCE64"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como um processo de seleção, uma vez que ela não depende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seleção dos mais aptos (Vellend 2016). Assim, a seleção que ocorre em populações e em comunidades é essencialmente a mesma, ambas como resultado da “batalha pela persistência” descrita por </w:t>
      </w:r>
      <w:r w:rsidRPr="0088118E">
        <w:rPr>
          <w:rFonts w:asciiTheme="majorHAnsi" w:hAnsiTheme="majorHAnsi"/>
          <w:color w:val="000000" w:themeColor="text1"/>
        </w:rPr>
        <w:lastRenderedPageBreak/>
        <w:t>Darwin (1859) (Vellend 2016).</w:t>
      </w:r>
    </w:p>
    <w:p w14:paraId="7367B5EE" w14:textId="04AE2FB4"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demos identificar a atuação de alguns desses processos 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xml:space="preserve">, deriva genética e mutação. No cenário ecológico, </w:t>
      </w:r>
      <w:r w:rsidR="00072BFE">
        <w:rPr>
          <w:rFonts w:asciiTheme="majorHAnsi" w:hAnsiTheme="majorHAnsi"/>
          <w:color w:val="000000" w:themeColor="text1"/>
        </w:rPr>
        <w:t>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 xml:space="preserve">entre indivíduos </w:t>
      </w:r>
      <w:r w:rsidR="00072BFE">
        <w:rPr>
          <w:rFonts w:asciiTheme="majorHAnsi" w:hAnsiTheme="majorHAnsi"/>
          <w:color w:val="000000" w:themeColor="text1"/>
        </w:rPr>
        <w:t>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 genética </w:t>
      </w:r>
      <w:r w:rsidR="00CC2776">
        <w:rPr>
          <w:rFonts w:asciiTheme="majorHAnsi" w:hAnsiTheme="majorHAnsi"/>
          <w:color w:val="000000" w:themeColor="text1"/>
        </w:rPr>
        <w:t xml:space="preserve">e </w:t>
      </w:r>
      <w:r w:rsidR="00CC2776">
        <w:rPr>
          <w:rFonts w:asciiTheme="majorHAnsi" w:hAnsiTheme="majorHAnsi"/>
          <w:color w:val="000000" w:themeColor="text1"/>
        </w:rPr>
        <w:t xml:space="preserve">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17A63710" w:rsidR="008B1E34" w:rsidRPr="0088118E"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Nas simulações que processamos, tanto a deriva ecológica quanto a deriva genética</w:t>
      </w:r>
      <w:r w:rsidRPr="008B1E34">
        <w:rPr>
          <w:rFonts w:asciiTheme="majorHAnsi" w:hAnsiTheme="majorHAnsi"/>
          <w:color w:val="000000" w:themeColor="text1"/>
        </w:rPr>
        <w:t xml:space="preserve"> </w:t>
      </w:r>
      <w:r w:rsidRPr="0088118E">
        <w:rPr>
          <w:rFonts w:asciiTheme="majorHAnsi" w:hAnsiTheme="majorHAnsi"/>
          <w:color w:val="000000" w:themeColor="text1"/>
        </w:rPr>
        <w:t xml:space="preserve">emergem em função da estocasticidade inerente aos eventos de morte e nascimento dos indivíduos. Quando analisamos </w:t>
      </w:r>
      <w:r w:rsidR="006F0415">
        <w:rPr>
          <w:rFonts w:asciiTheme="majorHAnsi" w:hAnsiTheme="majorHAnsi"/>
          <w:color w:val="000000" w:themeColor="text1"/>
        </w:rPr>
        <w:t xml:space="preserve">o efeito desta estocasticidade na probabilidade de </w:t>
      </w:r>
      <w:r w:rsidR="00A64D63">
        <w:rPr>
          <w:rFonts w:asciiTheme="majorHAnsi" w:hAnsiTheme="majorHAnsi"/>
          <w:color w:val="000000" w:themeColor="text1"/>
        </w:rPr>
        <w:t>fixação</w:t>
      </w:r>
      <w:r w:rsidR="006F0415">
        <w:rPr>
          <w:rFonts w:asciiTheme="majorHAnsi" w:hAnsiTheme="majorHAnsi"/>
          <w:color w:val="000000" w:themeColor="text1"/>
        </w:rPr>
        <w:t xml:space="preserve">, dentro de uma população, de um grupo de indivíduos independente de suas </w:t>
      </w:r>
      <w:r w:rsidR="006D742A">
        <w:rPr>
          <w:rFonts w:asciiTheme="majorHAnsi" w:hAnsiTheme="majorHAnsi"/>
          <w:color w:val="000000" w:themeColor="text1"/>
        </w:rPr>
        <w:t>estratégias</w:t>
      </w:r>
      <w:r w:rsidR="006F0415">
        <w:rPr>
          <w:rFonts w:asciiTheme="majorHAnsi" w:hAnsiTheme="majorHAnsi"/>
          <w:color w:val="000000" w:themeColor="text1"/>
        </w:rPr>
        <w:t>,</w:t>
      </w:r>
      <w:r w:rsidR="006D742A">
        <w:rPr>
          <w:rFonts w:asciiTheme="majorHAnsi" w:hAnsiTheme="majorHAnsi"/>
          <w:color w:val="000000" w:themeColor="text1"/>
        </w:rPr>
        <w:t xml:space="preserve"> </w:t>
      </w:r>
      <w:r w:rsidR="006F0415">
        <w:rPr>
          <w:rFonts w:asciiTheme="majorHAnsi" w:hAnsiTheme="majorHAnsi"/>
          <w:color w:val="000000" w:themeColor="text1"/>
        </w:rPr>
        <w:t>chamamos de deriva genética. Q</w:t>
      </w:r>
      <w:r w:rsidRPr="0088118E">
        <w:rPr>
          <w:rFonts w:asciiTheme="majorHAnsi" w:hAnsiTheme="majorHAnsi"/>
          <w:color w:val="000000" w:themeColor="text1"/>
        </w:rPr>
        <w:t xml:space="preserve">uando </w:t>
      </w:r>
      <w:r w:rsidRPr="00D76B28">
        <w:rPr>
          <w:rFonts w:asciiTheme="majorHAnsi" w:hAnsiTheme="majorHAnsi"/>
          <w:color w:val="000000" w:themeColor="text1"/>
        </w:rPr>
        <w:t xml:space="preserve">analisamos </w:t>
      </w:r>
      <w:r w:rsidR="005804F9" w:rsidRPr="00D76B28">
        <w:rPr>
          <w:rFonts w:asciiTheme="majorHAnsi" w:hAnsiTheme="majorHAnsi"/>
          <w:color w:val="000000" w:themeColor="text1"/>
        </w:rPr>
        <w:t xml:space="preserve">o efeito </w:t>
      </w:r>
      <w:r w:rsidR="005E208A" w:rsidRPr="00D76B28">
        <w:rPr>
          <w:rFonts w:asciiTheme="majorHAnsi" w:hAnsiTheme="majorHAnsi"/>
          <w:color w:val="000000" w:themeColor="text1"/>
        </w:rPr>
        <w:t xml:space="preserve">em função da probabilidade de </w:t>
      </w:r>
      <w:r w:rsidR="00FB3E26" w:rsidRPr="00D76B28">
        <w:rPr>
          <w:rFonts w:asciiTheme="majorHAnsi" w:hAnsiTheme="majorHAnsi"/>
          <w:color w:val="000000" w:themeColor="text1"/>
        </w:rPr>
        <w:t xml:space="preserve">extinção aleatória de </w:t>
      </w:r>
      <w:r w:rsidRPr="00D76B28">
        <w:rPr>
          <w:rFonts w:asciiTheme="majorHAnsi" w:hAnsiTheme="majorHAnsi"/>
          <w:color w:val="000000" w:themeColor="text1"/>
        </w:rPr>
        <w:t>espécies, chamamos de deriva ecológica</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Nos três cenários, a ocorrência de deriva, de qualquer tipo, leva a uma variação en</w:t>
      </w:r>
      <w:r w:rsidR="00D76B28" w:rsidRPr="00D76B28">
        <w:rPr>
          <w:rFonts w:asciiTheme="majorHAnsi" w:hAnsiTheme="majorHAnsi"/>
          <w:color w:val="000000" w:themeColor="text1"/>
        </w:rPr>
        <w:t xml:space="preserve">tre comunidades ou populações, </w:t>
      </w:r>
      <w:r w:rsidRPr="00D76B28">
        <w:rPr>
          <w:rFonts w:asciiTheme="majorHAnsi" w:hAnsiTheme="majorHAnsi"/>
          <w:color w:val="000000" w:themeColor="text1"/>
        </w:rPr>
        <w:t>em relaç</w:t>
      </w:r>
      <w:r w:rsidR="00D76B28" w:rsidRPr="00D76B28">
        <w:rPr>
          <w:rFonts w:asciiTheme="majorHAnsi" w:hAnsiTheme="majorHAnsi"/>
          <w:color w:val="000000" w:themeColor="text1"/>
        </w:rPr>
        <w:t xml:space="preserve">ão às estratégias predominantes, </w:t>
      </w:r>
      <w:r w:rsidRPr="00D76B28">
        <w:rPr>
          <w:rFonts w:asciiTheme="majorHAnsi" w:hAnsiTheme="majorHAnsi"/>
          <w:color w:val="000000" w:themeColor="text1"/>
        </w:rPr>
        <w:t>que não pode ser explicada em termos determinísticos.</w:t>
      </w:r>
    </w:p>
    <w:p w14:paraId="100DA5DE" w14:textId="56465218" w:rsidR="004A20AE" w:rsidRPr="0088118E" w:rsidRDefault="004A20AE" w:rsidP="00235701">
      <w:pPr>
        <w:widowControl w:val="0"/>
        <w:autoSpaceDE w:val="0"/>
        <w:autoSpaceDN w:val="0"/>
        <w:adjustRightInd w:val="0"/>
        <w:spacing w:after="240"/>
        <w:ind w:firstLine="720"/>
        <w:contextualSpacing/>
        <w:jc w:val="both"/>
        <w:rPr>
          <w:rFonts w:asciiTheme="majorHAnsi" w:hAnsiTheme="majorHAnsi"/>
        </w:rPr>
      </w:pPr>
      <w:r w:rsidRPr="0088118E">
        <w:rPr>
          <w:rFonts w:asciiTheme="majorHAnsi" w:hAnsiTheme="majorHAnsi"/>
          <w:color w:val="000000" w:themeColor="text1"/>
        </w:rPr>
        <w:t>A entrada de novas estratégias</w:t>
      </w:r>
      <w:r w:rsidR="00235701">
        <w:rPr>
          <w:rFonts w:asciiTheme="majorHAnsi" w:hAnsiTheme="majorHAnsi"/>
          <w:color w:val="000000" w:themeColor="text1"/>
        </w:rPr>
        <w:t xml:space="preserve"> por mutação</w:t>
      </w:r>
      <w:r w:rsidR="00BE22EF">
        <w:rPr>
          <w:rFonts w:asciiTheme="majorHAnsi" w:hAnsiTheme="majorHAnsi"/>
          <w:color w:val="000000" w:themeColor="text1"/>
        </w:rPr>
        <w:t>, por sua vez,</w:t>
      </w:r>
      <w:r w:rsidRPr="0088118E">
        <w:rPr>
          <w:rFonts w:asciiTheme="majorHAnsi" w:hAnsiTheme="majorHAnsi"/>
          <w:color w:val="000000" w:themeColor="text1"/>
        </w:rPr>
        <w:t xml:space="preserve"> permite que as populações se adaptem continuamente às mudanças ambientais a que estão submetidas, resultando em distribuições de estratégias de vida diferentes de sistemas sem mutação para os mesmos regimes de distúrbio. Assim, enquanto nos cen</w:t>
      </w:r>
      <w:r w:rsidR="00DE7A9D">
        <w:rPr>
          <w:rFonts w:asciiTheme="majorHAnsi" w:hAnsiTheme="majorHAnsi"/>
          <w:color w:val="000000" w:themeColor="text1"/>
        </w:rPr>
        <w:t>ários evolutivo e eco-evolutivo</w:t>
      </w:r>
      <w:r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 esses processos têm papel distinto -</w:t>
      </w:r>
      <w:r w:rsidRPr="0088118E">
        <w:rPr>
          <w:rFonts w:asciiTheme="majorHAnsi" w:hAnsiTheme="majorHAnsi"/>
          <w:color w:val="000000" w:themeColor="text1"/>
        </w:rPr>
        <w:t xml:space="preserve"> enquanto a mutação garante a entrada de novas variantes de estratégias de vida, a seleção e a deriva levam à exclusão de variantes das populações ou da co</w:t>
      </w:r>
      <w:r w:rsidR="00DE7A9D">
        <w:rPr>
          <w:rFonts w:asciiTheme="majorHAnsi" w:hAnsiTheme="majorHAnsi"/>
          <w:color w:val="000000" w:themeColor="text1"/>
        </w:rPr>
        <w:t xml:space="preserve">munidade (Vellend 2010) - </w:t>
      </w:r>
      <w:r w:rsidRPr="0088118E">
        <w:rPr>
          <w:rFonts w:asciiTheme="majorHAnsi" w:hAnsiTheme="majorHAnsi"/>
          <w:color w:val="000000" w:themeColor="text1"/>
        </w:rPr>
        <w:t>é esperad</w:t>
      </w:r>
      <w:r w:rsidR="00945157">
        <w:rPr>
          <w:rFonts w:asciiTheme="majorHAnsi" w:hAnsiTheme="majorHAnsi"/>
          <w:color w:val="000000" w:themeColor="text1"/>
        </w:rPr>
        <w:t>o que cenários que apresentem o mesmo tipo de processo</w:t>
      </w:r>
      <w:r w:rsidRPr="0088118E">
        <w:rPr>
          <w:rFonts w:asciiTheme="majorHAnsi" w:hAnsiTheme="majorHAnsi"/>
          <w:color w:val="000000" w:themeColor="text1"/>
        </w:rPr>
        <w:t xml:space="preserve"> sejam mais semelhantes entre si.</w:t>
      </w:r>
    </w:p>
    <w:p w14:paraId="1456FE6F" w14:textId="77777777" w:rsidR="008F7530" w:rsidRPr="0088118E" w:rsidRDefault="008F7530" w:rsidP="0088118E">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bookmarkStart w:id="36" w:name="_GoBack"/>
      <w:bookmarkEnd w:id="36"/>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7" w:name="_Toc487972263"/>
    <w:p w14:paraId="0F06ABC2" w14:textId="07B80899" w:rsidR="005B2ED1" w:rsidRPr="00011943" w:rsidRDefault="005B2ED1" w:rsidP="003C491E">
      <w:pPr>
        <w:pStyle w:val="Heading1"/>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7"/>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w:t>
      </w:r>
      <w:r>
        <w:rPr>
          <w:rFonts w:asciiTheme="majorHAnsi" w:hAnsiTheme="majorHAnsi" w:cs="Times"/>
        </w:rPr>
        <w:lastRenderedPageBreak/>
        <w:t xml:space="preserve">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8" w:name="_Toc487972264"/>
    <w:commentRangeStart w:id="39"/>
    <w:p w14:paraId="1FDBBAF5" w14:textId="24898A6D" w:rsidR="004863CE" w:rsidRPr="00011943" w:rsidRDefault="004863CE" w:rsidP="003C491E">
      <w:pPr>
        <w:pStyle w:val="Heading1"/>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9"/>
      <w:r w:rsidR="00E3468F" w:rsidRPr="004B2563">
        <w:rPr>
          <w:rStyle w:val="CommentReference"/>
          <w:rFonts w:eastAsiaTheme="minorHAnsi" w:cstheme="minorBidi"/>
          <w:b w:val="0"/>
          <w:noProof w:val="0"/>
          <w:color w:val="000000" w:themeColor="text1"/>
          <w:lang w:val="pt-BR"/>
        </w:rPr>
        <w:commentReference w:id="39"/>
      </w:r>
      <w:bookmarkEnd w:id="38"/>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CC50B1D" w14:textId="0F745133" w:rsidR="00D352B1" w:rsidRPr="00D352B1" w:rsidRDefault="00117284"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D352B1" w:rsidRPr="00D352B1">
        <w:rPr>
          <w:rFonts w:ascii="Calibri Light" w:eastAsia="Times New Roman" w:hAnsi="Calibri Light" w:cs="Times New Roman"/>
          <w:noProof/>
        </w:rPr>
        <w:t xml:space="preserve">Abrams, P. A. (2005). “Adaptive Dynamics” vs. “adaptive dynamics”. </w:t>
      </w:r>
      <w:r w:rsidR="00D352B1" w:rsidRPr="00D352B1">
        <w:rPr>
          <w:rFonts w:ascii="Calibri Light" w:eastAsia="Times New Roman" w:hAnsi="Calibri Light" w:cs="Times New Roman"/>
          <w:i/>
          <w:iCs/>
          <w:noProof/>
        </w:rPr>
        <w:t>Journal of Evolutionary Biology</w:t>
      </w:r>
      <w:r w:rsidR="00D352B1" w:rsidRPr="00D352B1">
        <w:rPr>
          <w:rFonts w:ascii="Calibri Light" w:eastAsia="Times New Roman" w:hAnsi="Calibri Light" w:cs="Times New Roman"/>
          <w:noProof/>
        </w:rPr>
        <w:t xml:space="preserve">, </w:t>
      </w:r>
      <w:r w:rsidR="00D352B1" w:rsidRPr="00D352B1">
        <w:rPr>
          <w:rFonts w:ascii="Calibri Light" w:eastAsia="Times New Roman" w:hAnsi="Calibri Light" w:cs="Times New Roman"/>
          <w:i/>
          <w:iCs/>
          <w:noProof/>
        </w:rPr>
        <w:t>18</w:t>
      </w:r>
      <w:r w:rsidR="00D352B1" w:rsidRPr="00D352B1">
        <w:rPr>
          <w:rFonts w:ascii="Calibri Light" w:eastAsia="Times New Roman" w:hAnsi="Calibri Light" w:cs="Times New Roman"/>
          <w:noProof/>
        </w:rPr>
        <w:t>(5), 1162–1165. http://doi.org/10.1111/j.1420-9101.2004.00843.x</w:t>
      </w:r>
    </w:p>
    <w:p w14:paraId="1E482B8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Adler, P. B., HilleRislambers, J., &amp; Levine, J. M. (2007). A niche for neutrality.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(2), 95–104. http://doi.org/10.1111/j.1461-0248.2006.00996.x</w:t>
      </w:r>
    </w:p>
    <w:p w14:paraId="51BACBA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(1), 78–85. http://doi.org/10.1111/j.1461-0248.2005.00844.x</w:t>
      </w:r>
    </w:p>
    <w:p w14:paraId="0622EDC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D352B1">
        <w:rPr>
          <w:rFonts w:ascii="Calibri Light" w:eastAsia="Times New Roman" w:hAnsi="Calibri Light" w:cs="Times New Roman"/>
          <w:i/>
          <w:iCs/>
          <w:noProof/>
        </w:rPr>
        <w:t>Annals of the New York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1206</w:t>
      </w:r>
      <w:r w:rsidRPr="00D352B1">
        <w:rPr>
          <w:rFonts w:ascii="Calibri Light" w:eastAsia="Times New Roman" w:hAnsi="Calibri Light" w:cs="Times New Roman"/>
          <w:noProof/>
        </w:rPr>
        <w:t>, 17–34. http://doi.org/10.1111/j.1749-6632.2010.05706.x</w:t>
      </w:r>
    </w:p>
    <w:p w14:paraId="0508C2A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Benton, T. G., &amp; Grant, A. (1996). How to Keep Fit in the Real World: Elasticity Analyses and Selection Pressures on Life Histories in a Variable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147</w:t>
      </w:r>
      <w:r w:rsidRPr="00D352B1">
        <w:rPr>
          <w:rFonts w:ascii="Calibri Light" w:eastAsia="Times New Roman" w:hAnsi="Calibri Light" w:cs="Times New Roman"/>
          <w:noProof/>
        </w:rPr>
        <w:t>(1), 115–139.</w:t>
      </w:r>
    </w:p>
    <w:p w14:paraId="3C209F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(1999). Optimal Reproductive Effort in Stochastic, Density-Dependent Environments, </w:t>
      </w:r>
      <w:r w:rsidRPr="00D352B1">
        <w:rPr>
          <w:rFonts w:ascii="Calibri Light" w:eastAsia="Times New Roman" w:hAnsi="Calibri Light" w:cs="Times New Roman"/>
          <w:i/>
          <w:iCs/>
          <w:noProof/>
        </w:rPr>
        <w:t>53</w:t>
      </w:r>
      <w:r w:rsidRPr="00D352B1">
        <w:rPr>
          <w:rFonts w:ascii="Calibri Light" w:eastAsia="Times New Roman" w:hAnsi="Calibri Light" w:cs="Times New Roman"/>
          <w:noProof/>
        </w:rPr>
        <w:t>(3), 677–688.</w:t>
      </w:r>
    </w:p>
    <w:p w14:paraId="4A8BC8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Bohn, K., Pavlick, R., Reu, B., &amp; Kleidon, A. (2014). The strengths of r- And K-selection shape diversity-disturbance relationships. </w:t>
      </w:r>
      <w:r w:rsidRPr="00D352B1">
        <w:rPr>
          <w:rFonts w:ascii="Calibri Light" w:eastAsia="Times New Roman" w:hAnsi="Calibri Light" w:cs="Times New Roman"/>
          <w:i/>
          <w:iCs/>
          <w:noProof/>
        </w:rPr>
        <w:t>PLoS ONE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http://doi.org/10.1371/journal.pone.0095659</w:t>
      </w:r>
    </w:p>
    <w:p w14:paraId="6F8B4E9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Bonsall, M. B. (2004). Life History Trade-Offs Assemble Ecological Guilds.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306</w:t>
      </w:r>
      <w:r w:rsidRPr="00D352B1">
        <w:rPr>
          <w:rFonts w:ascii="Calibri Light" w:eastAsia="Times New Roman" w:hAnsi="Calibri Light" w:cs="Times New Roman"/>
          <w:noProof/>
        </w:rPr>
        <w:t>(5693), 111–114. http://doi.org/10.1126/science.1100680</w:t>
      </w:r>
    </w:p>
    <w:p w14:paraId="4E522A4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Bürger, R., &amp; Gimelfarb, A. (2002). Fluctuating environments and the role of mutation in maintaining quantitative genetic variation. </w:t>
      </w:r>
      <w:r w:rsidRPr="00D352B1">
        <w:rPr>
          <w:rFonts w:ascii="Calibri Light" w:eastAsia="Times New Roman" w:hAnsi="Calibri Light" w:cs="Times New Roman"/>
          <w:i/>
          <w:iCs/>
          <w:noProof/>
        </w:rPr>
        <w:t>Genetical research</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80</w:t>
      </w:r>
      <w:r w:rsidRPr="00D352B1">
        <w:rPr>
          <w:rFonts w:ascii="Calibri Light" w:eastAsia="Times New Roman" w:hAnsi="Calibri Light" w:cs="Times New Roman"/>
          <w:noProof/>
        </w:rPr>
        <w:t>(1), 31–46. http://doi.org/10.1017/S0016672302005682</w:t>
      </w:r>
    </w:p>
    <w:p w14:paraId="412CCDB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Cadotte, M. W. (2007). Competition-colonization trade-offs and disturbance effects at multiple scales.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88</w:t>
      </w:r>
      <w:r w:rsidRPr="00D352B1">
        <w:rPr>
          <w:rFonts w:ascii="Calibri Light" w:eastAsia="Times New Roman" w:hAnsi="Calibri Light" w:cs="Times New Roman"/>
          <w:noProof/>
        </w:rPr>
        <w:t>(4), 823–829. http://doi.org/10.1890/06-1117</w:t>
      </w:r>
    </w:p>
    <w:p w14:paraId="6EDCE33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(1994). Multispecies Competition in Variable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http://doi.org/http://dx.doi.org/10.1006/tpbi.1994.1013</w:t>
      </w:r>
    </w:p>
    <w:p w14:paraId="2B05608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(2000). Mechanisms of Maintenance of Species Diversity.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31</w:t>
      </w:r>
      <w:r w:rsidRPr="00D352B1">
        <w:rPr>
          <w:rFonts w:ascii="Calibri Light" w:eastAsia="Times New Roman" w:hAnsi="Calibri Light" w:cs="Times New Roman"/>
          <w:noProof/>
        </w:rPr>
        <w:t>, 343–366.</w:t>
      </w:r>
    </w:p>
    <w:p w14:paraId="08546FF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Clark, J. S. (2010). Individuals and the Variation Needed for High Species Diversity in Forest Trees.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327</w:t>
      </w:r>
      <w:r w:rsidRPr="00D352B1">
        <w:rPr>
          <w:rFonts w:ascii="Calibri Light" w:eastAsia="Times New Roman" w:hAnsi="Calibri Light" w:cs="Times New Roman"/>
          <w:noProof/>
        </w:rPr>
        <w:t>(5969), 1129–1132. http://doi.org/10.1126/science.1183506</w:t>
      </w:r>
    </w:p>
    <w:p w14:paraId="2A57F9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Connell, J. H. (1978). Diversity in Tropical Rain Forests and Coral Reefs High diversity of trees and corals is maintained.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199</w:t>
      </w:r>
      <w:r w:rsidRPr="00D352B1">
        <w:rPr>
          <w:rFonts w:ascii="Calibri Light" w:eastAsia="Times New Roman" w:hAnsi="Calibri Light" w:cs="Times New Roman"/>
          <w:noProof/>
        </w:rPr>
        <w:t>(4335), 1302–1310.</w:t>
      </w:r>
    </w:p>
    <w:p w14:paraId="0BFFE24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Crutsinger, G. M. (2016). A community genetics perspective: Opportunities for the coming decade. </w:t>
      </w:r>
      <w:r w:rsidRPr="00D352B1">
        <w:rPr>
          <w:rFonts w:ascii="Calibri Light" w:eastAsia="Times New Roman" w:hAnsi="Calibri Light" w:cs="Times New Roman"/>
          <w:i/>
          <w:iCs/>
          <w:noProof/>
        </w:rPr>
        <w:t>New Phytologist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210</w:t>
      </w:r>
      <w:r w:rsidRPr="00D352B1">
        <w:rPr>
          <w:rFonts w:ascii="Calibri Light" w:eastAsia="Times New Roman" w:hAnsi="Calibri Light" w:cs="Times New Roman"/>
          <w:noProof/>
        </w:rPr>
        <w:t>(1), 65–70. http://doi.org/10.1111/nph.13537</w:t>
      </w:r>
    </w:p>
    <w:p w14:paraId="7298CC4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Díaz, S., Kattge, J., Cornelissen, J. H. C., Wright, I. J., Lavorel, S., Dray, S., … Gorné, L. D. (2016). The global spectrum of plant form and function.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529</w:t>
      </w:r>
      <w:r w:rsidRPr="00D352B1">
        <w:rPr>
          <w:rFonts w:ascii="Calibri Light" w:eastAsia="Times New Roman" w:hAnsi="Calibri Light" w:cs="Times New Roman"/>
          <w:noProof/>
        </w:rPr>
        <w:t>(7585), 1–17. http://doi.org/10.1038/nature16489</w:t>
      </w:r>
    </w:p>
    <w:p w14:paraId="6AE2B8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Ellner, S. P. (1985). ESS Germination Strategies in Randomly Varying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w:t>
      </w:r>
    </w:p>
    <w:p w14:paraId="16D0FE4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Fisher, C. K., &amp; Mehta, P. (2013). A phase transition between the niche and neutral regimes in ecology, </w:t>
      </w:r>
      <w:r w:rsidRPr="00D352B1">
        <w:rPr>
          <w:rFonts w:ascii="Calibri Light" w:eastAsia="Times New Roman" w:hAnsi="Calibri Light" w:cs="Times New Roman"/>
          <w:i/>
          <w:iCs/>
          <w:noProof/>
        </w:rPr>
        <w:t>111</w:t>
      </w:r>
      <w:r w:rsidRPr="00D352B1">
        <w:rPr>
          <w:rFonts w:ascii="Calibri Light" w:eastAsia="Times New Roman" w:hAnsi="Calibri Light" w:cs="Times New Roman"/>
          <w:noProof/>
        </w:rPr>
        <w:t>(36), 13111–13116. http://doi.org/10.1073/pnas.1405637111</w:t>
      </w:r>
    </w:p>
    <w:p w14:paraId="6AB7E04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Fox, J. W. (2013). The intermediate disturbance hypothesis should be abandoned.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(2), 86–92. http://doi.org/10.1016/j.tree.2012.08.014</w:t>
      </w:r>
    </w:p>
    <w:p w14:paraId="2B22FE1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Fussmann, G. F., Loreau, M., &amp; Abrams, P. A. (2007). Eco-evolutionary dynamics of </w:t>
      </w:r>
      <w:r w:rsidRPr="00D352B1">
        <w:rPr>
          <w:rFonts w:ascii="Calibri Light" w:eastAsia="Times New Roman" w:hAnsi="Calibri Light" w:cs="Times New Roman"/>
          <w:noProof/>
        </w:rPr>
        <w:lastRenderedPageBreak/>
        <w:t xml:space="preserve">communities and ecosystems.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(3), 465–477. http://doi.org/10.1111/j.1365-2435.2007.01275.x</w:t>
      </w:r>
    </w:p>
    <w:p w14:paraId="787BC3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Gadgil, M., &amp; Bossert, W. H. (1970). Life Historical Consequences of Natural 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(935), 1–24.</w:t>
      </w:r>
    </w:p>
    <w:p w14:paraId="3F004B3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w:t>
      </w:r>
      <w:r w:rsidRPr="00D352B1">
        <w:rPr>
          <w:rFonts w:ascii="Calibri Light" w:eastAsia="Times New Roman" w:hAnsi="Calibri Light" w:cs="Times New Roman"/>
          <w:noProof/>
        </w:rPr>
        <w:t>, 35–57.</w:t>
      </w:r>
    </w:p>
    <w:p w14:paraId="0952931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Grant, P. R. (1972). Convergent and divergent character displacement. </w:t>
      </w:r>
      <w:r w:rsidRPr="00D352B1">
        <w:rPr>
          <w:rFonts w:ascii="Calibri Light" w:eastAsia="Times New Roman" w:hAnsi="Calibri Light" w:cs="Times New Roman"/>
          <w:i/>
          <w:iCs/>
          <w:noProof/>
        </w:rPr>
        <w:t>Biological Journal of the Linnean Society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w:t>
      </w:r>
      <w:r w:rsidRPr="00D352B1">
        <w:rPr>
          <w:rFonts w:ascii="Calibri Light" w:eastAsia="Times New Roman" w:hAnsi="Calibri Light" w:cs="Times New Roman"/>
          <w:noProof/>
        </w:rPr>
        <w:t>(March), 39–68. http://doi.org/10.1111/j.1095-8312.1972.tb00690.x</w:t>
      </w:r>
    </w:p>
    <w:p w14:paraId="3FE09FF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Gravel, D., Canham, C. D., Beaudet, M., &amp; Messier, C. (2006). Reconciling niche and neutrality: The continuum hypothesis.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399–409. http://doi.org/10.1111/j.1461-0248.2006.00884.x</w:t>
      </w:r>
    </w:p>
    <w:p w14:paraId="276651D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(1973). Competitive exclusion in herbaceous vegetation.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242</w:t>
      </w:r>
      <w:r w:rsidRPr="00D352B1">
        <w:rPr>
          <w:rFonts w:ascii="Calibri Light" w:eastAsia="Times New Roman" w:hAnsi="Calibri Light" w:cs="Times New Roman"/>
          <w:noProof/>
        </w:rPr>
        <w:t>(5396), 344–347. http://doi.org/10.1038/242344a0</w:t>
      </w:r>
    </w:p>
    <w:p w14:paraId="1B5EE0B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(1979). </w:t>
      </w:r>
      <w:r w:rsidRPr="00D352B1">
        <w:rPr>
          <w:rFonts w:ascii="Calibri Light" w:eastAsia="Times New Roman" w:hAnsi="Calibri Light" w:cs="Times New Roman"/>
          <w:i/>
          <w:iCs/>
          <w:noProof/>
        </w:rPr>
        <w:t>Plant Strategies and Vegetation Processes</w:t>
      </w:r>
      <w:r w:rsidRPr="00D352B1">
        <w:rPr>
          <w:rFonts w:ascii="Calibri Light" w:eastAsia="Times New Roman" w:hAnsi="Calibri Light" w:cs="Times New Roman"/>
          <w:noProof/>
        </w:rPr>
        <w:t>. John Wiley &amp; Sons.</w:t>
      </w:r>
    </w:p>
    <w:p w14:paraId="21E012D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(10), 1114–1127. http://doi.org/10.1111/j.1461-0248.2005.00812.x</w:t>
      </w:r>
    </w:p>
    <w:p w14:paraId="2C3EAE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D352B1">
        <w:rPr>
          <w:rFonts w:ascii="Calibri Light" w:eastAsia="Times New Roman" w:hAnsi="Calibri Light" w:cs="Times New Roman"/>
          <w:i/>
          <w:iCs/>
          <w:noProof/>
        </w:rPr>
        <w:t>Biology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 768–771. http://doi.org/10.1098/rsbl.2012.0282</w:t>
      </w:r>
    </w:p>
    <w:p w14:paraId="7BAD9EE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Hardin, G. (1960). The Competitive Exclusion Principle.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http://doi.org/10.1126/science.131.3409.1292</w:t>
      </w:r>
    </w:p>
    <w:p w14:paraId="4EB730C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Hastings, A. (1980). Disturbance, coexistence, history, and competition for space.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(3), 363–373. http://doi.org/10.1016/0040-5809(80)90059-3</w:t>
      </w:r>
    </w:p>
    <w:p w14:paraId="64D843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Hérault, B. (2007). Reconciling niche and neutrality through the Emergent Group approach. </w:t>
      </w:r>
      <w:r w:rsidRPr="00D352B1">
        <w:rPr>
          <w:rFonts w:ascii="Calibri Light" w:eastAsia="Times New Roman" w:hAnsi="Calibri Light" w:cs="Times New Roman"/>
          <w:i/>
          <w:iCs/>
          <w:noProof/>
        </w:rPr>
        <w:t>Perspectives in Plant Ecology, Evolution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(2), 71–78. http://doi.org/10.1016/j.ppees.2007.08.001</w:t>
      </w:r>
    </w:p>
    <w:p w14:paraId="57B3977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Holt, R. D. (2006). Emergent neutrality.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(10).</w:t>
      </w:r>
    </w:p>
    <w:p w14:paraId="1FC5C5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Hubbell, S. P. (2001). </w:t>
      </w:r>
      <w:r w:rsidRPr="00D352B1">
        <w:rPr>
          <w:rFonts w:ascii="Calibri Light" w:eastAsia="Times New Roman" w:hAnsi="Calibri Light" w:cs="Times New Roman"/>
          <w:i/>
          <w:iCs/>
          <w:noProof/>
        </w:rPr>
        <w:t>The Unified Neutral Theory of Biodiversity and Biogeography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w:t>
      </w:r>
    </w:p>
    <w:p w14:paraId="014638C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(9), 849–864. http://doi.org/10.1111/j.1461-0248.2007.01075.x</w:t>
      </w:r>
    </w:p>
    <w:p w14:paraId="7DFD593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Hughes, A. R., Inouye, B. D., Johnson, M. T. J., Underwood, N., &amp; Vellend, M. (2008). Ecological consequences of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w:t>
      </w:r>
      <w:r w:rsidRPr="00D352B1">
        <w:rPr>
          <w:rFonts w:ascii="Calibri Light" w:eastAsia="Times New Roman" w:hAnsi="Calibri Light" w:cs="Times New Roman"/>
          <w:noProof/>
        </w:rPr>
        <w:t>(6), 609–623. http://doi.org/10.1111/j.1461-0248.2008.01179.x</w:t>
      </w:r>
    </w:p>
    <w:p w14:paraId="7B55CB1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Huston, M. (1979). A General Hypothesis of Species Diversity.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(1), 81–101.</w:t>
      </w:r>
    </w:p>
    <w:p w14:paraId="255DD4E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Hutchinson, G. E. (1957). Concluding Remarks. </w:t>
      </w:r>
      <w:r w:rsidRPr="00D352B1">
        <w:rPr>
          <w:rFonts w:ascii="Calibri Light" w:eastAsia="Times New Roman" w:hAnsi="Calibri Light" w:cs="Times New Roman"/>
          <w:i/>
          <w:iCs/>
          <w:noProof/>
        </w:rPr>
        <w:t>Cold Spring Harbor Symposia on Quantitative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(0), 415–427. http://doi.org/10.1101/SQB.1957.022.01.039</w:t>
      </w:r>
    </w:p>
    <w:p w14:paraId="1BBD72C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Johnson, M. T. J., &amp; Stinchcombe, J. R. (2007). An emerging synthesis between community ecology and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(5), 250–257. http://doi.org/10.1016/j.tree.2007.01.014</w:t>
      </w:r>
    </w:p>
    <w:p w14:paraId="4DE8A2A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Kassen, R. (2002). The experimental evolution of specialists, generalists, and the maintenance of diversity.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173–190. http://doi.org/10.1046/j.1420-9101.2002.00377.x</w:t>
      </w:r>
    </w:p>
    <w:p w14:paraId="70B54F5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Kisdi, É. (1999). Evolutionary Branching under Asymmetric Competition. </w:t>
      </w:r>
      <w:r w:rsidRPr="00D352B1">
        <w:rPr>
          <w:rFonts w:ascii="Calibri Light" w:eastAsia="Times New Roman" w:hAnsi="Calibri Light" w:cs="Times New Roman"/>
          <w:i/>
          <w:iCs/>
          <w:noProof/>
        </w:rPr>
        <w:t>J. theor. Biol</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197</w:t>
      </w:r>
      <w:r w:rsidRPr="00D352B1">
        <w:rPr>
          <w:rFonts w:ascii="Calibri Light" w:eastAsia="Times New Roman" w:hAnsi="Calibri Light" w:cs="Times New Roman"/>
          <w:noProof/>
        </w:rPr>
        <w:t>, 149–162. http://doi.org/DOI: 10.1006/jtbi.1998.0864</w:t>
      </w:r>
    </w:p>
    <w:p w14:paraId="76B09E0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Kondoh, M. (2001). Unifying the relationships of species richness to productivity and disturbance. </w:t>
      </w:r>
      <w:r w:rsidRPr="00D352B1">
        <w:rPr>
          <w:rFonts w:ascii="Calibri Light" w:eastAsia="Times New Roman" w:hAnsi="Calibri Light" w:cs="Times New Roman"/>
          <w:i/>
          <w:iCs/>
          <w:noProof/>
        </w:rPr>
        <w:t>Proceedings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268</w:t>
      </w:r>
      <w:r w:rsidRPr="00D352B1">
        <w:rPr>
          <w:rFonts w:ascii="Calibri Light" w:eastAsia="Times New Roman" w:hAnsi="Calibri Light" w:cs="Times New Roman"/>
          <w:noProof/>
        </w:rPr>
        <w:t>(1464), 269–271. http://doi.org/10.1098/rspb.2000.1384</w:t>
      </w:r>
    </w:p>
    <w:p w14:paraId="70AC71C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Matthews, B., &amp; Feldman, M. W. (2016). An introduction to niche construction theory.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w:t>
      </w:r>
      <w:r w:rsidRPr="00D352B1">
        <w:rPr>
          <w:rFonts w:ascii="Calibri Light" w:eastAsia="Times New Roman" w:hAnsi="Calibri Light" w:cs="Times New Roman"/>
          <w:noProof/>
        </w:rPr>
        <w:t>(2), 191–202. http://doi.org/10.1007/s10682-016-9821-z</w:t>
      </w:r>
    </w:p>
    <w:p w14:paraId="2296A2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(18), 10242–10247. http://doi.org/10.1073/pnas.96.18.10242</w:t>
      </w:r>
    </w:p>
    <w:p w14:paraId="07F48B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 R. (1979). Optimal Life Histories Under Age-Specific Predation.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114</w:t>
      </w:r>
      <w:r w:rsidRPr="00D352B1">
        <w:rPr>
          <w:rFonts w:ascii="Calibri Light" w:eastAsia="Times New Roman" w:hAnsi="Calibri Light" w:cs="Times New Roman"/>
          <w:noProof/>
        </w:rPr>
        <w:t>(3), 399–417.</w:t>
      </w:r>
    </w:p>
    <w:p w14:paraId="4B9C6D4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Lawton, J. H. (1999). Are There General Laws in Ecology?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(2), 177–192.</w:t>
      </w:r>
    </w:p>
    <w:p w14:paraId="4B1A4BC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 S. A., &amp; Paine, R. T. (1974). Disturbance, Patch Formation, and Community Structure. </w:t>
      </w:r>
      <w:r w:rsidRPr="00D352B1">
        <w:rPr>
          <w:rFonts w:ascii="Calibri Light" w:eastAsia="Times New Roman" w:hAnsi="Calibri Light" w:cs="Times New Roman"/>
          <w:i/>
          <w:iCs/>
          <w:noProof/>
        </w:rPr>
        <w:t>Proceedings of the National Academy of 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71</w:t>
      </w:r>
      <w:r w:rsidRPr="00D352B1">
        <w:rPr>
          <w:rFonts w:ascii="Calibri Light" w:eastAsia="Times New Roman" w:hAnsi="Calibri Light" w:cs="Times New Roman"/>
          <w:noProof/>
        </w:rPr>
        <w:t>(7), 2744–2747. http://doi.org/10.1073/pnas.71.7.2744</w:t>
      </w:r>
    </w:p>
    <w:p w14:paraId="4ADA40E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(1962). Theory of Fitness in a Heterogeneous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(891), 361–373.</w:t>
      </w:r>
    </w:p>
    <w:p w14:paraId="31F994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(1966). The strategy of model building in population biology. </w:t>
      </w:r>
      <w:r w:rsidRPr="00D352B1">
        <w:rPr>
          <w:rFonts w:ascii="Calibri Light" w:eastAsia="Times New Roman" w:hAnsi="Calibri Light" w:cs="Times New Roman"/>
          <w:i/>
          <w:iCs/>
          <w:noProof/>
        </w:rPr>
        <w:t>American Scientist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54</w:t>
      </w:r>
      <w:r w:rsidRPr="00D352B1">
        <w:rPr>
          <w:rFonts w:ascii="Calibri Light" w:eastAsia="Times New Roman" w:hAnsi="Calibri Light" w:cs="Times New Roman"/>
          <w:noProof/>
        </w:rPr>
        <w:t>(4), 421–431. http://doi.org/10.2307/27836590</w:t>
      </w:r>
    </w:p>
    <w:p w14:paraId="4ED3E16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Lytle, D. A. (2001). Disturbance Regimes and Life</w:t>
      </w:r>
      <w:r w:rsidRPr="00D352B1">
        <w:rPr>
          <w:rFonts w:ascii="Calibri Light" w:eastAsia="Calibri" w:hAnsi="Calibri Light" w:cs="Calibri"/>
          <w:noProof/>
        </w:rPr>
        <w:t>‐</w:t>
      </w:r>
      <w:r w:rsidRPr="00D352B1">
        <w:rPr>
          <w:rFonts w:ascii="Calibri Light" w:eastAsia="Times New Roman" w:hAnsi="Calibri Light" w:cs="Times New Roman"/>
          <w:noProof/>
        </w:rPr>
        <w:t xml:space="preserve">History Evolution.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157</w:t>
      </w:r>
      <w:r w:rsidRPr="00D352B1">
        <w:rPr>
          <w:rFonts w:ascii="Calibri Light" w:eastAsia="Times New Roman" w:hAnsi="Calibri Light" w:cs="Times New Roman"/>
          <w:noProof/>
        </w:rPr>
        <w:t>(5), 525–536. http://doi.org/10.1086/319930</w:t>
      </w:r>
    </w:p>
    <w:p w14:paraId="317A1B6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MacArthur, R. H. (1957). On the relative abundance of bird species.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43</w:t>
      </w:r>
      <w:r w:rsidRPr="00D352B1">
        <w:rPr>
          <w:rFonts w:ascii="Calibri Light" w:eastAsia="Times New Roman" w:hAnsi="Calibri Light" w:cs="Times New Roman"/>
          <w:noProof/>
        </w:rPr>
        <w:t>(3), 293–295. http://doi.org/10.1073/pnas.43.3.293</w:t>
      </w:r>
    </w:p>
    <w:p w14:paraId="347B38F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&amp; Levins, R. (1967). The Limiting Similarity, Convergence, and Divergence of Coexisting Species.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101</w:t>
      </w:r>
      <w:r w:rsidRPr="00D352B1">
        <w:rPr>
          <w:rFonts w:ascii="Calibri Light" w:eastAsia="Times New Roman" w:hAnsi="Calibri Light" w:cs="Times New Roman"/>
          <w:noProof/>
        </w:rPr>
        <w:t>(921), 377–385. http://doi.org/10.2307/2678832</w:t>
      </w:r>
    </w:p>
    <w:p w14:paraId="7644DB5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Mackey, R. L., &amp; Currie, D. J. (2001). The diversity-disturbance relationship: Is it generally strong and peaked?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82</w:t>
      </w:r>
      <w:r w:rsidRPr="00D352B1">
        <w:rPr>
          <w:rFonts w:ascii="Calibri Light" w:eastAsia="Times New Roman" w:hAnsi="Calibri Light" w:cs="Times New Roman"/>
          <w:noProof/>
        </w:rPr>
        <w:t>(12), 3479–3492. http://doi.org/10.1890/0012-9658(2001)082[3479:TDDRII]2.0.CO;2</w:t>
      </w:r>
    </w:p>
    <w:p w14:paraId="4AA00F6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Mandai, C. Y. (2015). </w:t>
      </w:r>
      <w:r w:rsidRPr="00D352B1">
        <w:rPr>
          <w:rFonts w:ascii="Calibri Light" w:eastAsia="Times New Roman" w:hAnsi="Calibri Light" w:cs="Times New Roman"/>
          <w:i/>
          <w:iCs/>
          <w:noProof/>
        </w:rPr>
        <w:t>Computer simulation in ecology: an intuitive interface between verbal and mathematical models</w:t>
      </w:r>
      <w:r w:rsidRPr="00D352B1">
        <w:rPr>
          <w:rFonts w:ascii="Calibri Light" w:eastAsia="Times New Roman" w:hAnsi="Calibri Light" w:cs="Times New Roman"/>
          <w:noProof/>
        </w:rPr>
        <w:t>. Universidade de São Paulo.</w:t>
      </w:r>
    </w:p>
    <w:p w14:paraId="797C62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Maynard Smith, J., &amp; Price, G. R. (1973). The Logic of Animal Conflict.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246</w:t>
      </w:r>
      <w:r w:rsidRPr="00D352B1">
        <w:rPr>
          <w:rFonts w:ascii="Calibri Light" w:eastAsia="Times New Roman" w:hAnsi="Calibri Light" w:cs="Times New Roman"/>
          <w:noProof/>
        </w:rPr>
        <w:t>, 15–18. http://doi.org/10.1038/254463b0</w:t>
      </w:r>
    </w:p>
    <w:p w14:paraId="33D3E31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Metz, J. A. J., Nisbet, R. M., &amp; Geritz, S. A. H. (1992). How should we define “fitness” for general ecological scenarios? </w:t>
      </w:r>
      <w:r w:rsidRPr="00D352B1">
        <w:rPr>
          <w:rFonts w:ascii="Calibri Light" w:eastAsia="Times New Roman" w:hAnsi="Calibri Light" w:cs="Times New Roman"/>
          <w:i/>
          <w:iCs/>
          <w:noProof/>
        </w:rPr>
        <w:t>Trends in Ecology &amp;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198–202. http://doi.org/10.1016/0169-5347(92)90073-K</w:t>
      </w:r>
    </w:p>
    <w:p w14:paraId="62BAB48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Michod, R. E. (1979). Evolution of Life Histories in Response to Age-Specific Mortality Factors.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(4), 229–246.</w:t>
      </w:r>
    </w:p>
    <w:p w14:paraId="2FAD79F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Miller, A. D., Roxburgh, S. H., &amp; Shea, K. (2011). How frequency and intensity shape diversity-disturbance relationships.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(14), 5643–5648. http://doi.org/10.1073/pnas.1018594108</w:t>
      </w:r>
    </w:p>
    <w:p w14:paraId="2D2CAC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Møller, A. P., &amp; Jennions, M. D. (2002). How much variance can be explained by ecologists and evolutionary biologists? </w:t>
      </w:r>
      <w:r w:rsidRPr="00D352B1">
        <w:rPr>
          <w:rFonts w:ascii="Calibri Light" w:eastAsia="Times New Roman" w:hAnsi="Calibri Light" w:cs="Times New Roman"/>
          <w:i/>
          <w:iCs/>
          <w:noProof/>
        </w:rPr>
        <w:t>Oecologia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132</w:t>
      </w:r>
      <w:r w:rsidRPr="00D352B1">
        <w:rPr>
          <w:rFonts w:ascii="Calibri Light" w:eastAsia="Times New Roman" w:hAnsi="Calibri Light" w:cs="Times New Roman"/>
          <w:noProof/>
        </w:rPr>
        <w:t>(4), 492–500. http://doi.org/10.1007/s00442-002-0952-2</w:t>
      </w:r>
    </w:p>
    <w:p w14:paraId="25D17F3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Nagylaki, T. (1975). Polymorphisms in cyclically-varying environments. </w:t>
      </w:r>
      <w:r w:rsidRPr="00D352B1">
        <w:rPr>
          <w:rFonts w:ascii="Calibri Light" w:eastAsia="Times New Roman" w:hAnsi="Calibri Light" w:cs="Times New Roman"/>
          <w:i/>
          <w:iCs/>
          <w:noProof/>
        </w:rPr>
        <w:t>Heredity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35</w:t>
      </w:r>
      <w:r w:rsidRPr="00D352B1">
        <w:rPr>
          <w:rFonts w:ascii="Calibri Light" w:eastAsia="Times New Roman" w:hAnsi="Calibri Light" w:cs="Times New Roman"/>
          <w:noProof/>
        </w:rPr>
        <w:t>(1), 67–74.</w:t>
      </w:r>
    </w:p>
    <w:p w14:paraId="71090FB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98</w:t>
      </w:r>
      <w:r w:rsidRPr="00D352B1">
        <w:rPr>
          <w:rFonts w:ascii="Calibri Light" w:eastAsia="Times New Roman" w:hAnsi="Calibri Light" w:cs="Times New Roman"/>
          <w:noProof/>
        </w:rPr>
        <w:t>(20), 11376–11381. http://doi.org/doi: 10.1073/pnas.171315998</w:t>
      </w:r>
    </w:p>
    <w:p w14:paraId="03AC603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Odling-Smee, F. . J., Laland, K. N., &amp; Feldman, M. W. (2003). </w:t>
      </w:r>
      <w:r w:rsidRPr="00D352B1">
        <w:rPr>
          <w:rFonts w:ascii="Calibri Light" w:eastAsia="Times New Roman" w:hAnsi="Calibri Light" w:cs="Times New Roman"/>
          <w:i/>
          <w:iCs/>
          <w:noProof/>
        </w:rPr>
        <w:t>Niche Construction: The Neglected Process in Evolution</w:t>
      </w:r>
      <w:r w:rsidRPr="00D352B1">
        <w:rPr>
          <w:rFonts w:ascii="Calibri Light" w:eastAsia="Times New Roman" w:hAnsi="Calibri Light" w:cs="Times New Roman"/>
          <w:noProof/>
        </w:rPr>
        <w:t>. Princeton University Press. Recuperado de http://www.jstor.org/stable/j.ctt24hqpd</w:t>
      </w:r>
    </w:p>
    <w:p w14:paraId="06F48A6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(1995). Is coexistence of sonoran desert annuals mediated by temporal variability in reproductive sucess?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76</w:t>
      </w:r>
      <w:r w:rsidRPr="00D352B1">
        <w:rPr>
          <w:rFonts w:ascii="Calibri Light" w:eastAsia="Times New Roman" w:hAnsi="Calibri Light" w:cs="Times New Roman"/>
          <w:noProof/>
        </w:rPr>
        <w:t>(1), 246–261.</w:t>
      </w:r>
    </w:p>
    <w:p w14:paraId="6E6D87F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77</w:t>
      </w:r>
      <w:r w:rsidRPr="00D352B1">
        <w:rPr>
          <w:rFonts w:ascii="Calibri Light" w:eastAsia="Times New Roman" w:hAnsi="Calibri Light" w:cs="Times New Roman"/>
          <w:noProof/>
        </w:rPr>
        <w:t>(5), 1427–1435.</w:t>
      </w:r>
    </w:p>
    <w:p w14:paraId="7B073CE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Pianka, E. R. (1970). On r- and K-Selection.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(940), 592–597.</w:t>
      </w:r>
    </w:p>
    <w:p w14:paraId="5FB7EF6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D352B1">
        <w:rPr>
          <w:rFonts w:ascii="Calibri Light" w:eastAsia="Times New Roman" w:hAnsi="Calibri Light" w:cs="Times New Roman"/>
          <w:i/>
          <w:iCs/>
          <w:noProof/>
        </w:rPr>
        <w:t>Philosophical Transactions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364</w:t>
      </w:r>
      <w:r w:rsidRPr="00D352B1">
        <w:rPr>
          <w:rFonts w:ascii="Calibri Light" w:eastAsia="Times New Roman" w:hAnsi="Calibri Light" w:cs="Times New Roman"/>
          <w:noProof/>
        </w:rPr>
        <w:t>(1523), 1629–1640. http://doi.org/10.1098/rstb.2009.0012</w:t>
      </w:r>
    </w:p>
    <w:p w14:paraId="2E678CD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Rankin, D. J., Bargum, K., &amp; Kokko, H. (2007). The tragedy of the commons in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(12), 643–651. http://doi.org/10.1016/j.tree.2007.07.009</w:t>
      </w:r>
    </w:p>
    <w:p w14:paraId="559319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Reznick, D., Bryant, M. J., &amp; Bashey, F. (2002). r - and K-Selection Revisited: The role of population regulation in life-history evolution.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83</w:t>
      </w:r>
      <w:r w:rsidRPr="00D352B1">
        <w:rPr>
          <w:rFonts w:ascii="Calibri Light" w:eastAsia="Times New Roman" w:hAnsi="Calibri Light" w:cs="Times New Roman"/>
          <w:noProof/>
        </w:rPr>
        <w:t>(6), 1509–1520. http://doi.org/10.1890/0012-9658(2002)083[1509:RAKSRT]2.0.CO;2</w:t>
      </w:r>
    </w:p>
    <w:p w14:paraId="0739C3F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359–371.</w:t>
      </w:r>
    </w:p>
    <w:p w14:paraId="4E1FB4C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Sasaki, A., &amp; Ellner, S. P. (1995). The evolutionarily stable phenotype distribution in a random environment. </w:t>
      </w:r>
      <w:r w:rsidRPr="00D352B1">
        <w:rPr>
          <w:rFonts w:ascii="Calibri Light" w:eastAsia="Times New Roman" w:hAnsi="Calibri Light" w:cs="Times New Roman"/>
          <w:i/>
          <w:iCs/>
          <w:noProof/>
        </w:rPr>
        <w:t>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49</w:t>
      </w:r>
      <w:r w:rsidRPr="00D352B1">
        <w:rPr>
          <w:rFonts w:ascii="Calibri Light" w:eastAsia="Times New Roman" w:hAnsi="Calibri Light" w:cs="Times New Roman"/>
          <w:noProof/>
        </w:rPr>
        <w:t>(2), 337–350. http://doi.org/10.2307/2410344</w:t>
      </w:r>
    </w:p>
    <w:p w14:paraId="3167B65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Schaffer, W. (1974). Optimal Reproductive Effort in Fluctuating Environments.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(964), 783–790.</w:t>
      </w:r>
    </w:p>
    <w:p w14:paraId="72CA5B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Scheffer, M., &amp; Nes, E. H. Van. (2006). Self-organized similarity, the evolutionary emergence of groups of similar species.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103</w:t>
      </w:r>
      <w:r w:rsidRPr="00D352B1">
        <w:rPr>
          <w:rFonts w:ascii="Calibri Light" w:eastAsia="Times New Roman" w:hAnsi="Calibri Light" w:cs="Times New Roman"/>
          <w:noProof/>
        </w:rPr>
        <w:t>(16), 6230–6235. http://doi.org/10.1073/pnas.0508024103</w:t>
      </w:r>
    </w:p>
    <w:p w14:paraId="5818C3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Schoener, T. W. (1983). Field Experiments on Interspecific Competition.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122</w:t>
      </w:r>
      <w:r w:rsidRPr="00D352B1">
        <w:rPr>
          <w:rFonts w:ascii="Calibri Light" w:eastAsia="Times New Roman" w:hAnsi="Calibri Light" w:cs="Times New Roman"/>
          <w:noProof/>
        </w:rPr>
        <w:t>(2), 240–285.</w:t>
      </w:r>
    </w:p>
    <w:p w14:paraId="48FFFE1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491–508. http://doi.org/10.1111/j.1461-0248.2004.00600.x</w:t>
      </w:r>
    </w:p>
    <w:p w14:paraId="1FC300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Sheil, D., &amp; Burslem, D. F. R. P. (2003). Disturbing hypotheses in tropical forests.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(1), 18–26. http://doi.org/10.1016/S0169-5347(02)00005-8</w:t>
      </w:r>
    </w:p>
    <w:p w14:paraId="1700F4D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Slatkin, M., &amp; Anderson, D. J. (1984). A Model of Competition for Space.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(6), 1840–1845.</w:t>
      </w:r>
    </w:p>
    <w:p w14:paraId="1ABE625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Sousa, W. P. (1984). The Role of Dusturbance in Natural Communities.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353–391.</w:t>
      </w:r>
    </w:p>
    <w:p w14:paraId="14D00D0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Stearns, S. C. (1989). Trade-offs in life history evolution.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w:t>
      </w:r>
      <w:r w:rsidRPr="00D352B1">
        <w:rPr>
          <w:rFonts w:ascii="Calibri Light" w:eastAsia="Times New Roman" w:hAnsi="Calibri Light" w:cs="Times New Roman"/>
          <w:noProof/>
        </w:rPr>
        <w:t>, 259–268.</w:t>
      </w:r>
    </w:p>
    <w:p w14:paraId="0C8FD8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346</w:t>
      </w:r>
      <w:r w:rsidRPr="00D352B1">
        <w:rPr>
          <w:rFonts w:ascii="Calibri Light" w:eastAsia="Times New Roman" w:hAnsi="Calibri Light" w:cs="Times New Roman"/>
          <w:noProof/>
        </w:rPr>
        <w:t>(6208), 463–466. http://doi.org/10.1126/science.1257008</w:t>
      </w:r>
    </w:p>
    <w:p w14:paraId="0569B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Thompson, J. N. (2005). Coevolution: The Geographic Mosaic Of Coevolutionary Arms Race. </w:t>
      </w:r>
      <w:r w:rsidRPr="00D352B1">
        <w:rPr>
          <w:rFonts w:ascii="Calibri Light" w:eastAsia="Times New Roman" w:hAnsi="Calibri Light" w:cs="Times New Roman"/>
          <w:i/>
          <w:iCs/>
          <w:noProof/>
        </w:rPr>
        <w:t>Current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(24), 992–994. http://doi.org/10.1016/j.cub.2005.11.047</w:t>
      </w:r>
    </w:p>
    <w:p w14:paraId="445A035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(1982). </w:t>
      </w:r>
      <w:r w:rsidRPr="00D352B1">
        <w:rPr>
          <w:rFonts w:ascii="Calibri Light" w:eastAsia="Times New Roman" w:hAnsi="Calibri Light" w:cs="Times New Roman"/>
          <w:i/>
          <w:iCs/>
          <w:noProof/>
        </w:rPr>
        <w:t>Resource Competition and Community Structure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 Princeton, New Jersey.</w:t>
      </w:r>
    </w:p>
    <w:p w14:paraId="4C3E7D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(1990). Constraints and Tradeoffs: Toward a Predictive Theory of Competition and Succession.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58</w:t>
      </w:r>
      <w:r w:rsidRPr="00D352B1">
        <w:rPr>
          <w:rFonts w:ascii="Calibri Light" w:eastAsia="Times New Roman" w:hAnsi="Calibri Light" w:cs="Times New Roman"/>
          <w:noProof/>
        </w:rPr>
        <w:t>(1), 3–15.</w:t>
      </w:r>
    </w:p>
    <w:p w14:paraId="146B904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Turner, M. (2010). Disturbance and landscape dynamics in a changing world.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91</w:t>
      </w:r>
      <w:r w:rsidRPr="00D352B1">
        <w:rPr>
          <w:rFonts w:ascii="Calibri Light" w:eastAsia="Times New Roman" w:hAnsi="Calibri Light" w:cs="Times New Roman"/>
          <w:noProof/>
        </w:rPr>
        <w:t>(March), 2833–2849. http://doi.org/doi:10.1890/10-0097.1</w:t>
      </w:r>
    </w:p>
    <w:p w14:paraId="7D8B105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23</w:t>
      </w:r>
      <w:r w:rsidRPr="00D352B1">
        <w:rPr>
          <w:rFonts w:ascii="Calibri Light" w:eastAsia="Times New Roman" w:hAnsi="Calibri Light" w:cs="Times New Roman"/>
          <w:noProof/>
        </w:rPr>
        <w:t>(6), 311–317. http://doi.org/10.1016/j.tree.2008.02.007</w:t>
      </w:r>
    </w:p>
    <w:p w14:paraId="5AFDDE6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&amp; Skelly, D. K. (2006). Evolving Metacommunities: Toward an Evolutionary Perspective on Metacommunities.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87</w:t>
      </w:r>
      <w:r w:rsidRPr="00D352B1">
        <w:rPr>
          <w:rFonts w:ascii="Calibri Light" w:eastAsia="Times New Roman" w:hAnsi="Calibri Light" w:cs="Times New Roman"/>
          <w:noProof/>
        </w:rPr>
        <w:t>(7), 1616–1626.</w:t>
      </w:r>
    </w:p>
    <w:p w14:paraId="584ABDC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Vance, R. R. (1984). Interference Competition and the Coexistence of Two Competitors on a Single Limiting Resource.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(5), 1349–1357.</w:t>
      </w:r>
    </w:p>
    <w:p w14:paraId="465EA43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(2010). Conceptual synthesis in community ecology. </w:t>
      </w:r>
      <w:r w:rsidRPr="00D352B1">
        <w:rPr>
          <w:rFonts w:ascii="Calibri Light" w:eastAsia="Times New Roman" w:hAnsi="Calibri Light" w:cs="Times New Roman"/>
          <w:i/>
          <w:iCs/>
          <w:noProof/>
        </w:rPr>
        <w:t>The Quarterly review of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183–206. http://doi.org/10.1086/652373</w:t>
      </w:r>
    </w:p>
    <w:p w14:paraId="37CF1C5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(2016). </w:t>
      </w:r>
      <w:r w:rsidRPr="00D352B1">
        <w:rPr>
          <w:rFonts w:ascii="Calibri Light" w:eastAsia="Times New Roman" w:hAnsi="Calibri Light" w:cs="Times New Roman"/>
          <w:i/>
          <w:iCs/>
          <w:noProof/>
        </w:rPr>
        <w:t>The Theory of Ecological Communities</w:t>
      </w:r>
      <w:r w:rsidRPr="00D352B1">
        <w:rPr>
          <w:rFonts w:ascii="Calibri Light" w:eastAsia="Times New Roman" w:hAnsi="Calibri Light" w:cs="Times New Roman"/>
          <w:noProof/>
        </w:rPr>
        <w:t>. Princeton University Press. http://doi.org/10.1016/S0074-6142(05)80002-6</w:t>
      </w:r>
    </w:p>
    <w:p w14:paraId="1F7FE6B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&amp; Geber, M. A. (2005). Connections between species diversity and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(7), 767–781. http://doi.org/10.1111/j.1461-0248.2005.00775.x</w:t>
      </w:r>
    </w:p>
    <w:p w14:paraId="08C2C68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w:t>
      </w:r>
      <w:r w:rsidRPr="00D352B1">
        <w:rPr>
          <w:rFonts w:ascii="Calibri Light" w:eastAsia="Times New Roman" w:hAnsi="Calibri Light" w:cs="Times New Roman"/>
          <w:noProof/>
        </w:rPr>
        <w:t>(11), 2485–2495. http://doi.org/10.1111/j.1420-9101.2011.02376.x</w:t>
      </w:r>
    </w:p>
    <w:p w14:paraId="3347374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27</w:t>
      </w:r>
      <w:r w:rsidRPr="00D352B1">
        <w:rPr>
          <w:rFonts w:ascii="Calibri Light" w:eastAsia="Times New Roman" w:hAnsi="Calibri Light" w:cs="Times New Roman"/>
          <w:noProof/>
        </w:rPr>
        <w:t>(4), 244–252. http://doi.org/10.1016/j.tree.2011.11.014</w:t>
      </w:r>
    </w:p>
    <w:p w14:paraId="4E1FAF6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Waxman, D., &amp; Gavrilets, S. (2005). 20 Questions on Adaptive Dynamics.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(5), 1139–1154. http://doi.org/10.1111/j.1420-9101.2005.00948.x</w:t>
      </w:r>
    </w:p>
    <w:p w14:paraId="3097C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w:t>
      </w:r>
      <w:r w:rsidRPr="00D352B1">
        <w:rPr>
          <w:rFonts w:ascii="Calibri Light" w:eastAsia="Times New Roman" w:hAnsi="Calibri Light" w:cs="Times New Roman"/>
          <w:noProof/>
        </w:rPr>
        <w:t>(4), 291–304. http://doi.org/10.1016/j.tree.2017.01.003</w:t>
      </w:r>
    </w:p>
    <w:p w14:paraId="4A75D7B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Whitham, T. G., Bailey, J. K., Schweitzer, J. a, Shuster, S. M., Bangert, R. K., LeRoy, C. J., … </w:t>
      </w:r>
      <w:r w:rsidRPr="00D352B1">
        <w:rPr>
          <w:rFonts w:ascii="Calibri Light" w:eastAsia="Times New Roman" w:hAnsi="Calibri Light" w:cs="Times New Roman"/>
          <w:noProof/>
        </w:rPr>
        <w:lastRenderedPageBreak/>
        <w:t xml:space="preserve">Wooley, S. C. (2006). A framework for community and ecosystem genetics: from genes to ecosystems. </w:t>
      </w:r>
      <w:r w:rsidRPr="00D352B1">
        <w:rPr>
          <w:rFonts w:ascii="Calibri Light" w:eastAsia="Times New Roman" w:hAnsi="Calibri Light" w:cs="Times New Roman"/>
          <w:i/>
          <w:iCs/>
          <w:noProof/>
        </w:rPr>
        <w:t>Nature reviews. Genetics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(7), 510–523. http://doi.org/10.1038/nrg1877</w:t>
      </w:r>
    </w:p>
    <w:p w14:paraId="25E2A62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Wilkinson, D. M. (1999). The Disturbing History of Intermediate Disturbance.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(1), 145–147.</w:t>
      </w:r>
    </w:p>
    <w:p w14:paraId="030C47D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Williams, G. C. (1966). Natural Selection, the Costs of Reproduction, and a Refinement of Lack’s Principle.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100</w:t>
      </w:r>
      <w:r w:rsidRPr="00D352B1">
        <w:rPr>
          <w:rFonts w:ascii="Calibri Light" w:eastAsia="Times New Roman" w:hAnsi="Calibri Light" w:cs="Times New Roman"/>
          <w:noProof/>
        </w:rPr>
        <w:t>(916), 687–690.</w:t>
      </w:r>
    </w:p>
    <w:p w14:paraId="092C9C49" w14:textId="77777777" w:rsidR="00D352B1" w:rsidRPr="00D352B1" w:rsidRDefault="00D352B1" w:rsidP="00D352B1">
      <w:pPr>
        <w:widowControl w:val="0"/>
        <w:autoSpaceDE w:val="0"/>
        <w:autoSpaceDN w:val="0"/>
        <w:adjustRightInd w:val="0"/>
        <w:spacing w:after="240" w:line="240" w:lineRule="auto"/>
        <w:ind w:left="480" w:hanging="480"/>
        <w:rPr>
          <w:rFonts w:ascii="Calibri Light" w:hAnsi="Calibri Light"/>
          <w:noProof/>
        </w:rPr>
      </w:pPr>
      <w:r w:rsidRPr="00D352B1">
        <w:rPr>
          <w:rFonts w:ascii="Calibri Light" w:eastAsia="Times New Roman" w:hAnsi="Calibri Light" w:cs="Times New Roman"/>
          <w:noProof/>
        </w:rPr>
        <w:t xml:space="preserve">Wilson, J. B. (1994). The “Intermediate Disturbance Hypothesis” of species coexistance is based on patch dynamics. </w:t>
      </w:r>
      <w:r w:rsidRPr="00D352B1">
        <w:rPr>
          <w:rFonts w:ascii="Calibri Light" w:eastAsia="Times New Roman" w:hAnsi="Calibri Light" w:cs="Times New Roman"/>
          <w:i/>
          <w:iCs/>
          <w:noProof/>
        </w:rPr>
        <w:t>New Zealand Journal of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(2), 176–181. http://doi.org/10.1093/plankt/23.10.1147</w:t>
      </w:r>
    </w:p>
    <w:p w14:paraId="7088DEEA" w14:textId="233AD055" w:rsidR="009E0E9F" w:rsidRDefault="00117284" w:rsidP="00D352B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40"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40"/>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41" w:name="_Toc487877768"/>
      <w:bookmarkStart w:id="42" w:name="_Toc487883813"/>
      <w:bookmarkStart w:id="43"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41"/>
      <w:bookmarkEnd w:id="42"/>
      <w:bookmarkEnd w:id="43"/>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w:t>
      </w:r>
      <w:r w:rsidRPr="0023171B">
        <w:rPr>
          <w:rFonts w:ascii="Calibri Light" w:hAnsi="Calibri Light"/>
        </w:rPr>
        <w:lastRenderedPageBreak/>
        <w:t>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44" w:name="_Toc487877769"/>
      <w:bookmarkStart w:id="45" w:name="_Toc487883814"/>
      <w:bookmarkStart w:id="46"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44"/>
      <w:bookmarkEnd w:id="45"/>
      <w:bookmarkEnd w:id="46"/>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7" w:name="_Toc487877770"/>
      <w:bookmarkStart w:id="48" w:name="_Toc487883815"/>
      <w:bookmarkStart w:id="49"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7"/>
      <w:bookmarkEnd w:id="48"/>
      <w:bookmarkEnd w:id="49"/>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7T15:56:00Z" w:initials="LNMG">
    <w:p w14:paraId="5D161765" w14:textId="4FC1458D" w:rsidR="00643ED8" w:rsidRDefault="00643ED8">
      <w:pPr>
        <w:pStyle w:val="CommentText"/>
      </w:pPr>
      <w:r>
        <w:rPr>
          <w:rStyle w:val="CommentReference"/>
        </w:rPr>
        <w:annotationRef/>
      </w:r>
      <w:r>
        <w:t>Perguntar para o Limão se faz sentido!</w:t>
      </w:r>
    </w:p>
  </w:comment>
  <w:comment w:id="6" w:author="LUISA NOVARA MONCLAR GONÇALVES" w:date="2017-07-15T10:31:00Z" w:initials="LNMG">
    <w:p w14:paraId="0C398CAD" w14:textId="77777777" w:rsidR="00643ED8" w:rsidRDefault="00643ED8" w:rsidP="00217F3C">
      <w:pPr>
        <w:pStyle w:val="CommentText"/>
      </w:pPr>
      <w:r>
        <w:rPr>
          <w:rStyle w:val="CommentReference"/>
        </w:rPr>
        <w:annotationRef/>
      </w:r>
      <w:r>
        <w:t>Ayana:</w:t>
      </w:r>
    </w:p>
    <w:p w14:paraId="16D68B63"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643ED8" w:rsidRPr="00D13F3C" w:rsidRDefault="00643ED8" w:rsidP="00217F3C">
      <w:pPr>
        <w:spacing w:line="240" w:lineRule="auto"/>
        <w:rPr>
          <w:rFonts w:ascii="Arial" w:eastAsia="Times New Roman" w:hAnsi="Arial" w:cs="Arial"/>
          <w:color w:val="222222"/>
          <w:sz w:val="20"/>
          <w:szCs w:val="20"/>
          <w:lang w:val="en-US"/>
        </w:rPr>
      </w:pPr>
    </w:p>
    <w:p w14:paraId="143B951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643ED8" w:rsidRPr="00D13F3C" w:rsidRDefault="00643ED8" w:rsidP="00217F3C">
      <w:pPr>
        <w:spacing w:line="240" w:lineRule="auto"/>
        <w:rPr>
          <w:rFonts w:ascii="Arial" w:eastAsia="Times New Roman" w:hAnsi="Arial" w:cs="Arial"/>
          <w:color w:val="222222"/>
          <w:sz w:val="20"/>
          <w:szCs w:val="20"/>
          <w:lang w:val="en-US"/>
        </w:rPr>
      </w:pPr>
    </w:p>
    <w:p w14:paraId="419E4CA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643ED8" w:rsidRDefault="00643ED8"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9" w:author="LUISA NOVARA MONCLAR GONÇALVES" w:date="2017-07-17T16:40:00Z" w:initials="LNMG">
    <w:p w14:paraId="3B1255A7" w14:textId="6AB31C22" w:rsidR="00643ED8" w:rsidRDefault="00643ED8">
      <w:pPr>
        <w:pStyle w:val="CommentText"/>
      </w:pPr>
      <w:r>
        <w:rPr>
          <w:rStyle w:val="CommentReference"/>
        </w:rPr>
        <w:annotationRef/>
      </w:r>
      <w:r>
        <w:t>Acrescentar?</w:t>
      </w:r>
    </w:p>
  </w:comment>
  <w:comment w:id="12" w:author="LUISA NOVARA MONCLAR GONÇALVES" w:date="2017-07-15T10:33:00Z" w:initials="LNMG">
    <w:p w14:paraId="2D3AC7FC" w14:textId="12114007" w:rsidR="00643ED8" w:rsidRDefault="00643ED8">
      <w:pPr>
        <w:pStyle w:val="CommentText"/>
      </w:pPr>
      <w:r>
        <w:rPr>
          <w:rStyle w:val="CommentReference"/>
        </w:rPr>
        <w:annotationRef/>
      </w:r>
      <w:r>
        <w:t>Luanne: por que isso dentre outras coisas que poderiam representar a longevidade?</w:t>
      </w:r>
    </w:p>
  </w:comment>
  <w:comment w:id="13" w:author="LUISA NOVARA MONCLAR GONÇALVES" w:date="2017-07-17T23:11:00Z" w:initials="LNMG">
    <w:p w14:paraId="6AA802F5" w14:textId="07A318CA" w:rsidR="00510B8E" w:rsidRDefault="00510B8E">
      <w:pPr>
        <w:pStyle w:val="CommentText"/>
      </w:pPr>
      <w:r>
        <w:rPr>
          <w:rStyle w:val="CommentReference"/>
        </w:rPr>
        <w:annotationRef/>
      </w:r>
      <w:r>
        <w:t>LIMÃAAAAAO!</w:t>
      </w:r>
    </w:p>
  </w:comment>
  <w:comment w:id="14" w:author="LUISA NOVARA MONCLAR GONÇALVES" w:date="2017-07-15T10:40:00Z" w:initials="LNMG">
    <w:p w14:paraId="7ACA5ABE" w14:textId="14BF9E33" w:rsidR="00643ED8" w:rsidRDefault="00643ED8">
      <w:pPr>
        <w:pStyle w:val="CommentText"/>
      </w:pPr>
      <w:r>
        <w:rPr>
          <w:rStyle w:val="CommentReference"/>
        </w:rPr>
        <w:annotationRef/>
      </w:r>
      <w:r>
        <w:t>Luanne: deixar resposta pronta caso perguntem pq fixei o número de gametas masculinos.</w:t>
      </w:r>
    </w:p>
  </w:comment>
  <w:comment w:id="16" w:author="LUISA NOVARA MONCLAR GONÇALVES" w:date="2017-07-15T10:40:00Z" w:initials="LNMG">
    <w:p w14:paraId="3C829E2F" w14:textId="37E32B47" w:rsidR="00643ED8" w:rsidRDefault="00643ED8">
      <w:pPr>
        <w:pStyle w:val="CommentText"/>
      </w:pPr>
      <w:r>
        <w:rPr>
          <w:rStyle w:val="CommentReference"/>
        </w:rPr>
        <w:annotationRef/>
      </w:r>
      <w:r>
        <w:t>Inserir info sobre florestas temperadas.</w:t>
      </w:r>
    </w:p>
  </w:comment>
  <w:comment w:id="18" w:author="LUISA NOVARA MONCLAR GONÇALVES" w:date="2017-07-15T10:42:00Z" w:initials="LNMG">
    <w:p w14:paraId="6299B3B7" w14:textId="48F43C6F" w:rsidR="00643ED8" w:rsidRDefault="00643ED8">
      <w:pPr>
        <w:pStyle w:val="CommentText"/>
      </w:pPr>
      <w:r>
        <w:rPr>
          <w:rStyle w:val="CommentReference"/>
        </w:rPr>
        <w:annotationRef/>
      </w:r>
      <w:r>
        <w:t>Ale não gosta do nome.</w:t>
      </w:r>
    </w:p>
  </w:comment>
  <w:comment w:id="39" w:author="LUISA NOVARA MONCLAR GONÇALVES" w:date="2017-07-15T11:14:00Z" w:initials="LNMG">
    <w:p w14:paraId="2FC68073" w14:textId="788842BA" w:rsidR="00643ED8" w:rsidRDefault="00643ED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161765" w15:done="0"/>
  <w15:commentEx w15:paraId="4AB5AFD8" w15:done="0"/>
  <w15:commentEx w15:paraId="3B1255A7" w15:done="0"/>
  <w15:commentEx w15:paraId="2D3AC7FC" w15:done="0"/>
  <w15:commentEx w15:paraId="6AA802F5"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86F3A" w14:textId="77777777" w:rsidR="007C0283" w:rsidRDefault="007C0283" w:rsidP="000C2B71">
      <w:pPr>
        <w:spacing w:line="240" w:lineRule="auto"/>
      </w:pPr>
      <w:r>
        <w:separator/>
      </w:r>
    </w:p>
  </w:endnote>
  <w:endnote w:type="continuationSeparator" w:id="0">
    <w:p w14:paraId="56ACEC5F" w14:textId="77777777" w:rsidR="007C0283" w:rsidRDefault="007C0283"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43ED8" w:rsidRDefault="00643ED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43ED8" w:rsidRDefault="00643ED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43ED8" w:rsidRDefault="00643ED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43ED8" w:rsidRDefault="00643ED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34C1">
      <w:rPr>
        <w:rStyle w:val="PageNumber"/>
        <w:noProof/>
      </w:rPr>
      <w:t>64</w:t>
    </w:r>
    <w:r>
      <w:rPr>
        <w:rStyle w:val="PageNumber"/>
      </w:rPr>
      <w:fldChar w:fldCharType="end"/>
    </w:r>
  </w:p>
  <w:p w14:paraId="7C3D7A13" w14:textId="77777777" w:rsidR="00643ED8" w:rsidRDefault="00643ED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163871" w14:textId="77777777" w:rsidR="007C0283" w:rsidRDefault="007C0283" w:rsidP="000C2B71">
      <w:pPr>
        <w:spacing w:line="240" w:lineRule="auto"/>
      </w:pPr>
      <w:r>
        <w:separator/>
      </w:r>
    </w:p>
  </w:footnote>
  <w:footnote w:type="continuationSeparator" w:id="0">
    <w:p w14:paraId="1D2AB9A6" w14:textId="77777777" w:rsidR="007C0283" w:rsidRDefault="007C0283" w:rsidP="000C2B71">
      <w:pPr>
        <w:spacing w:line="240" w:lineRule="auto"/>
      </w:pPr>
      <w:r>
        <w:continuationSeparator/>
      </w:r>
    </w:p>
  </w:footnote>
  <w:footnote w:id="1">
    <w:p w14:paraId="02FDB377" w14:textId="3C362CBA" w:rsidR="00643ED8" w:rsidRPr="00673AA7" w:rsidRDefault="00643ED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1281E21D" w14:textId="5DA9AEE8" w:rsidR="00643ED8" w:rsidRPr="00F4652D" w:rsidRDefault="00643ED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643ED8" w:rsidRPr="000D627E" w:rsidRDefault="00643ED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643ED8" w:rsidRPr="00BE056C" w:rsidRDefault="00643ED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643ED8" w:rsidRPr="00623DD0" w:rsidRDefault="00643ED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643ED8" w:rsidRPr="005639F8" w:rsidRDefault="00643ED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643ED8" w:rsidRPr="00592DA1" w:rsidRDefault="00643ED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643ED8" w:rsidRPr="001C0ED8" w:rsidRDefault="00643ED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643ED8" w:rsidRDefault="00643ED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43ED8" w:rsidRPr="00674730" w:rsidRDefault="00643ED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23AC6A3B" w:rsidR="00643ED8" w:rsidRPr="00F815E0" w:rsidRDefault="00643ED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sidR="00BB77CB">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sidR="00122D63">
        <w:rPr>
          <w:rFonts w:asciiTheme="majorHAnsi" w:hAnsiTheme="majorHAnsi"/>
          <w:sz w:val="22"/>
          <w:szCs w:val="22"/>
        </w:rPr>
        <w:t>s</w:t>
      </w:r>
      <w:r w:rsidRPr="00F815E0">
        <w:rPr>
          <w:rFonts w:asciiTheme="majorHAnsi" w:hAnsiTheme="majorHAnsi"/>
          <w:sz w:val="22"/>
          <w:szCs w:val="22"/>
        </w:rPr>
        <w:t xml:space="preserve"> dinâmica</w:t>
      </w:r>
      <w:r w:rsidR="00122D63">
        <w:rPr>
          <w:rFonts w:asciiTheme="majorHAnsi" w:hAnsiTheme="majorHAnsi"/>
          <w:sz w:val="22"/>
          <w:szCs w:val="22"/>
        </w:rPr>
        <w:t>s</w:t>
      </w:r>
      <w:r w:rsidRPr="00F815E0">
        <w:rPr>
          <w:rFonts w:asciiTheme="majorHAnsi" w:hAnsiTheme="majorHAnsi"/>
          <w:sz w:val="22"/>
          <w:szCs w:val="22"/>
        </w:rPr>
        <w:t xml:space="preserve"> ecológica </w:t>
      </w:r>
      <w:r w:rsidR="00122D63">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sidR="006C3271">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sidR="006C3271">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sidR="00A51D1A">
        <w:rPr>
          <w:rFonts w:asciiTheme="majorHAnsi" w:hAnsiTheme="majorHAnsi"/>
          <w:sz w:val="22"/>
          <w:szCs w:val="22"/>
        </w:rPr>
        <w:t xml:space="preserve"> são condições </w:t>
      </w:r>
      <w:r w:rsidR="00ED728F">
        <w:rPr>
          <w:rFonts w:asciiTheme="majorHAnsi" w:hAnsiTheme="majorHAnsi"/>
          <w:sz w:val="22"/>
          <w:szCs w:val="22"/>
        </w:rPr>
        <w:t>necessárias,</w:t>
      </w:r>
      <w:r w:rsidR="00A51D1A">
        <w:rPr>
          <w:rFonts w:asciiTheme="majorHAnsi" w:hAnsiTheme="majorHAnsi"/>
          <w:sz w:val="22"/>
          <w:szCs w:val="22"/>
        </w:rPr>
        <w:t xml:space="preserve"> mas não suficientes</w:t>
      </w:r>
      <w:r w:rsidR="006C3271" w:rsidRPr="006C3271">
        <w:rPr>
          <w:rFonts w:asciiTheme="majorHAnsi" w:hAnsiTheme="majorHAnsi"/>
          <w:sz w:val="22"/>
          <w:szCs w:val="22"/>
        </w:rPr>
        <w:t xml:space="preserve"> </w:t>
      </w:r>
      <w:r w:rsidR="006C3271" w:rsidRPr="00F815E0">
        <w:rPr>
          <w:rFonts w:asciiTheme="majorHAnsi" w:hAnsiTheme="majorHAnsi"/>
          <w:sz w:val="22"/>
          <w:szCs w:val="22"/>
        </w:rPr>
        <w:t xml:space="preserve">para </w:t>
      </w:r>
      <w:r w:rsidR="006C3271">
        <w:rPr>
          <w:rFonts w:asciiTheme="majorHAnsi" w:hAnsiTheme="majorHAnsi"/>
          <w:sz w:val="22"/>
          <w:szCs w:val="22"/>
        </w:rPr>
        <w:t xml:space="preserve">a emergência de </w:t>
      </w:r>
      <w:r w:rsidR="006C3271" w:rsidRPr="00F815E0">
        <w:rPr>
          <w:rFonts w:asciiTheme="majorHAnsi" w:hAnsiTheme="majorHAnsi"/>
          <w:sz w:val="22"/>
          <w:szCs w:val="22"/>
        </w:rPr>
        <w:t>padrões como o de pico de heterogeneidade interespecífica em níveis intermediários de distúrbio</w:t>
      </w:r>
      <w:r w:rsidRPr="00F815E0">
        <w:rPr>
          <w:rFonts w:asciiTheme="majorHAnsi" w:hAnsiTheme="majorHAnsi"/>
          <w:sz w:val="22"/>
          <w:szCs w:val="22"/>
        </w:rPr>
        <w:t xml:space="preserve">, </w:t>
      </w:r>
      <w:r w:rsidR="00A51D1A" w:rsidRPr="001A54FA">
        <w:rPr>
          <w:rFonts w:asciiTheme="majorHAnsi" w:hAnsiTheme="majorHAnsi"/>
          <w:sz w:val="22"/>
          <w:szCs w:val="22"/>
          <w:highlight w:val="yellow"/>
        </w:rPr>
        <w:t>já que os valores</w:t>
      </w:r>
      <w:r w:rsidRPr="001A54FA">
        <w:rPr>
          <w:rFonts w:asciiTheme="majorHAnsi" w:hAnsiTheme="majorHAnsi"/>
          <w:sz w:val="22"/>
          <w:szCs w:val="22"/>
          <w:highlight w:val="yellow"/>
        </w:rPr>
        <w:t xml:space="preserve"> de abundância e de taxa de entrada de variação no sistema devem ser importantes</w:t>
      </w:r>
      <w:r w:rsidRPr="00F815E0">
        <w:rPr>
          <w:rFonts w:asciiTheme="majorHAnsi" w:hAnsiTheme="majorHAnsi"/>
          <w:sz w:val="22"/>
          <w:szCs w:val="22"/>
        </w:rPr>
        <w:t>.</w:t>
      </w:r>
    </w:p>
    <w:p w14:paraId="0854055F" w14:textId="41240FD0" w:rsidR="00643ED8" w:rsidRPr="00F815E0" w:rsidRDefault="00643ED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7189"/>
    <w:rsid w:val="000272EB"/>
    <w:rsid w:val="00033943"/>
    <w:rsid w:val="00033F41"/>
    <w:rsid w:val="000403A7"/>
    <w:rsid w:val="00041B98"/>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BFE"/>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1A04"/>
    <w:rsid w:val="000F5FAA"/>
    <w:rsid w:val="000F63F9"/>
    <w:rsid w:val="000F69F9"/>
    <w:rsid w:val="000F7AE0"/>
    <w:rsid w:val="001019DE"/>
    <w:rsid w:val="00101FD3"/>
    <w:rsid w:val="00102133"/>
    <w:rsid w:val="00102275"/>
    <w:rsid w:val="00102A81"/>
    <w:rsid w:val="00104769"/>
    <w:rsid w:val="001049EB"/>
    <w:rsid w:val="001050D7"/>
    <w:rsid w:val="001054C0"/>
    <w:rsid w:val="00105D4B"/>
    <w:rsid w:val="001074F6"/>
    <w:rsid w:val="0011031C"/>
    <w:rsid w:val="0011052E"/>
    <w:rsid w:val="001110A8"/>
    <w:rsid w:val="0011477F"/>
    <w:rsid w:val="00114C74"/>
    <w:rsid w:val="00116350"/>
    <w:rsid w:val="00117284"/>
    <w:rsid w:val="001203B2"/>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46F31"/>
    <w:rsid w:val="00150098"/>
    <w:rsid w:val="00150D01"/>
    <w:rsid w:val="0015147C"/>
    <w:rsid w:val="00151FCC"/>
    <w:rsid w:val="0015276C"/>
    <w:rsid w:val="0015745B"/>
    <w:rsid w:val="001602FB"/>
    <w:rsid w:val="00161E9F"/>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A54FA"/>
    <w:rsid w:val="001B121B"/>
    <w:rsid w:val="001B148B"/>
    <w:rsid w:val="001B1983"/>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A62"/>
    <w:rsid w:val="0023171B"/>
    <w:rsid w:val="0023182A"/>
    <w:rsid w:val="002329F6"/>
    <w:rsid w:val="00233AB2"/>
    <w:rsid w:val="00235701"/>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77817"/>
    <w:rsid w:val="0028068C"/>
    <w:rsid w:val="002812D5"/>
    <w:rsid w:val="00282D2A"/>
    <w:rsid w:val="002840DD"/>
    <w:rsid w:val="00284545"/>
    <w:rsid w:val="0028471C"/>
    <w:rsid w:val="00284A87"/>
    <w:rsid w:val="00293468"/>
    <w:rsid w:val="002934A1"/>
    <w:rsid w:val="00295BD3"/>
    <w:rsid w:val="00295F4C"/>
    <w:rsid w:val="00296FB3"/>
    <w:rsid w:val="002A0016"/>
    <w:rsid w:val="002A0FEA"/>
    <w:rsid w:val="002A3431"/>
    <w:rsid w:val="002A3C3D"/>
    <w:rsid w:val="002A532B"/>
    <w:rsid w:val="002A5BC2"/>
    <w:rsid w:val="002A791F"/>
    <w:rsid w:val="002B0C4B"/>
    <w:rsid w:val="002B0E0A"/>
    <w:rsid w:val="002B11B9"/>
    <w:rsid w:val="002B2033"/>
    <w:rsid w:val="002B3497"/>
    <w:rsid w:val="002B3CB1"/>
    <w:rsid w:val="002B5178"/>
    <w:rsid w:val="002B5FAA"/>
    <w:rsid w:val="002B66A4"/>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6175"/>
    <w:rsid w:val="003202C2"/>
    <w:rsid w:val="0032039D"/>
    <w:rsid w:val="003208CC"/>
    <w:rsid w:val="00321AC2"/>
    <w:rsid w:val="0032216C"/>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4B3"/>
    <w:rsid w:val="003644D0"/>
    <w:rsid w:val="003647D9"/>
    <w:rsid w:val="003675D3"/>
    <w:rsid w:val="00367B88"/>
    <w:rsid w:val="00370695"/>
    <w:rsid w:val="00372E60"/>
    <w:rsid w:val="003736AB"/>
    <w:rsid w:val="00376298"/>
    <w:rsid w:val="0037683A"/>
    <w:rsid w:val="00381054"/>
    <w:rsid w:val="003817E5"/>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F89"/>
    <w:rsid w:val="003B0061"/>
    <w:rsid w:val="003B2211"/>
    <w:rsid w:val="003B4C83"/>
    <w:rsid w:val="003B5F06"/>
    <w:rsid w:val="003B63F0"/>
    <w:rsid w:val="003B6B48"/>
    <w:rsid w:val="003B6C40"/>
    <w:rsid w:val="003C1497"/>
    <w:rsid w:val="003C2250"/>
    <w:rsid w:val="003C258D"/>
    <w:rsid w:val="003C2771"/>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916"/>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6B41"/>
    <w:rsid w:val="00417272"/>
    <w:rsid w:val="00417DB6"/>
    <w:rsid w:val="00417FC3"/>
    <w:rsid w:val="004205BD"/>
    <w:rsid w:val="00420E3C"/>
    <w:rsid w:val="00427587"/>
    <w:rsid w:val="00430A4F"/>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313"/>
    <w:rsid w:val="00476439"/>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3314"/>
    <w:rsid w:val="004E6FA7"/>
    <w:rsid w:val="004E7C76"/>
    <w:rsid w:val="004F0A51"/>
    <w:rsid w:val="004F122A"/>
    <w:rsid w:val="004F31D8"/>
    <w:rsid w:val="004F3EED"/>
    <w:rsid w:val="004F77DA"/>
    <w:rsid w:val="005013AF"/>
    <w:rsid w:val="00501A26"/>
    <w:rsid w:val="00501EAC"/>
    <w:rsid w:val="00502AB6"/>
    <w:rsid w:val="005102F6"/>
    <w:rsid w:val="005103A1"/>
    <w:rsid w:val="00510B0E"/>
    <w:rsid w:val="00510B8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2FC5"/>
    <w:rsid w:val="00563548"/>
    <w:rsid w:val="0056445A"/>
    <w:rsid w:val="005656C7"/>
    <w:rsid w:val="00566903"/>
    <w:rsid w:val="00567449"/>
    <w:rsid w:val="00567F7F"/>
    <w:rsid w:val="00571AA9"/>
    <w:rsid w:val="00571AFD"/>
    <w:rsid w:val="00571ED3"/>
    <w:rsid w:val="0057257D"/>
    <w:rsid w:val="00572F73"/>
    <w:rsid w:val="00574723"/>
    <w:rsid w:val="0057491B"/>
    <w:rsid w:val="00575571"/>
    <w:rsid w:val="00576013"/>
    <w:rsid w:val="0057687D"/>
    <w:rsid w:val="00577D79"/>
    <w:rsid w:val="005804F9"/>
    <w:rsid w:val="0058073D"/>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5DD"/>
    <w:rsid w:val="005A535B"/>
    <w:rsid w:val="005A635F"/>
    <w:rsid w:val="005A6B07"/>
    <w:rsid w:val="005B14C0"/>
    <w:rsid w:val="005B296A"/>
    <w:rsid w:val="005B2A8F"/>
    <w:rsid w:val="005B2ED1"/>
    <w:rsid w:val="005B4CD1"/>
    <w:rsid w:val="005B5FAA"/>
    <w:rsid w:val="005B68A5"/>
    <w:rsid w:val="005B72CC"/>
    <w:rsid w:val="005B79FD"/>
    <w:rsid w:val="005C03A8"/>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946"/>
    <w:rsid w:val="005F1B59"/>
    <w:rsid w:val="005F37C3"/>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E3E"/>
    <w:rsid w:val="00647214"/>
    <w:rsid w:val="00647C9D"/>
    <w:rsid w:val="00650175"/>
    <w:rsid w:val="0065054B"/>
    <w:rsid w:val="00652FDD"/>
    <w:rsid w:val="00654E37"/>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FFD"/>
    <w:rsid w:val="007531A2"/>
    <w:rsid w:val="007549FF"/>
    <w:rsid w:val="00754E0F"/>
    <w:rsid w:val="00755816"/>
    <w:rsid w:val="00756240"/>
    <w:rsid w:val="00757059"/>
    <w:rsid w:val="00757228"/>
    <w:rsid w:val="007577C2"/>
    <w:rsid w:val="00757C1A"/>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98D"/>
    <w:rsid w:val="007B5A76"/>
    <w:rsid w:val="007B6641"/>
    <w:rsid w:val="007B7A7D"/>
    <w:rsid w:val="007C0020"/>
    <w:rsid w:val="007C0241"/>
    <w:rsid w:val="007C0283"/>
    <w:rsid w:val="007C225C"/>
    <w:rsid w:val="007C3090"/>
    <w:rsid w:val="007C3B84"/>
    <w:rsid w:val="007C4126"/>
    <w:rsid w:val="007C4554"/>
    <w:rsid w:val="007C629C"/>
    <w:rsid w:val="007D00C0"/>
    <w:rsid w:val="007D439E"/>
    <w:rsid w:val="007D600E"/>
    <w:rsid w:val="007D60CC"/>
    <w:rsid w:val="007E0F00"/>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36D5"/>
    <w:rsid w:val="008249C1"/>
    <w:rsid w:val="00826214"/>
    <w:rsid w:val="00826AF4"/>
    <w:rsid w:val="00827183"/>
    <w:rsid w:val="00830E2A"/>
    <w:rsid w:val="00831970"/>
    <w:rsid w:val="00832D93"/>
    <w:rsid w:val="00832F95"/>
    <w:rsid w:val="00833E0F"/>
    <w:rsid w:val="00837825"/>
    <w:rsid w:val="008468A2"/>
    <w:rsid w:val="00846EA4"/>
    <w:rsid w:val="00847014"/>
    <w:rsid w:val="00847BD0"/>
    <w:rsid w:val="00851806"/>
    <w:rsid w:val="00854B42"/>
    <w:rsid w:val="00854C0B"/>
    <w:rsid w:val="00854D87"/>
    <w:rsid w:val="00855E3E"/>
    <w:rsid w:val="00856664"/>
    <w:rsid w:val="00856C1E"/>
    <w:rsid w:val="00857AA0"/>
    <w:rsid w:val="00857D3C"/>
    <w:rsid w:val="0086067D"/>
    <w:rsid w:val="008620B3"/>
    <w:rsid w:val="00862D59"/>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4657"/>
    <w:rsid w:val="00884EDC"/>
    <w:rsid w:val="00885646"/>
    <w:rsid w:val="008856EC"/>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4583"/>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3B30"/>
    <w:rsid w:val="00953D9D"/>
    <w:rsid w:val="00955169"/>
    <w:rsid w:val="00955E6D"/>
    <w:rsid w:val="00956C3F"/>
    <w:rsid w:val="00960A78"/>
    <w:rsid w:val="00963A1B"/>
    <w:rsid w:val="009642A6"/>
    <w:rsid w:val="009655F4"/>
    <w:rsid w:val="00966A87"/>
    <w:rsid w:val="009703E3"/>
    <w:rsid w:val="00971BFC"/>
    <w:rsid w:val="00972CB9"/>
    <w:rsid w:val="009763D2"/>
    <w:rsid w:val="0097706B"/>
    <w:rsid w:val="00980F59"/>
    <w:rsid w:val="00982FBA"/>
    <w:rsid w:val="009838E3"/>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229D"/>
    <w:rsid w:val="009C31B9"/>
    <w:rsid w:val="009C3FA4"/>
    <w:rsid w:val="009C6542"/>
    <w:rsid w:val="009C78CF"/>
    <w:rsid w:val="009C7C0A"/>
    <w:rsid w:val="009D49C9"/>
    <w:rsid w:val="009D4ADC"/>
    <w:rsid w:val="009D4D35"/>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10482"/>
    <w:rsid w:val="00A10C20"/>
    <w:rsid w:val="00A1270C"/>
    <w:rsid w:val="00A127DC"/>
    <w:rsid w:val="00A13127"/>
    <w:rsid w:val="00A139DD"/>
    <w:rsid w:val="00A148A9"/>
    <w:rsid w:val="00A1595D"/>
    <w:rsid w:val="00A15F1C"/>
    <w:rsid w:val="00A17EB2"/>
    <w:rsid w:val="00A22E1C"/>
    <w:rsid w:val="00A2349E"/>
    <w:rsid w:val="00A2438F"/>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D63"/>
    <w:rsid w:val="00A65C2D"/>
    <w:rsid w:val="00A65F46"/>
    <w:rsid w:val="00A7189E"/>
    <w:rsid w:val="00A721E7"/>
    <w:rsid w:val="00A72B24"/>
    <w:rsid w:val="00A75375"/>
    <w:rsid w:val="00A77E70"/>
    <w:rsid w:val="00A77EC1"/>
    <w:rsid w:val="00A80B3F"/>
    <w:rsid w:val="00A813C2"/>
    <w:rsid w:val="00A8156D"/>
    <w:rsid w:val="00A8449D"/>
    <w:rsid w:val="00A84C36"/>
    <w:rsid w:val="00A87DAB"/>
    <w:rsid w:val="00A90D9D"/>
    <w:rsid w:val="00A9211D"/>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6F38"/>
    <w:rsid w:val="00AD7590"/>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2DFE"/>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4B76"/>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5283"/>
    <w:rsid w:val="00C453B2"/>
    <w:rsid w:val="00C45EE3"/>
    <w:rsid w:val="00C4684F"/>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00D4"/>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2776"/>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7262"/>
    <w:rsid w:val="00CE775D"/>
    <w:rsid w:val="00CE7B92"/>
    <w:rsid w:val="00CF0729"/>
    <w:rsid w:val="00CF0EF8"/>
    <w:rsid w:val="00CF13EB"/>
    <w:rsid w:val="00CF3113"/>
    <w:rsid w:val="00CF555D"/>
    <w:rsid w:val="00D00C02"/>
    <w:rsid w:val="00D0205E"/>
    <w:rsid w:val="00D026EC"/>
    <w:rsid w:val="00D0528F"/>
    <w:rsid w:val="00D11E0B"/>
    <w:rsid w:val="00D13552"/>
    <w:rsid w:val="00D13F3C"/>
    <w:rsid w:val="00D140BE"/>
    <w:rsid w:val="00D149D2"/>
    <w:rsid w:val="00D14A3A"/>
    <w:rsid w:val="00D15967"/>
    <w:rsid w:val="00D160F8"/>
    <w:rsid w:val="00D17A1A"/>
    <w:rsid w:val="00D21EAD"/>
    <w:rsid w:val="00D240B5"/>
    <w:rsid w:val="00D24E18"/>
    <w:rsid w:val="00D25037"/>
    <w:rsid w:val="00D343D7"/>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5AE"/>
    <w:rsid w:val="00D72861"/>
    <w:rsid w:val="00D728AB"/>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3580"/>
    <w:rsid w:val="00DB389D"/>
    <w:rsid w:val="00DB706F"/>
    <w:rsid w:val="00DB7622"/>
    <w:rsid w:val="00DC043E"/>
    <w:rsid w:val="00DC3821"/>
    <w:rsid w:val="00DC4043"/>
    <w:rsid w:val="00DD0151"/>
    <w:rsid w:val="00DD2697"/>
    <w:rsid w:val="00DD2E8C"/>
    <w:rsid w:val="00DD5DDF"/>
    <w:rsid w:val="00DD757E"/>
    <w:rsid w:val="00DE00A1"/>
    <w:rsid w:val="00DE023B"/>
    <w:rsid w:val="00DE049D"/>
    <w:rsid w:val="00DE0957"/>
    <w:rsid w:val="00DE0EF7"/>
    <w:rsid w:val="00DE249C"/>
    <w:rsid w:val="00DE5C51"/>
    <w:rsid w:val="00DE785A"/>
    <w:rsid w:val="00DE7A9D"/>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DCE"/>
    <w:rsid w:val="00F032A4"/>
    <w:rsid w:val="00F06769"/>
    <w:rsid w:val="00F068FF"/>
    <w:rsid w:val="00F06CD8"/>
    <w:rsid w:val="00F070E4"/>
    <w:rsid w:val="00F072FE"/>
    <w:rsid w:val="00F076CF"/>
    <w:rsid w:val="00F10E2E"/>
    <w:rsid w:val="00F12153"/>
    <w:rsid w:val="00F1250A"/>
    <w:rsid w:val="00F12784"/>
    <w:rsid w:val="00F13517"/>
    <w:rsid w:val="00F13B34"/>
    <w:rsid w:val="00F145C1"/>
    <w:rsid w:val="00F1498E"/>
    <w:rsid w:val="00F14EA6"/>
    <w:rsid w:val="00F16F73"/>
    <w:rsid w:val="00F20F4D"/>
    <w:rsid w:val="00F21BFE"/>
    <w:rsid w:val="00F21DA5"/>
    <w:rsid w:val="00F21FBA"/>
    <w:rsid w:val="00F2208F"/>
    <w:rsid w:val="00F227F3"/>
    <w:rsid w:val="00F23E98"/>
    <w:rsid w:val="00F24F82"/>
    <w:rsid w:val="00F25A9F"/>
    <w:rsid w:val="00F25FC4"/>
    <w:rsid w:val="00F2629D"/>
    <w:rsid w:val="00F310C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4652"/>
    <w:rsid w:val="00F76489"/>
    <w:rsid w:val="00F7670F"/>
    <w:rsid w:val="00F80E3C"/>
    <w:rsid w:val="00F815E0"/>
    <w:rsid w:val="00F816DA"/>
    <w:rsid w:val="00F82604"/>
    <w:rsid w:val="00F8367D"/>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6190"/>
    <w:rsid w:val="00FA6C47"/>
    <w:rsid w:val="00FA7E92"/>
    <w:rsid w:val="00FB1310"/>
    <w:rsid w:val="00FB3A08"/>
    <w:rsid w:val="00FB3E26"/>
    <w:rsid w:val="00FB3E8E"/>
    <w:rsid w:val="00FB4B2B"/>
    <w:rsid w:val="00FB7C88"/>
    <w:rsid w:val="00FC06E2"/>
    <w:rsid w:val="00FC1C25"/>
    <w:rsid w:val="00FC2E07"/>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7E74B1-3A27-4B40-88D4-37F7858F1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82</Pages>
  <Words>64174</Words>
  <Characters>365794</Characters>
  <Application>Microsoft Macintosh Word</Application>
  <DocSecurity>0</DocSecurity>
  <Lines>3048</Lines>
  <Paragraphs>858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429110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522</cp:revision>
  <cp:lastPrinted>2017-07-15T15:14:00Z</cp:lastPrinted>
  <dcterms:created xsi:type="dcterms:W3CDTF">2017-07-15T15:14:00Z</dcterms:created>
  <dcterms:modified xsi:type="dcterms:W3CDTF">2017-07-18T19:44:00Z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