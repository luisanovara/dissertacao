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Alexandre </w:t>
      </w:r>
      <w:proofErr w:type="spellStart"/>
      <w:r w:rsidRPr="00387CE3">
        <w:rPr>
          <w:rFonts w:ascii="Calibri" w:hAnsi="Calibri"/>
          <w:smallCaps/>
          <w:color w:val="000000" w:themeColor="text1"/>
          <w:sz w:val="28"/>
          <w:szCs w:val="28"/>
        </w:rPr>
        <w:t>Adalardo</w:t>
      </w:r>
      <w:proofErr w:type="spellEnd"/>
      <w:r w:rsidRPr="00387CE3">
        <w:rPr>
          <w:rFonts w:ascii="Calibri" w:hAnsi="Calibri"/>
          <w:smallCaps/>
          <w:color w:val="000000" w:themeColor="text1"/>
          <w:sz w:val="28"/>
          <w:szCs w:val="28"/>
        </w:rPr>
        <w:t xml:space="preserve">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proofErr w:type="spellStart"/>
      <w:r w:rsidRPr="00387CE3">
        <w:rPr>
          <w:rFonts w:ascii="Calibri" w:hAnsi="Calibri"/>
          <w:smallCaps/>
          <w:color w:val="000000" w:themeColor="text1"/>
          <w:sz w:val="28"/>
          <w:szCs w:val="28"/>
        </w:rPr>
        <w:t>Coorientador</w:t>
      </w:r>
      <w:proofErr w:type="spellEnd"/>
      <w:r w:rsidRPr="00387CE3">
        <w:rPr>
          <w:rFonts w:ascii="Calibri" w:hAnsi="Calibri"/>
          <w:smallCaps/>
          <w:color w:val="000000" w:themeColor="text1"/>
          <w:sz w:val="28"/>
          <w:szCs w:val="28"/>
        </w:rPr>
        <w:t>:</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Paulo Inácio de </w:t>
      </w:r>
      <w:proofErr w:type="spellStart"/>
      <w:r w:rsidRPr="00387CE3">
        <w:rPr>
          <w:rFonts w:ascii="Calibri" w:hAnsi="Calibri"/>
          <w:smallCaps/>
          <w:color w:val="000000" w:themeColor="text1"/>
          <w:sz w:val="28"/>
          <w:szCs w:val="28"/>
        </w:rPr>
        <w:t>Knegt</w:t>
      </w:r>
      <w:proofErr w:type="spellEnd"/>
      <w:r w:rsidRPr="00387CE3">
        <w:rPr>
          <w:rFonts w:ascii="Calibri" w:hAnsi="Calibri"/>
          <w:smallCaps/>
          <w:color w:val="000000" w:themeColor="text1"/>
          <w:sz w:val="28"/>
          <w:szCs w:val="28"/>
        </w:rPr>
        <w:t xml:space="preserve">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 xml:space="preserve">Novara, Luísa </w:t>
      </w:r>
      <w:proofErr w:type="spellStart"/>
      <w:r w:rsidRPr="00354016">
        <w:rPr>
          <w:rFonts w:ascii="Calibri" w:hAnsi="Calibri"/>
          <w:color w:val="000000" w:themeColor="text1"/>
          <w:sz w:val="24"/>
          <w:szCs w:val="24"/>
        </w:rPr>
        <w:t>Monclar</w:t>
      </w:r>
      <w:proofErr w:type="spellEnd"/>
      <w:r w:rsidRPr="00354016">
        <w:rPr>
          <w:rFonts w:ascii="Calibri" w:hAnsi="Calibri"/>
          <w:color w:val="000000" w:themeColor="text1"/>
          <w:sz w:val="24"/>
          <w:szCs w:val="24"/>
        </w:rPr>
        <w:t xml:space="preserve">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 xml:space="preserve">Efeito do distúrbio nas estratégias de vida: comparação entre dinâmicas evolutiva, ecológica e </w:t>
      </w:r>
      <w:proofErr w:type="spellStart"/>
      <w:r w:rsidRPr="00354016">
        <w:rPr>
          <w:rFonts w:ascii="Calibri" w:hAnsi="Calibri"/>
          <w:color w:val="000000" w:themeColor="text1"/>
          <w:sz w:val="24"/>
          <w:szCs w:val="24"/>
        </w:rPr>
        <w:t>eco-evolutiva</w:t>
      </w:r>
      <w:proofErr w:type="spellEnd"/>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 xml:space="preserve">Dinâmica </w:t>
      </w:r>
      <w:proofErr w:type="spellStart"/>
      <w:r w:rsidR="002E150D" w:rsidRPr="00354016">
        <w:rPr>
          <w:rFonts w:ascii="Calibri" w:hAnsi="Calibri"/>
          <w:color w:val="000000" w:themeColor="text1"/>
          <w:sz w:val="24"/>
          <w:szCs w:val="24"/>
        </w:rPr>
        <w:t>eco-evolutiva</w:t>
      </w:r>
      <w:proofErr w:type="spellEnd"/>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Prof. Dr. Alexandre </w:t>
      </w:r>
      <w:proofErr w:type="spellStart"/>
      <w:r w:rsidRPr="00E325BB">
        <w:rPr>
          <w:rFonts w:ascii="Calibri" w:hAnsi="Calibri"/>
          <w:color w:val="000000" w:themeColor="text1"/>
          <w:sz w:val="24"/>
          <w:szCs w:val="24"/>
          <w:lang w:val="en-US"/>
        </w:rPr>
        <w:t>Ada</w:t>
      </w:r>
      <w:r w:rsidR="00E325BB" w:rsidRPr="00E325BB">
        <w:rPr>
          <w:rFonts w:ascii="Calibri" w:hAnsi="Calibri"/>
          <w:color w:val="000000" w:themeColor="text1"/>
          <w:sz w:val="24"/>
          <w:szCs w:val="24"/>
          <w:lang w:val="en-US"/>
        </w:rPr>
        <w:t>lardo</w:t>
      </w:r>
      <w:proofErr w:type="spellEnd"/>
      <w:r w:rsidR="00E325BB" w:rsidRPr="00E325BB">
        <w:rPr>
          <w:rFonts w:ascii="Calibri" w:hAnsi="Calibri"/>
          <w:color w:val="000000" w:themeColor="text1"/>
          <w:sz w:val="24"/>
          <w:szCs w:val="24"/>
          <w:lang w:val="en-US"/>
        </w:rPr>
        <w:t xml:space="preserve">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w:t>
      </w:r>
      <w:proofErr w:type="spellStart"/>
      <w:r>
        <w:rPr>
          <w:rFonts w:ascii="Calibri" w:hAnsi="Calibri"/>
          <w:color w:val="000000" w:themeColor="text1"/>
          <w:sz w:val="24"/>
          <w:szCs w:val="24"/>
          <w:lang w:val="en-US"/>
        </w:rPr>
        <w:t>Orientador</w:t>
      </w:r>
      <w:proofErr w:type="spellEnd"/>
      <w:r>
        <w:rPr>
          <w:rFonts w:ascii="Calibri" w:hAnsi="Calibri"/>
          <w:color w:val="000000" w:themeColor="text1"/>
          <w:sz w:val="24"/>
          <w:szCs w:val="24"/>
          <w:lang w:val="en-US"/>
        </w:rPr>
        <w:t>)</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77777777" w:rsidR="008828E8" w:rsidRPr="00C26AD6" w:rsidRDefault="008828E8" w:rsidP="008828E8">
      <w:pPr>
        <w:jc w:val="right"/>
        <w:rPr>
          <w:i/>
        </w:rPr>
      </w:pPr>
      <w:r w:rsidRPr="00C26AD6">
        <w:rPr>
          <w:i/>
        </w:rPr>
        <w:t>Na tentativa de mostrar um pouco do meu mundo de ervas daninhas e tudo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proofErr w:type="gramStart"/>
      <w:r w:rsidRPr="00D427FB">
        <w:rPr>
          <w:b/>
        </w:rPr>
        <w:t>natureza</w:t>
      </w:r>
      <w:proofErr w:type="gramEnd"/>
      <w:r w:rsidRPr="00D427FB">
        <w:rPr>
          <w:b/>
        </w:rPr>
        <w:t xml:space="preserve"> morta </w:t>
      </w:r>
    </w:p>
    <w:p w14:paraId="0E73D6E8" w14:textId="77777777" w:rsidR="00AE5A9F" w:rsidRPr="00D427FB" w:rsidRDefault="00AE5A9F" w:rsidP="00AE5A9F">
      <w:pPr>
        <w:jc w:val="right"/>
      </w:pPr>
      <w:proofErr w:type="gramStart"/>
      <w:r w:rsidRPr="00D427FB">
        <w:t>toda</w:t>
      </w:r>
      <w:proofErr w:type="gramEnd"/>
      <w:r w:rsidRPr="00D427FB">
        <w:t xml:space="preserve">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proofErr w:type="spellStart"/>
      <w:r w:rsidRPr="00D427FB">
        <w:t>Cacaso</w:t>
      </w:r>
      <w:proofErr w:type="spellEnd"/>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w:t>
      </w:r>
      <w:proofErr w:type="spellStart"/>
      <w:r w:rsidRPr="00B56BF0">
        <w:rPr>
          <w:rFonts w:asciiTheme="majorHAnsi" w:hAnsiTheme="majorHAnsi"/>
        </w:rPr>
        <w:t>Adalardo</w:t>
      </w:r>
      <w:proofErr w:type="spellEnd"/>
      <w:r w:rsidRPr="00B56BF0">
        <w:rPr>
          <w:rFonts w:asciiTheme="majorHAnsi" w:hAnsiTheme="majorHAnsi"/>
        </w:rPr>
        <w:t xml:space="preserve">,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w:t>
      </w:r>
      <w:proofErr w:type="spellStart"/>
      <w:r w:rsidRPr="00B56BF0">
        <w:rPr>
          <w:rFonts w:asciiTheme="majorHAnsi" w:hAnsiTheme="majorHAnsi"/>
        </w:rPr>
        <w:t>coorientador</w:t>
      </w:r>
      <w:proofErr w:type="spellEnd"/>
      <w:r w:rsidRPr="00B56BF0">
        <w:rPr>
          <w:rFonts w:asciiTheme="majorHAnsi" w:hAnsiTheme="majorHAnsi"/>
        </w:rPr>
        <w:t>,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proofErr w:type="spellStart"/>
      <w:r w:rsidR="004D65CA" w:rsidRPr="00B56BF0">
        <w:rPr>
          <w:rFonts w:asciiTheme="majorHAnsi" w:hAnsiTheme="majorHAnsi"/>
        </w:rPr>
        <w:t>Ayana</w:t>
      </w:r>
      <w:proofErr w:type="spellEnd"/>
      <w:r w:rsidR="004D65CA" w:rsidRPr="00B56BF0">
        <w:rPr>
          <w:rFonts w:asciiTheme="majorHAnsi" w:hAnsiTheme="majorHAnsi"/>
        </w:rPr>
        <w:t xml:space="preserve"> Martins e Rodrigo </w:t>
      </w:r>
      <w:proofErr w:type="spellStart"/>
      <w:r w:rsidR="004D65CA" w:rsidRPr="00B56BF0">
        <w:rPr>
          <w:rFonts w:asciiTheme="majorHAnsi" w:hAnsiTheme="majorHAnsi"/>
        </w:rPr>
        <w:t>Cogni</w:t>
      </w:r>
      <w:proofErr w:type="spellEnd"/>
      <w:r w:rsidR="004D65CA" w:rsidRPr="00B56BF0">
        <w:rPr>
          <w:rFonts w:asciiTheme="majorHAnsi" w:hAnsiTheme="majorHAnsi"/>
        </w:rPr>
        <w:t xml:space="preserve">, pelo acompanhamento e direcionamento. </w:t>
      </w:r>
      <w:r w:rsidR="00C45283" w:rsidRPr="00B56BF0">
        <w:rPr>
          <w:rFonts w:asciiTheme="majorHAnsi" w:hAnsiTheme="majorHAnsi"/>
        </w:rPr>
        <w:t xml:space="preserve">Em especial à </w:t>
      </w:r>
      <w:proofErr w:type="spellStart"/>
      <w:r w:rsidR="00C45283" w:rsidRPr="00B56BF0">
        <w:rPr>
          <w:rFonts w:asciiTheme="majorHAnsi" w:hAnsiTheme="majorHAnsi"/>
        </w:rPr>
        <w:t>Ayana</w:t>
      </w:r>
      <w:proofErr w:type="spellEnd"/>
      <w:r w:rsidR="004D65CA" w:rsidRPr="00B56BF0">
        <w:rPr>
          <w:rFonts w:asciiTheme="majorHAnsi" w:hAnsiTheme="majorHAnsi"/>
        </w:rPr>
        <w:t xml:space="preserve">, pela empolgação com o projeto e a ciência de forma geral, pelo envolvimento (visceral!) </w:t>
      </w:r>
      <w:proofErr w:type="gramStart"/>
      <w:r w:rsidR="004D65CA" w:rsidRPr="00B56BF0">
        <w:rPr>
          <w:rFonts w:asciiTheme="majorHAnsi" w:hAnsiTheme="majorHAnsi"/>
        </w:rPr>
        <w:t>com</w:t>
      </w:r>
      <w:proofErr w:type="gramEnd"/>
      <w:r w:rsidR="004D65CA" w:rsidRPr="00B56BF0">
        <w:rPr>
          <w:rFonts w:asciiTheme="majorHAnsi" w:hAnsiTheme="majorHAnsi"/>
        </w:rPr>
        <w:t xml:space="preserve">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w:t>
      </w:r>
      <w:proofErr w:type="spellStart"/>
      <w:r w:rsidRPr="00B56BF0">
        <w:rPr>
          <w:rFonts w:asciiTheme="majorHAnsi" w:hAnsiTheme="majorHAnsi"/>
        </w:rPr>
        <w:t>Chalom</w:t>
      </w:r>
      <w:proofErr w:type="spellEnd"/>
      <w:r w:rsidRPr="00B56BF0">
        <w:rPr>
          <w:rFonts w:asciiTheme="majorHAnsi" w:hAnsiTheme="majorHAnsi"/>
        </w:rPr>
        <w:t xml:space="preserve">, </w:t>
      </w:r>
      <w:r w:rsidR="00731CD8" w:rsidRPr="00B56BF0">
        <w:rPr>
          <w:rFonts w:asciiTheme="majorHAnsi" w:hAnsiTheme="majorHAnsi"/>
        </w:rPr>
        <w:t xml:space="preserve">por ter me ajudado muito com o Hipercubo Latino e com o </w:t>
      </w:r>
      <w:proofErr w:type="spellStart"/>
      <w:r w:rsidR="00731CD8" w:rsidRPr="00B56BF0">
        <w:rPr>
          <w:rFonts w:asciiTheme="majorHAnsi" w:hAnsiTheme="majorHAnsi"/>
        </w:rPr>
        <w:t>Ábacus</w:t>
      </w:r>
      <w:proofErr w:type="spellEnd"/>
      <w:r w:rsidR="00731CD8" w:rsidRPr="00B56BF0">
        <w:rPr>
          <w:rFonts w:asciiTheme="majorHAnsi" w:hAnsiTheme="majorHAnsi"/>
        </w:rPr>
        <w:t xml:space="preserve">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 xml:space="preserve">ente, e queridos colegas do </w:t>
      </w:r>
      <w:proofErr w:type="spellStart"/>
      <w:r w:rsidR="004B49C9" w:rsidRPr="00B56BF0">
        <w:rPr>
          <w:rFonts w:asciiTheme="majorHAnsi" w:hAnsiTheme="majorHAnsi"/>
        </w:rPr>
        <w:t>LabT</w:t>
      </w:r>
      <w:r w:rsidRPr="00B56BF0">
        <w:rPr>
          <w:rFonts w:asciiTheme="majorHAnsi" w:hAnsiTheme="majorHAnsi"/>
        </w:rPr>
        <w:t>rop</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 xml:space="preserve">Vera e </w:t>
      </w:r>
      <w:proofErr w:type="spellStart"/>
      <w:r w:rsidRPr="00B56BF0">
        <w:rPr>
          <w:rFonts w:asciiTheme="majorHAnsi" w:hAnsiTheme="majorHAnsi"/>
        </w:rPr>
        <w:t>Shirlene</w:t>
      </w:r>
      <w:proofErr w:type="spellEnd"/>
      <w:r w:rsidRPr="00B56BF0">
        <w:rPr>
          <w:rFonts w:asciiTheme="majorHAnsi" w:hAnsiTheme="majorHAnsi"/>
        </w:rPr>
        <w:t>,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 xml:space="preserve">Renata </w:t>
      </w:r>
      <w:proofErr w:type="spellStart"/>
      <w:r w:rsidRPr="00B56BF0">
        <w:rPr>
          <w:rFonts w:asciiTheme="majorHAnsi" w:hAnsiTheme="majorHAnsi"/>
        </w:rPr>
        <w:t>Pardini</w:t>
      </w:r>
      <w:proofErr w:type="spellEnd"/>
      <w:r w:rsidRPr="00B56BF0">
        <w:rPr>
          <w:rFonts w:asciiTheme="majorHAnsi" w:hAnsiTheme="majorHAnsi"/>
        </w:rPr>
        <w:t>,</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w:t>
      </w:r>
      <w:proofErr w:type="spellStart"/>
      <w:r w:rsidRPr="00B56BF0">
        <w:rPr>
          <w:rFonts w:asciiTheme="majorHAnsi" w:hAnsiTheme="majorHAnsi"/>
        </w:rPr>
        <w:t>Lahr</w:t>
      </w:r>
      <w:proofErr w:type="spellEnd"/>
      <w:r w:rsidRPr="00B56BF0">
        <w:rPr>
          <w:rFonts w:asciiTheme="majorHAnsi" w:hAnsiTheme="majorHAnsi"/>
        </w:rPr>
        <w:t xml:space="preserve">,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w:t>
      </w:r>
      <w:proofErr w:type="spellStart"/>
      <w:r w:rsidR="00CA4175" w:rsidRPr="00B56BF0">
        <w:rPr>
          <w:rFonts w:asciiTheme="majorHAnsi" w:hAnsiTheme="majorHAnsi"/>
        </w:rPr>
        <w:t>Ábacus</w:t>
      </w:r>
      <w:proofErr w:type="spellEnd"/>
      <w:r w:rsidR="00CA4175" w:rsidRPr="00B56BF0">
        <w:rPr>
          <w:rFonts w:asciiTheme="majorHAnsi" w:hAnsiTheme="majorHAnsi"/>
        </w:rPr>
        <w:t xml:space="preserve">, </w:t>
      </w:r>
      <w:r w:rsidRPr="00B56BF0">
        <w:rPr>
          <w:rFonts w:asciiTheme="majorHAnsi" w:hAnsiTheme="majorHAnsi"/>
        </w:rPr>
        <w:t xml:space="preserve">e </w:t>
      </w:r>
      <w:proofErr w:type="spellStart"/>
      <w:r w:rsidR="00F23E98" w:rsidRPr="00B56BF0">
        <w:rPr>
          <w:rFonts w:asciiTheme="majorHAnsi" w:hAnsiTheme="majorHAnsi"/>
        </w:rPr>
        <w:t>Diogro</w:t>
      </w:r>
      <w:proofErr w:type="spellEnd"/>
      <w:r w:rsidR="00F23E98" w:rsidRPr="00B56BF0">
        <w:rPr>
          <w:rFonts w:asciiTheme="majorHAnsi" w:hAnsiTheme="majorHAnsi"/>
        </w:rPr>
        <w:t xml:space="preserve">,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Revisores cuidadosos do texto: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Caires, Mali, Gabriela Marin, Luiz Carlos de Oliveira, Vitor Queiroz e Alexandre. Sei que a disponibilidade de tempo de vocês é curta e reconheço o esforço despendido nesta tarefa difícil. Obrigada! Agradeço, em especial,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w:t>
      </w:r>
      <w:proofErr w:type="spellStart"/>
      <w:r w:rsidR="00054557">
        <w:rPr>
          <w:rFonts w:asciiTheme="majorHAnsi" w:hAnsiTheme="majorHAnsi"/>
        </w:rPr>
        <w:t>Giroldo</w:t>
      </w:r>
      <w:proofErr w:type="spellEnd"/>
      <w:r w:rsidR="00054557">
        <w:rPr>
          <w:rFonts w:asciiTheme="majorHAnsi" w:hAnsiTheme="majorHAnsi"/>
        </w:rPr>
        <w:t xml:space="preserve">,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w:t>
      </w:r>
      <w:proofErr w:type="gramStart"/>
      <w:r w:rsidRPr="00B56BF0">
        <w:rPr>
          <w:rFonts w:asciiTheme="majorHAnsi" w:hAnsiTheme="majorHAnsi"/>
        </w:rPr>
        <w:t>dizer - me</w:t>
      </w:r>
      <w:proofErr w:type="gramEnd"/>
      <w:r w:rsidRPr="00B56BF0">
        <w:rPr>
          <w:rFonts w:asciiTheme="majorHAnsi" w:hAnsiTheme="majorHAnsi"/>
        </w:rPr>
        <w:t xml:space="preserv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Pr="00E44048">
        <w:rPr>
          <w:rFonts w:asciiTheme="majorHAnsi" w:hAnsiTheme="majorHAnsi" w:cs="Times New Roman"/>
          <w:color w:val="000000" w:themeColor="text1"/>
        </w:rPr>
        <w:t>eco-evolutivas</w:t>
      </w:r>
      <w:proofErr w:type="spellEnd"/>
      <w:r w:rsidRPr="00E44048">
        <w:rPr>
          <w:rFonts w:asciiTheme="majorHAnsi" w:hAnsiTheme="majorHAnsi" w:cs="Times New Roman"/>
          <w:color w:val="000000" w:themeColor="text1"/>
        </w:rPr>
        <w:t xml:space="preserve">.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xml:space="preserve">. O cenário evolutivo foi composto por populações (apenas uma espécie) com mutação; o cenário ecológico, por diversas espécies sem mutação e 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xml:space="preserve">. Nos cenários evolutivo e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w:t>
      </w:r>
      <w:proofErr w:type="spellStart"/>
      <w:r w:rsidRPr="00D37EFE">
        <w:rPr>
          <w:rFonts w:asciiTheme="majorHAnsi" w:hAnsiTheme="majorHAnsi"/>
          <w:color w:val="000000" w:themeColor="text1"/>
        </w:rPr>
        <w:t>panmixia</w:t>
      </w:r>
      <w:proofErr w:type="spellEnd"/>
      <w:r w:rsidRPr="00D37EFE">
        <w:rPr>
          <w:rFonts w:asciiTheme="majorHAnsi" w:hAnsiTheme="majorHAnsi"/>
          <w:color w:val="000000" w:themeColor="text1"/>
        </w:rPr>
        <w:t xml:space="preserve">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w:t>
      </w:r>
      <w:proofErr w:type="gramStart"/>
      <w:r w:rsidR="00445820" w:rsidRPr="00202D68">
        <w:rPr>
          <w:rFonts w:asciiTheme="majorHAnsi" w:eastAsiaTheme="majorEastAsia" w:hAnsiTheme="majorHAnsi" w:cstheme="majorBidi"/>
          <w:color w:val="000000" w:themeColor="text1"/>
          <w:lang w:val="en-US"/>
        </w:rPr>
        <w:t>as a consequence</w:t>
      </w:r>
      <w:proofErr w:type="gramEnd"/>
      <w:r w:rsidR="00445820" w:rsidRPr="00202D68">
        <w:rPr>
          <w:rFonts w:asciiTheme="majorHAnsi" w:eastAsiaTheme="majorEastAsia" w:hAnsiTheme="majorHAnsi" w:cstheme="majorBidi"/>
          <w:color w:val="000000" w:themeColor="text1"/>
          <w:lang w:val="en-US"/>
        </w:rPr>
        <w:t xml:space="preserv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w:t>
      </w:r>
      <w:proofErr w:type="gramStart"/>
      <w:r w:rsidR="00640803" w:rsidRPr="00202D68">
        <w:rPr>
          <w:rFonts w:asciiTheme="majorHAnsi" w:eastAsiaTheme="majorEastAsia" w:hAnsiTheme="majorHAnsi" w:cstheme="majorBidi"/>
          <w:color w:val="000000" w:themeColor="text1"/>
          <w:lang w:val="en-US"/>
        </w:rPr>
        <w:t>in order to</w:t>
      </w:r>
      <w:proofErr w:type="gramEnd"/>
      <w:r w:rsidR="00640803" w:rsidRPr="00202D68">
        <w:rPr>
          <w:rFonts w:asciiTheme="majorHAnsi" w:eastAsiaTheme="majorEastAsia" w:hAnsiTheme="majorHAnsi" w:cstheme="majorBidi"/>
          <w:color w:val="000000" w:themeColor="text1"/>
          <w:lang w:val="en-US"/>
        </w:rPr>
        <w:t xml:space="preserve">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w:t>
      </w:r>
      <w:r w:rsidR="00567449">
        <w:rPr>
          <w:rFonts w:asciiTheme="majorHAnsi" w:eastAsiaTheme="majorEastAsia" w:hAnsiTheme="majorHAnsi" w:cstheme="majorBidi"/>
          <w:color w:val="000000" w:themeColor="text1"/>
          <w:lang w:val="en-US"/>
        </w:rPr>
        <w:t>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 xml:space="preserve">s species without mutation and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w:t>
      </w:r>
      <w:bookmarkStart w:id="4" w:name="_GoBack"/>
      <w:bookmarkEnd w:id="4"/>
      <w:r w:rsidR="00810628">
        <w:rPr>
          <w:rFonts w:asciiTheme="majorHAnsi" w:eastAsiaTheme="majorEastAsia" w:hAnsiTheme="majorHAnsi" w:cstheme="majorBidi"/>
          <w:color w:val="000000" w:themeColor="text1"/>
          <w:lang w:val="en-US"/>
        </w:rPr>
        <w:t xml:space="preserve">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w:t>
      </w:r>
      <w:proofErr w:type="gramStart"/>
      <w:r w:rsidR="00810628">
        <w:rPr>
          <w:rFonts w:asciiTheme="majorHAnsi" w:eastAsiaTheme="majorEastAsia" w:hAnsiTheme="majorHAnsi" w:cstheme="majorBidi"/>
          <w:color w:val="000000" w:themeColor="text1"/>
          <w:lang w:val="en-US"/>
        </w:rPr>
        <w:t>individuals</w:t>
      </w:r>
      <w:proofErr w:type="gramEnd"/>
      <w:r w:rsidR="00810628">
        <w:rPr>
          <w:rFonts w:asciiTheme="majorHAnsi" w:eastAsiaTheme="majorEastAsia" w:hAnsiTheme="majorHAnsi" w:cstheme="majorBidi"/>
          <w:color w:val="000000" w:themeColor="text1"/>
          <w:lang w:val="en-US"/>
        </w:rPr>
        <w:t xml:space="preserve">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w:t>
      </w:r>
      <w:proofErr w:type="spellStart"/>
      <w:r w:rsidR="00911FBC">
        <w:rPr>
          <w:rFonts w:asciiTheme="majorHAnsi" w:eastAsiaTheme="majorEastAsia" w:hAnsiTheme="majorHAnsi" w:cstheme="majorBidi"/>
          <w:color w:val="000000" w:themeColor="text1"/>
          <w:lang w:val="en-US"/>
        </w:rPr>
        <w:t>panmixy</w:t>
      </w:r>
      <w:proofErr w:type="spellEnd"/>
      <w:r w:rsidR="00911FBC">
        <w:rPr>
          <w:rFonts w:asciiTheme="majorHAnsi" w:eastAsiaTheme="majorEastAsia" w:hAnsiTheme="majorHAnsi" w:cstheme="majorBidi"/>
          <w:color w:val="000000" w:themeColor="text1"/>
          <w:lang w:val="en-US"/>
        </w:rPr>
        <w:t xml:space="preserve">,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w:t>
      </w:r>
      <w:proofErr w:type="gramStart"/>
      <w:r w:rsidR="00464727">
        <w:rPr>
          <w:rFonts w:asciiTheme="majorHAnsi" w:eastAsiaTheme="majorEastAsia" w:hAnsiTheme="majorHAnsi" w:cstheme="majorBidi"/>
          <w:color w:val="000000" w:themeColor="text1"/>
          <w:lang w:val="en-US"/>
        </w:rPr>
        <w:t>are able to</w:t>
      </w:r>
      <w:proofErr w:type="gramEnd"/>
      <w:r w:rsidR="00464727">
        <w:rPr>
          <w:rFonts w:asciiTheme="majorHAnsi" w:eastAsiaTheme="majorEastAsia" w:hAnsiTheme="majorHAnsi" w:cstheme="majorBidi"/>
          <w:color w:val="000000" w:themeColor="text1"/>
          <w:lang w:val="en-US"/>
        </w:rPr>
        <w:t xml:space="preserve">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 xml:space="preserve">frequency, this study evidences the importance of studying disturbance effect on </w:t>
      </w:r>
      <w:proofErr w:type="gramStart"/>
      <w:r w:rsidR="007D600E">
        <w:rPr>
          <w:rFonts w:asciiTheme="majorHAnsi" w:eastAsiaTheme="majorEastAsia" w:hAnsiTheme="majorHAnsi" w:cstheme="majorBidi"/>
          <w:color w:val="000000" w:themeColor="text1"/>
          <w:lang w:val="en-US"/>
        </w:rPr>
        <w:t>communities</w:t>
      </w:r>
      <w:proofErr w:type="gramEnd"/>
      <w:r w:rsidR="007D600E">
        <w:rPr>
          <w:rFonts w:asciiTheme="majorHAnsi" w:eastAsiaTheme="majorEastAsia" w:hAnsiTheme="majorHAnsi" w:cstheme="majorBidi"/>
          <w:color w:val="000000" w:themeColor="text1"/>
          <w:lang w:val="en-US"/>
        </w:rPr>
        <w:t xml:space="preserve">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5"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5"/>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xml:space="preserve">, para que, ao final, eu consiga mostrar as motivações por trás da pergunta que me coloco: como o distúrbio determina as estratégias de vida presentes em populações e comunidades sob dinâmicas evolutivas, ecológicas e </w:t>
      </w:r>
      <w:proofErr w:type="spellStart"/>
      <w:r>
        <w:rPr>
          <w:rFonts w:asciiTheme="majorHAnsi" w:hAnsiTheme="majorHAnsi"/>
        </w:rPr>
        <w:t>eco-evolutivas</w:t>
      </w:r>
      <w:proofErr w:type="spellEnd"/>
      <w:r>
        <w:rPr>
          <w:rFonts w:asciiTheme="majorHAnsi" w:hAnsiTheme="majorHAnsi"/>
        </w:rPr>
        <w:t>?</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xml:space="preserve">, utilizando simulações geradas a partir de um modelo computacional baseado em indivíduo desenvolvido por mim, meu orientador e meu </w:t>
      </w:r>
      <w:proofErr w:type="spellStart"/>
      <w:r>
        <w:rPr>
          <w:rFonts w:asciiTheme="majorHAnsi" w:hAnsiTheme="majorHAnsi"/>
        </w:rPr>
        <w:t>coorientador</w:t>
      </w:r>
      <w:proofErr w:type="spellEnd"/>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Dessa forma, pensei em modificações para o projeto e formulei um contexto teórico distinto, que fosse mais abrangente do que a Teoria Neutra (</w:t>
      </w:r>
      <w:proofErr w:type="spellStart"/>
      <w:r>
        <w:rPr>
          <w:rFonts w:asciiTheme="majorHAnsi" w:hAnsiTheme="majorHAnsi"/>
        </w:rPr>
        <w:t>Hubbell</w:t>
      </w:r>
      <w:proofErr w:type="spellEnd"/>
      <w:r>
        <w:rPr>
          <w:rFonts w:asciiTheme="majorHAnsi" w:hAnsiTheme="majorHAnsi"/>
        </w:rPr>
        <w:t xml:space="preserve">,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w:t>
      </w:r>
      <w:proofErr w:type="spellStart"/>
      <w:r w:rsidRPr="0081468F">
        <w:rPr>
          <w:rFonts w:asciiTheme="majorHAnsi" w:hAnsiTheme="majorHAnsi"/>
        </w:rPr>
        <w:t>eco-evolutivo</w:t>
      </w:r>
      <w:proofErr w:type="spellEnd"/>
      <w:r w:rsidRPr="0081468F">
        <w:rPr>
          <w:rFonts w:asciiTheme="majorHAnsi" w:hAnsiTheme="majorHAnsi"/>
        </w:rPr>
        <w:t xml:space="preserve">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w:t>
      </w:r>
      <w:proofErr w:type="spellStart"/>
      <w:r>
        <w:rPr>
          <w:rFonts w:asciiTheme="majorHAnsi" w:hAnsiTheme="majorHAnsi" w:cs="Times"/>
        </w:rPr>
        <w:t>eco-evolutivos</w:t>
      </w:r>
      <w:proofErr w:type="spellEnd"/>
      <w:r>
        <w:rPr>
          <w:rFonts w:asciiTheme="majorHAnsi" w:hAnsiTheme="majorHAnsi" w:cs="Times"/>
        </w:rPr>
        <w:t xml:space="preserve"> – um tema tão instigante! - </w:t>
      </w:r>
      <w:proofErr w:type="gramStart"/>
      <w:r>
        <w:rPr>
          <w:rFonts w:asciiTheme="majorHAnsi" w:hAnsiTheme="majorHAnsi" w:cs="Times"/>
        </w:rPr>
        <w:t>e</w:t>
      </w:r>
      <w:proofErr w:type="gramEnd"/>
      <w:r>
        <w:rPr>
          <w:rFonts w:asciiTheme="majorHAnsi" w:hAnsiTheme="majorHAnsi" w:cs="Times"/>
        </w:rPr>
        <w:t xml:space="preserv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6"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6"/>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proofErr w:type="spellStart"/>
      <w:r w:rsidR="00540AB2" w:rsidRPr="008F7C63">
        <w:rPr>
          <w:rFonts w:asciiTheme="majorHAnsi" w:hAnsiTheme="majorHAnsi"/>
        </w:rPr>
        <w:t>Reznick</w:t>
      </w:r>
      <w:proofErr w:type="spellEnd"/>
      <w:r w:rsidR="00540AB2" w:rsidRPr="008F7C63">
        <w:rPr>
          <w:rFonts w:asciiTheme="majorHAnsi" w:hAnsiTheme="majorHAnsi"/>
        </w:rPr>
        <w:t xml:space="preserve">,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w:t>
      </w:r>
      <w:proofErr w:type="spellStart"/>
      <w:r w:rsidRPr="00FA3539">
        <w:rPr>
          <w:rFonts w:asciiTheme="majorHAnsi" w:hAnsiTheme="majorHAnsi"/>
        </w:rPr>
        <w:t>Gause</w:t>
      </w:r>
      <w:proofErr w:type="spellEnd"/>
      <w:r w:rsidRPr="00FA3539">
        <w:rPr>
          <w:rFonts w:asciiTheme="majorHAnsi" w:hAnsiTheme="majorHAnsi"/>
        </w:rPr>
        <w:t>,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7"/>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w:t>
      </w:r>
      <w:proofErr w:type="spellStart"/>
      <w:r w:rsidRPr="00E44048">
        <w:rPr>
          <w:rFonts w:asciiTheme="majorHAnsi" w:hAnsiTheme="majorHAnsi"/>
          <w:i/>
        </w:rPr>
        <w:t>offs</w:t>
      </w:r>
      <w:proofErr w:type="spellEnd"/>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7"/>
      <w:r w:rsidR="00217F3C">
        <w:rPr>
          <w:rStyle w:val="CommentReference"/>
        </w:rPr>
        <w:commentReference w:id="7"/>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proofErr w:type="spellStart"/>
      <w:r w:rsidR="00A46FBE" w:rsidRPr="00A46FBE">
        <w:rPr>
          <w:rFonts w:asciiTheme="majorHAnsi" w:hAnsiTheme="majorHAnsi"/>
        </w:rPr>
        <w:t>Reznick</w:t>
      </w:r>
      <w:proofErr w:type="spellEnd"/>
      <w:r w:rsidR="00A46FBE" w:rsidRPr="00A46FBE">
        <w:rPr>
          <w:rFonts w:asciiTheme="majorHAnsi" w:hAnsiTheme="majorHAnsi"/>
        </w:rPr>
        <w:t>,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8"/>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8"/>
      <w:r w:rsidR="004831FA">
        <w:rPr>
          <w:rStyle w:val="CommentReference"/>
        </w:rPr>
        <w:commentReference w:id="8"/>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 xml:space="preserve">o viés ecológico, o distúrbio é estudado principalmente enquanto um mecanismo que altera a abundância e a diversidade de espécies com diferentes estratégias de vida a partir da intensificação e do relaxamento das competições </w:t>
      </w:r>
      <w:proofErr w:type="spellStart"/>
      <w:r w:rsidRPr="00E44048">
        <w:rPr>
          <w:rFonts w:asciiTheme="majorHAnsi" w:hAnsiTheme="majorHAnsi" w:cs="Times New Roman"/>
          <w:color w:val="000000" w:themeColor="text1"/>
        </w:rPr>
        <w:t>intra</w:t>
      </w:r>
      <w:proofErr w:type="spellEnd"/>
      <w:r w:rsidRPr="00E44048">
        <w:rPr>
          <w:rFonts w:asciiTheme="majorHAnsi" w:hAnsiTheme="majorHAnsi" w:cs="Times New Roman"/>
          <w:color w:val="000000" w:themeColor="text1"/>
        </w:rPr>
        <w:t xml:space="preserve">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tornou-se o paradigma da área ao relacionar a ocorrência de estratégias de vida a determinadas condições ambientais tendo como base a dinâmica de populações regulada por </w:t>
      </w:r>
      <w:proofErr w:type="spellStart"/>
      <w:r w:rsidRPr="00E44048">
        <w:rPr>
          <w:rFonts w:asciiTheme="majorHAnsi" w:hAnsiTheme="majorHAnsi" w:cs="Times New Roman"/>
          <w:color w:val="000000" w:themeColor="text1"/>
        </w:rPr>
        <w:t>Lotka-Volterra</w:t>
      </w:r>
      <w:proofErr w:type="spellEnd"/>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w:t>
      </w:r>
      <w:proofErr w:type="spellStart"/>
      <w:r w:rsidR="000C2B71" w:rsidRPr="00A04662">
        <w:rPr>
          <w:rFonts w:asciiTheme="majorHAnsi" w:hAnsiTheme="majorHAnsi" w:cs="Times New Roman"/>
          <w:color w:val="000000" w:themeColor="text1"/>
        </w:rPr>
        <w:t>Charlesworth</w:t>
      </w:r>
      <w:proofErr w:type="spellEnd"/>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w:t>
      </w:r>
      <w:proofErr w:type="spellStart"/>
      <w:r w:rsidRPr="00E44048">
        <w:rPr>
          <w:rFonts w:asciiTheme="majorHAnsi" w:hAnsiTheme="majorHAnsi" w:cs="Times New Roman"/>
          <w:color w:val="000000" w:themeColor="text1"/>
        </w:rPr>
        <w:t>invasibilidade</w:t>
      </w:r>
      <w:proofErr w:type="spellEnd"/>
      <w:r w:rsidRPr="00E44048">
        <w:rPr>
          <w:rFonts w:asciiTheme="majorHAnsi" w:hAnsiTheme="majorHAnsi" w:cs="Times New Roman"/>
          <w:color w:val="000000" w:themeColor="text1"/>
        </w:rPr>
        <w:t>,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proofErr w:type="spellStart"/>
      <w:r w:rsidRPr="00587C8B">
        <w:rPr>
          <w:rFonts w:asciiTheme="majorHAnsi" w:hAnsiTheme="majorHAnsi"/>
          <w:i/>
          <w:color w:val="00000A"/>
        </w:rPr>
        <w:t>Adaptative</w:t>
      </w:r>
      <w:proofErr w:type="spellEnd"/>
      <w:r w:rsidRPr="00587C8B">
        <w:rPr>
          <w:rFonts w:asciiTheme="majorHAnsi" w:hAnsiTheme="majorHAnsi"/>
          <w:i/>
          <w:color w:val="00000A"/>
        </w:rPr>
        <w:t xml:space="preser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 xml:space="preserve">surgimento de polimorfismos verificadas ou </w:t>
      </w:r>
      <w:proofErr w:type="spellStart"/>
      <w:r w:rsidRPr="002F2CFA">
        <w:rPr>
          <w:rFonts w:asciiTheme="majorHAnsi" w:hAnsiTheme="majorHAnsi" w:cs="Times New Roman"/>
          <w:color w:val="000000" w:themeColor="text1"/>
        </w:rPr>
        <w:t>hipotetizadas</w:t>
      </w:r>
      <w:proofErr w:type="spellEnd"/>
      <w:r w:rsidRPr="002F2CFA">
        <w:rPr>
          <w:rFonts w:asciiTheme="majorHAnsi" w:hAnsiTheme="majorHAnsi" w:cs="Times New Roman"/>
          <w:color w:val="000000" w:themeColor="text1"/>
        </w:rPr>
        <w:t xml:space="preserve">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 xml:space="preserve">Bell, 2014; </w:t>
      </w:r>
      <w:proofErr w:type="spellStart"/>
      <w:r w:rsidR="004B6143" w:rsidRPr="002F2CFA">
        <w:rPr>
          <w:rFonts w:asciiTheme="majorHAnsi" w:hAnsiTheme="majorHAnsi" w:cs="Times New Roman"/>
          <w:color w:val="000000" w:themeColor="text1"/>
        </w:rPr>
        <w:t>Holsinger</w:t>
      </w:r>
      <w:proofErr w:type="spellEnd"/>
      <w:r w:rsidR="004B6143" w:rsidRPr="002F2CFA">
        <w:rPr>
          <w:rFonts w:asciiTheme="majorHAnsi" w:hAnsiTheme="majorHAnsi" w:cs="Times New Roman"/>
          <w:color w:val="000000" w:themeColor="text1"/>
        </w:rPr>
        <w:t>,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proofErr w:type="spellStart"/>
      <w:r w:rsidRPr="002F2CFA">
        <w:rPr>
          <w:rFonts w:asciiTheme="majorHAnsi" w:hAnsiTheme="majorHAnsi" w:cs="Times New Roman"/>
          <w:i/>
          <w:color w:val="000000" w:themeColor="text1"/>
        </w:rPr>
        <w:t>Adaptative</w:t>
      </w:r>
      <w:proofErr w:type="spellEnd"/>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519D0881"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proofErr w:type="spellStart"/>
      <w:r w:rsidR="000C2B71" w:rsidRPr="001C24C4">
        <w:rPr>
          <w:rFonts w:asciiTheme="majorHAnsi" w:hAnsiTheme="majorHAnsi" w:cs="Times"/>
          <w:color w:val="000000" w:themeColor="text1"/>
          <w:lang w:val="en-US"/>
        </w:rPr>
        <w:t>construção</w:t>
      </w:r>
      <w:proofErr w:type="spellEnd"/>
      <w:r w:rsidR="000C2B71" w:rsidRPr="001C24C4">
        <w:rPr>
          <w:rFonts w:asciiTheme="majorHAnsi" w:hAnsiTheme="majorHAnsi" w:cs="Times"/>
          <w:color w:val="000000" w:themeColor="text1"/>
          <w:lang w:val="en-US"/>
        </w:rPr>
        <w:t xml:space="preserve"> de </w:t>
      </w:r>
      <w:proofErr w:type="spellStart"/>
      <w:r w:rsidR="000C2B71" w:rsidRPr="001C24C4">
        <w:rPr>
          <w:rFonts w:asciiTheme="majorHAnsi" w:hAnsiTheme="majorHAnsi" w:cs="Times"/>
          <w:color w:val="000000" w:themeColor="text1"/>
          <w:lang w:val="en-US"/>
        </w:rPr>
        <w:t>nicho</w:t>
      </w:r>
      <w:proofErr w:type="spellEnd"/>
      <w:r w:rsidR="000C2B71" w:rsidRPr="001C24C4">
        <w:rPr>
          <w:rFonts w:asciiTheme="majorHAnsi" w:hAnsiTheme="majorHAnsi" w:cs="Times"/>
          <w:color w:val="000000" w:themeColor="text1"/>
          <w:lang w:val="en-US"/>
        </w:rPr>
        <w:t>:</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w:t>
      </w:r>
      <w:proofErr w:type="spellStart"/>
      <w:r w:rsidR="00367B88" w:rsidRPr="00C879E9">
        <w:rPr>
          <w:rFonts w:asciiTheme="majorHAnsi" w:hAnsiTheme="majorHAnsi" w:cs="Times"/>
          <w:color w:val="000000" w:themeColor="text1"/>
          <w:lang w:val="en-US"/>
        </w:rPr>
        <w:t>revisada</w:t>
      </w:r>
      <w:proofErr w:type="spellEnd"/>
      <w:r w:rsidR="00367B88" w:rsidRPr="00C879E9">
        <w:rPr>
          <w:rFonts w:asciiTheme="majorHAnsi" w:hAnsiTheme="majorHAnsi" w:cs="Times"/>
          <w:color w:val="000000" w:themeColor="text1"/>
          <w:lang w:val="en-US"/>
        </w:rPr>
        <w:t xml:space="preserve"> </w:t>
      </w:r>
      <w:proofErr w:type="spellStart"/>
      <w:r w:rsidR="00367B88" w:rsidRPr="00C879E9">
        <w:rPr>
          <w:rFonts w:asciiTheme="majorHAnsi" w:hAnsiTheme="majorHAnsi" w:cs="Times"/>
          <w:color w:val="000000" w:themeColor="text1"/>
          <w:lang w:val="en-US"/>
        </w:rPr>
        <w:t>em</w:t>
      </w:r>
      <w:proofErr w:type="spellEnd"/>
      <w:r w:rsidR="00367B88" w:rsidRPr="00C879E9">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genética</w:t>
      </w:r>
      <w:proofErr w:type="spellEnd"/>
      <w:r w:rsidR="000C2B71" w:rsidRPr="00C879E9">
        <w:rPr>
          <w:rFonts w:asciiTheme="majorHAnsi" w:hAnsiTheme="majorHAnsi" w:cs="Times"/>
          <w:color w:val="000000" w:themeColor="text1"/>
          <w:lang w:val="en-US"/>
        </w:rPr>
        <w:t xml:space="preserve"> de </w:t>
      </w:r>
      <w:proofErr w:type="spellStart"/>
      <w:r w:rsidR="000C2B71" w:rsidRPr="00C879E9">
        <w:rPr>
          <w:rFonts w:asciiTheme="majorHAnsi" w:hAnsiTheme="majorHAnsi" w:cs="Times"/>
          <w:color w:val="000000" w:themeColor="text1"/>
          <w:lang w:val="en-US"/>
        </w:rPr>
        <w:t>comunidades</w:t>
      </w:r>
      <w:proofErr w:type="spellEnd"/>
      <w:r w:rsidR="000C2B71" w:rsidRPr="00C879E9">
        <w:rPr>
          <w:rFonts w:asciiTheme="majorHAnsi" w:hAnsiTheme="majorHAnsi" w:cs="Times"/>
          <w:color w:val="000000" w:themeColor="text1"/>
          <w:lang w:val="en-US"/>
        </w:rPr>
        <w:t xml:space="preserve">: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proofErr w:type="spellStart"/>
      <w:r w:rsidR="00FB1310" w:rsidRPr="00C879E9">
        <w:rPr>
          <w:rFonts w:asciiTheme="majorHAnsi" w:hAnsiTheme="majorHAnsi" w:cs="Times"/>
          <w:color w:val="000000" w:themeColor="text1"/>
          <w:lang w:val="en-US"/>
        </w:rPr>
        <w:t>revisada</w:t>
      </w:r>
      <w:proofErr w:type="spellEnd"/>
      <w:r w:rsidR="00FB1310" w:rsidRPr="00C879E9">
        <w:rPr>
          <w:rFonts w:asciiTheme="majorHAnsi" w:hAnsiTheme="majorHAnsi" w:cs="Times"/>
          <w:color w:val="000000" w:themeColor="text1"/>
          <w:lang w:val="en-US"/>
        </w:rPr>
        <w:t xml:space="preserve"> </w:t>
      </w:r>
      <w:proofErr w:type="spellStart"/>
      <w:r w:rsidR="00FB1310" w:rsidRPr="00C879E9">
        <w:rPr>
          <w:rFonts w:asciiTheme="majorHAnsi" w:hAnsiTheme="majorHAnsi" w:cs="Times"/>
          <w:color w:val="000000" w:themeColor="text1"/>
          <w:lang w:val="en-US"/>
        </w:rPr>
        <w:t>em</w:t>
      </w:r>
      <w:proofErr w:type="spellEnd"/>
      <w:r w:rsidR="00FB1310" w:rsidRPr="00C879E9">
        <w:rPr>
          <w:rFonts w:asciiTheme="majorHAnsi" w:hAnsiTheme="majorHAnsi" w:cs="Times"/>
          <w:color w:val="000000" w:themeColor="text1"/>
          <w:lang w:val="en-US"/>
        </w:rPr>
        <w:t xml:space="preserve">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meta-</w:t>
      </w:r>
      <w:proofErr w:type="spellStart"/>
      <w:r w:rsidR="000C2B71" w:rsidRPr="00C879E9">
        <w:rPr>
          <w:rFonts w:asciiTheme="majorHAnsi" w:hAnsiTheme="majorHAnsi" w:cs="Times"/>
          <w:color w:val="000000" w:themeColor="text1"/>
          <w:lang w:val="en-US"/>
        </w:rPr>
        <w:t>comunidades</w:t>
      </w:r>
      <w:proofErr w:type="spellEnd"/>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em</w:t>
      </w:r>
      <w:proofErr w:type="spellEnd"/>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evolução</w:t>
      </w:r>
      <w:proofErr w:type="spellEnd"/>
      <w:r w:rsidR="000C2B71" w:rsidRPr="00C879E9">
        <w:rPr>
          <w:rFonts w:asciiTheme="majorHAnsi" w:hAnsiTheme="majorHAnsi" w:cs="Times"/>
          <w:color w:val="000000" w:themeColor="text1"/>
          <w:lang w:val="en-US"/>
        </w:rPr>
        <w:t xml:space="preserve">: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w:t>
      </w:r>
      <w:proofErr w:type="spellStart"/>
      <w:r w:rsidR="000C2B71" w:rsidRPr="00FB1310">
        <w:rPr>
          <w:rFonts w:asciiTheme="majorHAnsi" w:hAnsiTheme="majorHAnsi" w:cs="Times"/>
          <w:color w:val="000000" w:themeColor="text1"/>
          <w:lang w:val="en-US"/>
        </w:rPr>
        <w:t>mosaico</w:t>
      </w:r>
      <w:proofErr w:type="spellEnd"/>
      <w:r w:rsidR="000C2B71" w:rsidRPr="00FB1310">
        <w:rPr>
          <w:rFonts w:asciiTheme="majorHAnsi" w:hAnsiTheme="majorHAnsi" w:cs="Times"/>
          <w:color w:val="000000" w:themeColor="text1"/>
          <w:lang w:val="en-US"/>
        </w:rPr>
        <w:t xml:space="preserve"> </w:t>
      </w:r>
      <w:proofErr w:type="spellStart"/>
      <w:r w:rsidR="000C2B71" w:rsidRPr="00FB1310">
        <w:rPr>
          <w:rFonts w:asciiTheme="majorHAnsi" w:hAnsiTheme="majorHAnsi" w:cs="Times"/>
          <w:color w:val="000000" w:themeColor="text1"/>
          <w:lang w:val="en-US"/>
        </w:rPr>
        <w:t>geográfico</w:t>
      </w:r>
      <w:proofErr w:type="spellEnd"/>
      <w:r w:rsidR="000C2B71" w:rsidRPr="00FB1310">
        <w:rPr>
          <w:rFonts w:asciiTheme="majorHAnsi" w:hAnsiTheme="majorHAnsi" w:cs="Times"/>
          <w:color w:val="000000" w:themeColor="text1"/>
          <w:lang w:val="en-US"/>
        </w:rPr>
        <w:t xml:space="preserve"> da </w:t>
      </w:r>
      <w:proofErr w:type="spellStart"/>
      <w:r w:rsidR="000C2B71" w:rsidRPr="00FB1310">
        <w:rPr>
          <w:rFonts w:asciiTheme="majorHAnsi" w:hAnsiTheme="majorHAnsi" w:cs="Times"/>
          <w:color w:val="000000" w:themeColor="text1"/>
          <w:lang w:val="en-US"/>
        </w:rPr>
        <w:t>coevolução</w:t>
      </w:r>
      <w:proofErr w:type="spellEnd"/>
      <w:r w:rsidR="000C2B71" w:rsidRPr="00FB1310">
        <w:rPr>
          <w:rFonts w:asciiTheme="majorHAnsi" w:hAnsiTheme="majorHAnsi" w:cs="Times"/>
          <w:color w:val="000000" w:themeColor="text1"/>
          <w:lang w:val="en-US"/>
        </w:rPr>
        <w:t xml:space="preserve">: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xml:space="preserve">; </w:t>
      </w:r>
      <w:proofErr w:type="spellStart"/>
      <w:r w:rsidR="00443509" w:rsidRPr="00FB1310">
        <w:rPr>
          <w:rFonts w:asciiTheme="majorHAnsi" w:hAnsiTheme="majorHAnsi" w:cs="Times"/>
          <w:color w:val="000000" w:themeColor="text1"/>
          <w:lang w:val="en-US"/>
        </w:rPr>
        <w:t>filogenética</w:t>
      </w:r>
      <w:proofErr w:type="spellEnd"/>
      <w:r w:rsidR="00443509" w:rsidRPr="00FB1310">
        <w:rPr>
          <w:rFonts w:asciiTheme="majorHAnsi" w:hAnsiTheme="majorHAnsi" w:cs="Times"/>
          <w:color w:val="000000" w:themeColor="text1"/>
          <w:lang w:val="en-US"/>
        </w:rPr>
        <w:t xml:space="preserve"> </w:t>
      </w:r>
      <w:proofErr w:type="spellStart"/>
      <w:r w:rsidR="00443509" w:rsidRPr="00FB1310">
        <w:rPr>
          <w:rFonts w:asciiTheme="majorHAnsi" w:hAnsiTheme="majorHAnsi" w:cs="Times"/>
          <w:color w:val="000000" w:themeColor="text1"/>
          <w:lang w:val="en-US"/>
        </w:rPr>
        <w:t>comparativa</w:t>
      </w:r>
      <w:proofErr w:type="spellEnd"/>
      <w:r w:rsidR="000C2B71" w:rsidRPr="00FB1310">
        <w:rPr>
          <w:rFonts w:asciiTheme="majorHAnsi" w:hAnsiTheme="majorHAnsi" w:cs="Times"/>
          <w:color w:val="000000" w:themeColor="text1"/>
          <w:lang w:val="en-US"/>
        </w:rPr>
        <w:t xml:space="preserve"> e </w:t>
      </w:r>
      <w:proofErr w:type="spellStart"/>
      <w:r w:rsidR="000C2B71" w:rsidRPr="00FB1310">
        <w:rPr>
          <w:rFonts w:asciiTheme="majorHAnsi" w:hAnsiTheme="majorHAnsi" w:cs="Times"/>
          <w:color w:val="000000" w:themeColor="text1"/>
          <w:lang w:val="en-US"/>
        </w:rPr>
        <w:t>filogenética</w:t>
      </w:r>
      <w:proofErr w:type="spellEnd"/>
      <w:r w:rsidR="000C2B71" w:rsidRPr="00BB2E49">
        <w:rPr>
          <w:rFonts w:asciiTheme="majorHAnsi" w:hAnsiTheme="majorHAnsi" w:cs="Times"/>
          <w:color w:val="000000" w:themeColor="text1"/>
          <w:lang w:val="en-US"/>
        </w:rPr>
        <w:t xml:space="preserve"> de </w:t>
      </w:r>
      <w:proofErr w:type="spellStart"/>
      <w:r w:rsidR="000C2B71" w:rsidRPr="00BB2E49">
        <w:rPr>
          <w:rFonts w:asciiTheme="majorHAnsi" w:hAnsiTheme="majorHAnsi" w:cs="Times"/>
          <w:color w:val="000000" w:themeColor="text1"/>
          <w:lang w:val="en-US"/>
        </w:rPr>
        <w:t>comunidades</w:t>
      </w:r>
      <w:proofErr w:type="spellEnd"/>
      <w:r w:rsidR="000C2B71" w:rsidRPr="00BB2E49">
        <w:rPr>
          <w:rFonts w:asciiTheme="majorHAnsi" w:hAnsiTheme="majorHAnsi" w:cs="Times"/>
          <w:color w:val="000000" w:themeColor="text1"/>
          <w:lang w:val="en-US"/>
        </w:rPr>
        <w:t xml:space="preserve">: </w:t>
      </w:r>
      <w:proofErr w:type="spellStart"/>
      <w:r w:rsidR="000C2B71" w:rsidRPr="00BB2E49">
        <w:rPr>
          <w:rFonts w:asciiTheme="majorHAnsi" w:hAnsiTheme="majorHAnsi" w:cs="Times"/>
          <w:color w:val="000000" w:themeColor="text1"/>
          <w:lang w:val="en-US"/>
        </w:rPr>
        <w:t>revisadas</w:t>
      </w:r>
      <w:proofErr w:type="spellEnd"/>
      <w:r w:rsidR="000C2B71" w:rsidRPr="00BB2E49">
        <w:rPr>
          <w:rFonts w:asciiTheme="majorHAnsi" w:hAnsiTheme="majorHAnsi" w:cs="Times"/>
          <w:color w:val="000000" w:themeColor="text1"/>
          <w:lang w:val="en-US"/>
        </w:rPr>
        <w:t xml:space="preserve"> </w:t>
      </w:r>
      <w:proofErr w:type="spellStart"/>
      <w:r w:rsidR="000C2B71" w:rsidRPr="00BB2E49">
        <w:rPr>
          <w:rFonts w:asciiTheme="majorHAnsi" w:hAnsiTheme="majorHAnsi" w:cs="Times"/>
          <w:color w:val="000000" w:themeColor="text1"/>
          <w:lang w:val="en-US"/>
        </w:rPr>
        <w:t>em</w:t>
      </w:r>
      <w:proofErr w:type="spellEnd"/>
      <w:r w:rsidR="000C2B71" w:rsidRPr="00BB2E49">
        <w:rPr>
          <w:rFonts w:asciiTheme="majorHAnsi" w:hAnsiTheme="majorHAnsi" w:cs="Times"/>
          <w:color w:val="000000" w:themeColor="text1"/>
          <w:lang w:val="en-US"/>
        </w:rPr>
        <w:t xml:space="preserve">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w:t>
      </w:r>
      <w:proofErr w:type="spellStart"/>
      <w:r w:rsidR="00060C6B">
        <w:rPr>
          <w:rFonts w:asciiTheme="majorHAnsi" w:hAnsiTheme="majorHAnsi" w:cs="Times"/>
          <w:color w:val="000000" w:themeColor="text1"/>
          <w:lang w:val="en-US"/>
        </w:rPr>
        <w:t>Entretanto</w:t>
      </w:r>
      <w:proofErr w:type="spellEnd"/>
      <w:r w:rsidR="00060C6B">
        <w:rPr>
          <w:rFonts w:asciiTheme="majorHAnsi" w:hAnsiTheme="majorHAnsi" w:cs="Times"/>
          <w:color w:val="000000" w:themeColor="text1"/>
          <w:lang w:val="en-US"/>
        </w:rPr>
        <w:t xml:space="preserve">,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0C2B71" w:rsidRPr="00E44048">
        <w:rPr>
          <w:rFonts w:asciiTheme="majorHAnsi" w:hAnsiTheme="majorHAnsi" w:cs="Times New Roman"/>
          <w:color w:val="000000" w:themeColor="text1"/>
        </w:rPr>
        <w:t>eco-evolutivas</w:t>
      </w:r>
      <w:proofErr w:type="spellEnd"/>
      <w:r w:rsidR="000C2B71" w:rsidRPr="00E44048">
        <w:rPr>
          <w:rFonts w:asciiTheme="majorHAnsi" w:hAnsiTheme="majorHAnsi" w:cs="Times New Roman"/>
          <w:color w:val="000000" w:themeColor="text1"/>
        </w:rPr>
        <w:t xml:space="preserve">.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9"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9"/>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0" w:name="_Toc487972243"/>
      <w:r w:rsidRPr="007F7CAE">
        <w:t>5</w:t>
      </w:r>
      <w:r w:rsidR="00A564CF" w:rsidRPr="007F7CAE">
        <w:t xml:space="preserve">.1 </w:t>
      </w:r>
      <w:r w:rsidR="00A564CF" w:rsidRPr="007F7CAE">
        <w:tab/>
      </w:r>
      <w:r w:rsidR="00A564CF" w:rsidRPr="005117BD">
        <w:rPr>
          <w:color w:val="000000" w:themeColor="text1"/>
        </w:rPr>
        <w:t>Descrição do modelo</w:t>
      </w:r>
      <w:bookmarkEnd w:id="10"/>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 xml:space="preserve">IBM - Individual </w:t>
      </w:r>
      <w:proofErr w:type="spellStart"/>
      <w:r w:rsidRPr="00233AB2">
        <w:rPr>
          <w:rFonts w:asciiTheme="majorHAnsi" w:hAnsiTheme="majorHAnsi"/>
          <w:i/>
          <w:sz w:val="24"/>
          <w:szCs w:val="24"/>
        </w:rPr>
        <w:t>Based</w:t>
      </w:r>
      <w:proofErr w:type="spellEnd"/>
      <w:r w:rsidRPr="00233AB2">
        <w:rPr>
          <w:rFonts w:asciiTheme="majorHAnsi" w:hAnsiTheme="majorHAnsi"/>
          <w:i/>
          <w:sz w:val="24"/>
          <w:szCs w:val="24"/>
        </w:rPr>
        <w:t xml:space="preserve"> </w:t>
      </w:r>
      <w:proofErr w:type="spellStart"/>
      <w:r w:rsidRPr="00233AB2">
        <w:rPr>
          <w:rFonts w:asciiTheme="majorHAnsi" w:hAnsiTheme="majorHAnsi"/>
          <w:i/>
          <w:sz w:val="24"/>
          <w:szCs w:val="24"/>
        </w:rPr>
        <w:t>Model</w:t>
      </w:r>
      <w:proofErr w:type="spellEnd"/>
      <w:r w:rsidRPr="00233AB2">
        <w:rPr>
          <w:rFonts w:asciiTheme="majorHAnsi" w:hAnsiTheme="majorHAnsi"/>
          <w:sz w:val="24"/>
          <w:szCs w:val="24"/>
        </w:rPr>
        <w:t xml:space="preserve">) não </w:t>
      </w:r>
      <w:proofErr w:type="spellStart"/>
      <w:r w:rsidRPr="000C5276">
        <w:rPr>
          <w:rFonts w:asciiTheme="majorHAnsi" w:hAnsiTheme="majorHAnsi"/>
          <w:sz w:val="24"/>
          <w:szCs w:val="24"/>
        </w:rPr>
        <w:t>espacializado</w:t>
      </w:r>
      <w:proofErr w:type="spellEnd"/>
      <w:r w:rsidRPr="000C5276">
        <w:rPr>
          <w:rFonts w:asciiTheme="majorHAnsi" w:hAnsiTheme="majorHAnsi"/>
          <w:sz w:val="24"/>
          <w:szCs w:val="24"/>
        </w:rPr>
        <w:t xml:space="preserve"> utilizando o software R (</w:t>
      </w:r>
      <w:proofErr w:type="spellStart"/>
      <w:r w:rsidR="00B52025" w:rsidRPr="000C5276">
        <w:rPr>
          <w:rFonts w:asciiTheme="majorHAnsi" w:hAnsiTheme="majorHAnsi"/>
          <w:sz w:val="24"/>
          <w:szCs w:val="24"/>
        </w:rPr>
        <w:t>R</w:t>
      </w:r>
      <w:proofErr w:type="spellEnd"/>
      <w:r w:rsidR="00B52025" w:rsidRPr="000C5276">
        <w:rPr>
          <w:rFonts w:asciiTheme="majorHAnsi" w:hAnsiTheme="majorHAnsi"/>
          <w:sz w:val="24"/>
          <w:szCs w:val="24"/>
        </w:rPr>
        <w:t xml:space="preserve">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1"/>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1"/>
      <w:r w:rsidR="007640FC">
        <w:rPr>
          <w:rStyle w:val="CommentReference"/>
          <w:rFonts w:asciiTheme="minorHAnsi" w:hAnsiTheme="minorHAnsi" w:cstheme="minorBidi"/>
        </w:rPr>
        <w:commentReference w:id="11"/>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2"/>
      <w:r w:rsidRPr="00233AB2">
        <w:rPr>
          <w:rFonts w:asciiTheme="majorHAnsi" w:hAnsiTheme="majorHAnsi"/>
          <w:sz w:val="24"/>
          <w:szCs w:val="24"/>
        </w:rPr>
        <w:t>um número de gametas masculinos que é igual para todos os indivíduos independente de suas estratégias</w:t>
      </w:r>
      <w:commentRangeEnd w:id="12"/>
      <w:r w:rsidR="00C70DFE">
        <w:rPr>
          <w:rStyle w:val="CommentReference"/>
          <w:rFonts w:asciiTheme="minorHAnsi" w:hAnsiTheme="minorHAnsi" w:cstheme="minorBidi"/>
        </w:rPr>
        <w:commentReference w:id="12"/>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3" w:name="_Toc487972244"/>
      <w:r w:rsidRPr="007F7CAE">
        <w:t>5</w:t>
      </w:r>
      <w:r w:rsidR="00A564CF" w:rsidRPr="007F7CAE">
        <w:t xml:space="preserve">.2 </w:t>
      </w:r>
      <w:r w:rsidR="00A564CF" w:rsidRPr="007F7CAE">
        <w:tab/>
      </w:r>
      <w:r w:rsidR="001054C0" w:rsidRPr="005117BD">
        <w:rPr>
          <w:color w:val="000000" w:themeColor="text1"/>
        </w:rPr>
        <w:t>Cenários simulados</w:t>
      </w:r>
      <w:bookmarkEnd w:id="13"/>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xml:space="preserve">) e taxa de mutação nula; e as simulações do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proofErr w:type="spellStart"/>
      <w:r w:rsidRPr="00A60F0E">
        <w:rPr>
          <w:rStyle w:val="s3"/>
          <w:rFonts w:asciiTheme="majorHAnsi" w:hAnsiTheme="majorHAnsi"/>
          <w:color w:val="000000" w:themeColor="text1"/>
          <w:sz w:val="24"/>
          <w:szCs w:val="24"/>
        </w:rPr>
        <w:t>Oksanen</w:t>
      </w:r>
      <w:proofErr w:type="spellEnd"/>
      <w:r w:rsidRPr="00A60F0E">
        <w:rPr>
          <w:rStyle w:val="s3"/>
          <w:rFonts w:asciiTheme="majorHAnsi" w:hAnsiTheme="majorHAnsi"/>
          <w:color w:val="000000" w:themeColor="text1"/>
          <w:sz w:val="24"/>
          <w:szCs w:val="24"/>
        </w:rPr>
        <w:t xml:space="preserve">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4"/>
      <w:r w:rsidRPr="00233AB2">
        <w:rPr>
          <w:rStyle w:val="s2"/>
          <w:rFonts w:asciiTheme="majorHAnsi" w:hAnsiTheme="majorHAnsi"/>
          <w:color w:val="000000" w:themeColor="text1"/>
          <w:sz w:val="24"/>
          <w:szCs w:val="24"/>
        </w:rPr>
        <w:t xml:space="preserve">variar a riqueza de cinco a 500, </w:t>
      </w:r>
      <w:commentRangeEnd w:id="14"/>
      <w:r w:rsidR="0087410C">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proofErr w:type="spellStart"/>
      <w:r w:rsidRPr="00233AB2">
        <w:rPr>
          <w:rStyle w:val="s2"/>
          <w:rFonts w:asciiTheme="majorHAnsi" w:hAnsiTheme="majorHAnsi"/>
          <w:i/>
          <w:color w:val="000000" w:themeColor="text1"/>
          <w:sz w:val="24"/>
          <w:szCs w:val="24"/>
        </w:rPr>
        <w:t>Bertholletia</w:t>
      </w:r>
      <w:proofErr w:type="spellEnd"/>
      <w:r w:rsidRPr="00233AB2">
        <w:rPr>
          <w:rStyle w:val="s2"/>
          <w:rFonts w:asciiTheme="majorHAnsi" w:hAnsiTheme="majorHAnsi"/>
          <w:i/>
          <w:color w:val="000000" w:themeColor="text1"/>
          <w:sz w:val="24"/>
          <w:szCs w:val="24"/>
        </w:rPr>
        <w:t xml:space="preserve">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proofErr w:type="spellStart"/>
      <w:r w:rsidRPr="00181B57">
        <w:rPr>
          <w:rStyle w:val="s3"/>
          <w:rFonts w:asciiTheme="majorHAnsi" w:hAnsiTheme="majorHAnsi"/>
          <w:color w:val="000000" w:themeColor="text1"/>
          <w:sz w:val="24"/>
          <w:szCs w:val="24"/>
        </w:rPr>
        <w:t>Rockwell</w:t>
      </w:r>
      <w:proofErr w:type="spellEnd"/>
      <w:r w:rsidRPr="00181B57">
        <w:rPr>
          <w:rStyle w:val="s3"/>
          <w:rFonts w:asciiTheme="majorHAnsi" w:hAnsiTheme="majorHAnsi"/>
          <w:color w:val="000000" w:themeColor="text1"/>
          <w:sz w:val="24"/>
          <w:szCs w:val="24"/>
        </w:rPr>
        <w:t xml:space="preserve">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 xml:space="preserve">Valores de parâmetros utilizados em cada grupo de simulações (cenários evolutivo, ecológico e </w:t>
      </w:r>
      <w:proofErr w:type="spellStart"/>
      <w:r w:rsidRPr="00F326B5">
        <w:rPr>
          <w:rFonts w:asciiTheme="majorHAnsi" w:hAnsiTheme="majorHAnsi"/>
          <w:sz w:val="24"/>
          <w:szCs w:val="24"/>
        </w:rPr>
        <w:t>eco-evolutivo</w:t>
      </w:r>
      <w:proofErr w:type="spellEnd"/>
      <w:r w:rsidRPr="00F326B5">
        <w:rPr>
          <w:rFonts w:asciiTheme="majorHAnsi" w:hAnsiTheme="majorHAnsi"/>
          <w:sz w:val="24"/>
          <w:szCs w:val="24"/>
        </w:rPr>
        <w:t>).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5" w:name="_Toc487972245"/>
      <w:r w:rsidRPr="007F7CAE">
        <w:t>5</w:t>
      </w:r>
      <w:r w:rsidR="00A564CF" w:rsidRPr="007F7CAE">
        <w:t xml:space="preserve">.3 </w:t>
      </w:r>
      <w:r w:rsidR="00E25784" w:rsidRPr="007F7CAE">
        <w:tab/>
      </w:r>
      <w:commentRangeStart w:id="16"/>
      <w:r w:rsidR="00E25784" w:rsidRPr="005117BD">
        <w:rPr>
          <w:color w:val="000000" w:themeColor="text1"/>
        </w:rPr>
        <w:t>V</w:t>
      </w:r>
      <w:r w:rsidR="00A564CF" w:rsidRPr="005117BD">
        <w:rPr>
          <w:color w:val="000000" w:themeColor="text1"/>
        </w:rPr>
        <w:t>ariáveis operacionais</w:t>
      </w:r>
      <w:commentRangeEnd w:id="16"/>
      <w:r w:rsidR="00C379F8">
        <w:rPr>
          <w:rStyle w:val="CommentReference"/>
          <w:rFonts w:eastAsiaTheme="minorHAnsi" w:cstheme="minorBidi"/>
          <w:b w:val="0"/>
          <w:smallCaps w:val="0"/>
          <w:color w:val="auto"/>
        </w:rPr>
        <w:commentReference w:id="16"/>
      </w:r>
      <w:bookmarkEnd w:id="15"/>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7"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7"/>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Quantificamos as estratégias de vida presentes nas comunidades por meio de três variáveis contínuas: (i) média do índice de estratégia de vida, (</w:t>
      </w:r>
      <w:proofErr w:type="spellStart"/>
      <w:r w:rsidRPr="00233AB2">
        <w:rPr>
          <w:rFonts w:asciiTheme="majorHAnsi" w:hAnsiTheme="majorHAnsi"/>
          <w:sz w:val="24"/>
          <w:szCs w:val="24"/>
        </w:rPr>
        <w:t>ii</w:t>
      </w:r>
      <w:proofErr w:type="spellEnd"/>
      <w:r w:rsidRPr="00233AB2">
        <w:rPr>
          <w:rFonts w:asciiTheme="majorHAnsi" w:hAnsiTheme="majorHAnsi"/>
          <w:sz w:val="24"/>
          <w:szCs w:val="24"/>
        </w:rPr>
        <w:t>) variância total do índice de estratégia de vida e (</w:t>
      </w:r>
      <w:proofErr w:type="spellStart"/>
      <w:r w:rsidRPr="00233AB2">
        <w:rPr>
          <w:rFonts w:asciiTheme="majorHAnsi" w:hAnsiTheme="majorHAnsi"/>
          <w:sz w:val="24"/>
          <w:szCs w:val="24"/>
        </w:rPr>
        <w:t>iii</w:t>
      </w:r>
      <w:proofErr w:type="spellEnd"/>
      <w:r w:rsidRPr="00233AB2">
        <w:rPr>
          <w:rFonts w:asciiTheme="majorHAnsi" w:hAnsiTheme="majorHAnsi"/>
          <w:sz w:val="24"/>
          <w:szCs w:val="24"/>
        </w:rPr>
        <w:t xml:space="preserve">)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8"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8"/>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três variáveis preditoras: duas que, em conjunto, definem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9"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9"/>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w:t>
      </w:r>
      <w:proofErr w:type="spellStart"/>
      <w:r w:rsidR="00C803FF">
        <w:rPr>
          <w:rFonts w:asciiTheme="majorHAnsi" w:hAnsiTheme="majorHAnsi"/>
          <w:sz w:val="24"/>
          <w:szCs w:val="24"/>
        </w:rPr>
        <w:t>Burnham</w:t>
      </w:r>
      <w:proofErr w:type="spellEnd"/>
      <w:r w:rsidR="00C803FF">
        <w:rPr>
          <w:rFonts w:asciiTheme="majorHAnsi" w:hAnsiTheme="majorHAnsi"/>
          <w:sz w:val="24"/>
          <w:szCs w:val="24"/>
        </w:rPr>
        <w:t xml:space="preserve">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Para cada cenário, ajustamos modelos lineares e não lineares </w:t>
      </w:r>
      <w:r w:rsidR="00B221AF">
        <w:rPr>
          <w:rFonts w:asciiTheme="majorHAnsi" w:hAnsiTheme="majorHAnsi"/>
          <w:sz w:val="24"/>
          <w:szCs w:val="24"/>
        </w:rPr>
        <w:t>(</w:t>
      </w:r>
      <w:proofErr w:type="spellStart"/>
      <w:r w:rsidR="00B221AF">
        <w:rPr>
          <w:rFonts w:asciiTheme="majorHAnsi" w:hAnsiTheme="majorHAnsi"/>
          <w:sz w:val="24"/>
          <w:szCs w:val="24"/>
        </w:rPr>
        <w:t>Bolker</w:t>
      </w:r>
      <w:proofErr w:type="spellEnd"/>
      <w:r w:rsidR="00B221AF">
        <w:rPr>
          <w:rFonts w:asciiTheme="majorHAnsi" w:hAnsiTheme="majorHAnsi"/>
          <w:sz w:val="24"/>
          <w:szCs w:val="24"/>
        </w:rPr>
        <w:t xml:space="preserve">,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representaram possíveis </w:t>
      </w:r>
      <w:r w:rsidR="00F527DB">
        <w:rPr>
          <w:rFonts w:asciiTheme="majorHAnsi" w:hAnsiTheme="majorHAnsi"/>
          <w:sz w:val="24"/>
          <w:szCs w:val="24"/>
        </w:rPr>
        <w:t xml:space="preserve">formas para explicar as relações observadas </w:t>
      </w:r>
      <w:r w:rsidR="0019561E">
        <w:rPr>
          <w:rFonts w:asciiTheme="majorHAnsi" w:hAnsiTheme="majorHAnsi"/>
          <w:sz w:val="24"/>
          <w:szCs w:val="24"/>
        </w:rPr>
        <w:t>entre as variáveis de interesse e o índice de distúrbio.</w:t>
      </w:r>
      <w:r w:rsidRPr="00233AB2">
        <w:rPr>
          <w:rFonts w:asciiTheme="majorHAnsi" w:hAnsiTheme="majorHAnsi"/>
          <w:sz w:val="24"/>
          <w:szCs w:val="24"/>
        </w:rPr>
        <w:t xml:space="preserve"> As distribuições de erro utilizadas foram a </w:t>
      </w:r>
      <w:commentRangeStart w:id="20"/>
      <w:r w:rsidRPr="00233AB2">
        <w:rPr>
          <w:rFonts w:asciiTheme="majorHAnsi" w:hAnsiTheme="majorHAnsi"/>
          <w:sz w:val="24"/>
          <w:szCs w:val="24"/>
        </w:rPr>
        <w:t>normal e a gama</w:t>
      </w:r>
      <w:commentRangeEnd w:id="20"/>
      <w:r w:rsidR="006A78E6">
        <w:rPr>
          <w:rStyle w:val="CommentReference"/>
          <w:rFonts w:asciiTheme="minorHAnsi" w:hAnsiTheme="minorHAnsi" w:cstheme="minorBidi"/>
        </w:rPr>
        <w:commentReference w:id="20"/>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w:t>
      </w:r>
      <w:proofErr w:type="spellStart"/>
      <w:r w:rsidRPr="00233AB2">
        <w:rPr>
          <w:rFonts w:asciiTheme="majorHAnsi" w:hAnsiTheme="majorHAnsi"/>
          <w:sz w:val="24"/>
          <w:szCs w:val="24"/>
        </w:rPr>
        <w:t>Holling</w:t>
      </w:r>
      <w:proofErr w:type="spellEnd"/>
      <w:r w:rsidRPr="00233AB2">
        <w:rPr>
          <w:rFonts w:asciiTheme="majorHAnsi" w:hAnsiTheme="majorHAnsi"/>
          <w:sz w:val="24"/>
          <w:szCs w:val="24"/>
        </w:rPr>
        <w:t xml:space="preserve">,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w:t>
      </w:r>
      <w:proofErr w:type="spellStart"/>
      <w:r w:rsidR="00D24E18">
        <w:rPr>
          <w:rFonts w:asciiTheme="majorHAnsi" w:hAnsiTheme="majorHAnsi"/>
          <w:sz w:val="24"/>
          <w:szCs w:val="24"/>
        </w:rPr>
        <w:t>Akaike</w:t>
      </w:r>
      <w:proofErr w:type="spellEnd"/>
      <w:r w:rsidR="00D24E18">
        <w:rPr>
          <w:rFonts w:asciiTheme="majorHAnsi" w:hAnsiTheme="majorHAnsi"/>
          <w:sz w:val="24"/>
          <w:szCs w:val="24"/>
        </w:rPr>
        <w:t xml:space="preserv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1"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21"/>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2"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2"/>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3" w:name="_Toc487972251"/>
      <w:r w:rsidRPr="00024D30">
        <w:rPr>
          <w:smallCaps/>
        </w:rPr>
        <w:t>6</w:t>
      </w:r>
      <w:r w:rsidR="0015276C" w:rsidRPr="00024D30">
        <w:rPr>
          <w:smallCaps/>
        </w:rPr>
        <w:t xml:space="preserve">.1.1 </w:t>
      </w:r>
      <w:r w:rsidR="0015276C" w:rsidRPr="00024D30">
        <w:rPr>
          <w:smallCaps/>
        </w:rPr>
        <w:tab/>
        <w:t>Estratégia de vida média</w:t>
      </w:r>
      <w:bookmarkEnd w:id="23"/>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4"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4"/>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5"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5"/>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6"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6"/>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7"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7"/>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8"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8"/>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9" w:name="_Toc487972257"/>
      <w:r w:rsidRPr="007F7CAE">
        <w:t>6</w:t>
      </w:r>
      <w:r w:rsidR="0015276C" w:rsidRPr="007F7CAE">
        <w:t xml:space="preserve">.3 </w:t>
      </w:r>
      <w:r w:rsidR="0015276C" w:rsidRPr="007F7CAE">
        <w:tab/>
      </w:r>
      <w:r w:rsidR="0015276C" w:rsidRPr="00EC0C87">
        <w:rPr>
          <w:color w:val="000000" w:themeColor="text1"/>
        </w:rPr>
        <w:t xml:space="preserve">Cenário </w:t>
      </w:r>
      <w:proofErr w:type="spellStart"/>
      <w:r w:rsidR="0015276C" w:rsidRPr="00EC0C87">
        <w:rPr>
          <w:color w:val="000000" w:themeColor="text1"/>
        </w:rPr>
        <w:t>eco-evolutivo</w:t>
      </w:r>
      <w:proofErr w:type="spellEnd"/>
      <w:r w:rsidR="0015276C" w:rsidRPr="00EC0C87">
        <w:rPr>
          <w:color w:val="000000" w:themeColor="text1"/>
        </w:rPr>
        <w:t>: diversas espécies com mutação</w:t>
      </w:r>
      <w:bookmarkEnd w:id="29"/>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 xml:space="preserve">nário </w:t>
      </w:r>
      <w:proofErr w:type="spellStart"/>
      <w:r w:rsidR="002F34A1">
        <w:rPr>
          <w:rFonts w:ascii="Calibri Light" w:hAnsi="Calibri Light"/>
          <w:sz w:val="24"/>
          <w:szCs w:val="24"/>
        </w:rPr>
        <w:t>eco-evolutivo</w:t>
      </w:r>
      <w:proofErr w:type="spellEnd"/>
      <w:r w:rsidR="002F34A1">
        <w:rPr>
          <w:rFonts w:ascii="Calibri Light" w:hAnsi="Calibri Light"/>
          <w:sz w:val="24"/>
          <w:szCs w:val="24"/>
        </w:rPr>
        <w:t xml:space="preserve">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0"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30"/>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w:t>
      </w:r>
      <w:proofErr w:type="spellStart"/>
      <w:r w:rsidRPr="009E4037">
        <w:rPr>
          <w:rFonts w:ascii="Calibri Light" w:hAnsi="Calibri Light"/>
          <w:sz w:val="24"/>
          <w:szCs w:val="24"/>
        </w:rPr>
        <w:t>eco-evolutivo</w:t>
      </w:r>
      <w:proofErr w:type="spellEnd"/>
      <w:r w:rsidRPr="009E4037">
        <w:rPr>
          <w:rFonts w:ascii="Calibri Light" w:hAnsi="Calibri Light"/>
          <w:sz w:val="24"/>
          <w:szCs w:val="24"/>
        </w:rPr>
        <w:t xml:space="preserve">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proofErr w:type="spellStart"/>
      <w:r w:rsidRPr="007E5525">
        <w:rPr>
          <w:rFonts w:ascii="Calibri Light" w:hAnsi="Calibri Light"/>
          <w:sz w:val="24"/>
          <w:szCs w:val="24"/>
        </w:rPr>
        <w:t>eco-evolutivo</w:t>
      </w:r>
      <w:proofErr w:type="spellEnd"/>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w:t>
      </w:r>
      <w:proofErr w:type="spellStart"/>
      <w:r w:rsidRPr="007E5525">
        <w:rPr>
          <w:rFonts w:ascii="Calibri Light" w:hAnsi="Calibri Light"/>
          <w:color w:val="000000" w:themeColor="text1"/>
          <w:sz w:val="24"/>
          <w:szCs w:val="24"/>
        </w:rPr>
        <w:t>eco-evolutivo</w:t>
      </w:r>
      <w:proofErr w:type="spellEnd"/>
      <w:r w:rsidRPr="007E5525">
        <w:rPr>
          <w:rFonts w:ascii="Calibri Light" w:hAnsi="Calibri Light"/>
          <w:color w:val="000000" w:themeColor="text1"/>
          <w:sz w:val="24"/>
          <w:szCs w:val="24"/>
        </w:rPr>
        <w:t xml:space="preserve">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1"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1"/>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w:t>
      </w:r>
      <w:proofErr w:type="spellStart"/>
      <w:r w:rsidRPr="007E5525">
        <w:rPr>
          <w:rFonts w:ascii="Calibri Light" w:hAnsi="Calibri Light"/>
          <w:sz w:val="24"/>
          <w:szCs w:val="24"/>
        </w:rPr>
        <w:t>eco-evolutivo</w:t>
      </w:r>
      <w:proofErr w:type="spellEnd"/>
      <w:r w:rsidRPr="007E5525">
        <w:rPr>
          <w:rFonts w:ascii="Calibri Light" w:hAnsi="Calibri Light"/>
          <w:sz w:val="24"/>
          <w:szCs w:val="24"/>
        </w:rPr>
        <w:t xml:space="preserve">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2"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2"/>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 xml:space="preserve">a para o cenário </w:t>
      </w:r>
      <w:proofErr w:type="spellStart"/>
      <w:r>
        <w:rPr>
          <w:rFonts w:ascii="Calibri Light" w:hAnsi="Calibri Light"/>
          <w:sz w:val="24"/>
          <w:szCs w:val="24"/>
        </w:rPr>
        <w:t>eco-evolutivo</w:t>
      </w:r>
      <w:proofErr w:type="spellEnd"/>
      <w:r>
        <w:rPr>
          <w:rFonts w:ascii="Calibri Light" w:hAnsi="Calibri Light"/>
          <w:sz w:val="24"/>
          <w:szCs w:val="24"/>
        </w:rPr>
        <w:t xml:space="preserve">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w:t>
      </w:r>
      <w:proofErr w:type="spellStart"/>
      <w:r w:rsidR="001E4399" w:rsidRPr="00F93A35">
        <w:rPr>
          <w:rFonts w:ascii="Calibri Light" w:hAnsi="Calibri Light"/>
          <w:sz w:val="24"/>
          <w:szCs w:val="24"/>
        </w:rPr>
        <w:t>eco-evolutivo</w:t>
      </w:r>
      <w:proofErr w:type="spellEnd"/>
      <w:r w:rsidR="001E4399" w:rsidRPr="00F93A35">
        <w:rPr>
          <w:rFonts w:ascii="Calibri Light" w:hAnsi="Calibri Light"/>
          <w:sz w:val="24"/>
          <w:szCs w:val="24"/>
        </w:rPr>
        <w:t>,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proofErr w:type="spellStart"/>
      <w:r>
        <w:rPr>
          <w:rFonts w:ascii="Calibri Light" w:hAnsi="Calibri Light"/>
          <w:sz w:val="22"/>
          <w:szCs w:val="22"/>
        </w:rPr>
        <w:t>eco-evolutivo</w:t>
      </w:r>
      <w:proofErr w:type="spellEnd"/>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3"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3"/>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 xml:space="preserve">com distúrbios </w:t>
      </w:r>
      <w:proofErr w:type="gramStart"/>
      <w:r w:rsidR="00650175" w:rsidRPr="00173A56">
        <w:rPr>
          <w:rFonts w:asciiTheme="majorHAnsi" w:hAnsiTheme="majorHAnsi"/>
          <w:color w:val="000000" w:themeColor="text1"/>
          <w:sz w:val="24"/>
          <w:szCs w:val="24"/>
        </w:rPr>
        <w:t>mais</w:t>
      </w:r>
      <w:proofErr w:type="gramEnd"/>
      <w:r w:rsidR="00650175" w:rsidRPr="00173A56">
        <w:rPr>
          <w:rFonts w:asciiTheme="majorHAnsi" w:hAnsiTheme="majorHAnsi"/>
          <w:color w:val="000000" w:themeColor="text1"/>
          <w:sz w:val="24"/>
          <w:szCs w:val="24"/>
        </w:rPr>
        <w:t xml:space="preserve">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1FD322F6"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4"/>
      <w:r w:rsidR="00626B20" w:rsidRPr="00530DAD">
        <w:rPr>
          <w:rFonts w:asciiTheme="majorHAnsi" w:hAnsiTheme="majorHAnsi"/>
          <w:color w:val="000000" w:themeColor="text1"/>
        </w:rPr>
        <w:t>(</w:t>
      </w:r>
      <w:proofErr w:type="spellStart"/>
      <w:r w:rsidR="00626B20" w:rsidRPr="00530DAD">
        <w:rPr>
          <w:rFonts w:asciiTheme="majorHAnsi" w:hAnsiTheme="majorHAnsi" w:cs="Times New Roman"/>
          <w:color w:val="000000" w:themeColor="text1"/>
        </w:rPr>
        <w:t>Charlesworth</w:t>
      </w:r>
      <w:proofErr w:type="spellEnd"/>
      <w:r w:rsidR="00626B20" w:rsidRPr="00530DAD">
        <w:rPr>
          <w:rFonts w:asciiTheme="majorHAnsi" w:hAnsiTheme="majorHAnsi" w:cs="Times New Roman"/>
          <w:color w:val="000000" w:themeColor="text1"/>
        </w:rPr>
        <w:t>,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4"/>
      <w:r w:rsidR="00630AEF">
        <w:rPr>
          <w:rStyle w:val="CommentReference"/>
        </w:rPr>
        <w:commentReference w:id="34"/>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854C0B" w:rsidRPr="00194690">
        <w:rPr>
          <w:rFonts w:asciiTheme="majorHAnsi" w:hAnsiTheme="majorHAnsi"/>
          <w:color w:val="000000" w:themeColor="text1"/>
        </w:rPr>
        <w:t>Reznick</w:t>
      </w:r>
      <w:proofErr w:type="spellEnd"/>
      <w:r w:rsidR="00854C0B"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w:t>
      </w:r>
      <w:proofErr w:type="spellStart"/>
      <w:r w:rsidR="00A9438A" w:rsidRPr="00194690">
        <w:rPr>
          <w:rFonts w:asciiTheme="majorHAnsi" w:hAnsiTheme="majorHAnsi"/>
          <w:color w:val="000000" w:themeColor="text1"/>
        </w:rPr>
        <w:t>iteroparidade</w:t>
      </w:r>
      <w:proofErr w:type="spellEnd"/>
      <w:r w:rsidR="00A9438A" w:rsidRPr="00194690">
        <w:rPr>
          <w:rFonts w:asciiTheme="majorHAnsi" w:hAnsiTheme="majorHAnsi"/>
          <w:color w:val="000000" w:themeColor="text1"/>
        </w:rPr>
        <w:t xml:space="preserve"> vs. </w:t>
      </w:r>
      <w:proofErr w:type="spellStart"/>
      <w:r w:rsidR="00A9438A" w:rsidRPr="00194690">
        <w:rPr>
          <w:rFonts w:asciiTheme="majorHAnsi" w:hAnsiTheme="majorHAnsi"/>
          <w:color w:val="000000" w:themeColor="text1"/>
        </w:rPr>
        <w:t>semelparidade</w:t>
      </w:r>
      <w:proofErr w:type="spellEnd"/>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número vs.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51B97536"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5"/>
      <w:r w:rsidRPr="00980F59">
        <w:rPr>
          <w:rFonts w:asciiTheme="majorHAnsi" w:hAnsiTheme="majorHAnsi"/>
          <w:color w:val="000000" w:themeColor="text1"/>
        </w:rPr>
        <w:t>verossimilhança reduzidos</w:t>
      </w:r>
      <w:commentRangeEnd w:id="35"/>
      <w:r w:rsidR="0000770A">
        <w:rPr>
          <w:rStyle w:val="CommentReference"/>
        </w:rPr>
        <w:commentReference w:id="35"/>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43EF6F6F"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ins w:id="36" w:author="LUISA NOVARA MONCLAR GONÇALVES" w:date="2017-07-15T17:46:00Z">
        <w:r w:rsidR="00FC06E2">
          <w:rPr>
            <w:rStyle w:val="FootnoteReference"/>
            <w:rFonts w:asciiTheme="majorHAnsi" w:hAnsiTheme="majorHAnsi"/>
            <w:color w:val="000000" w:themeColor="text1"/>
          </w:rPr>
          <w:footnoteReference w:id="10"/>
        </w:r>
      </w:ins>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FCB6447"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B47531">
        <w:rPr>
          <w:rFonts w:asciiTheme="majorHAnsi" w:hAnsiTheme="majorHAnsi"/>
          <w:color w:val="000000" w:themeColor="text1"/>
        </w:rPr>
        <w:t>A</w:t>
      </w:r>
      <w:r w:rsidR="00E45918">
        <w:rPr>
          <w:rFonts w:asciiTheme="majorHAnsi" w:hAnsiTheme="majorHAnsi"/>
          <w:color w:val="000000" w:themeColor="text1"/>
        </w:rPr>
        <w:t xml:space="preserve">ssim, ainda que o distúrbio </w:t>
      </w:r>
      <w:r w:rsidR="00E45918">
        <w:rPr>
          <w:rFonts w:asciiTheme="majorHAnsi" w:hAnsiTheme="majorHAnsi"/>
          <w:color w:val="000000" w:themeColor="text1"/>
        </w:rPr>
        <w:lastRenderedPageBreak/>
        <w:t>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proofErr w:type="spellStart"/>
      <w:r w:rsidR="00091F47" w:rsidRPr="00091F47">
        <w:rPr>
          <w:rFonts w:asciiTheme="majorHAnsi" w:hAnsiTheme="majorHAnsi"/>
          <w:color w:val="000000" w:themeColor="text1"/>
        </w:rPr>
        <w:t>Baer</w:t>
      </w:r>
      <w:proofErr w:type="spellEnd"/>
      <w:r w:rsidR="00091F47" w:rsidRPr="00091F47">
        <w:rPr>
          <w:rFonts w:asciiTheme="majorHAnsi" w:hAnsiTheme="majorHAnsi"/>
          <w:color w:val="000000" w:themeColor="text1"/>
        </w:rPr>
        <w:t>,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lastRenderedPageBreak/>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AE3FA12"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w:t>
      </w:r>
      <w:proofErr w:type="spellStart"/>
      <w:r w:rsidRPr="00980F59">
        <w:rPr>
          <w:rFonts w:asciiTheme="majorHAnsi" w:hAnsiTheme="majorHAnsi"/>
          <w:color w:val="000000" w:themeColor="text1"/>
        </w:rPr>
        <w:t>eco-evolutivo</w:t>
      </w:r>
      <w:proofErr w:type="spellEnd"/>
      <w:r w:rsidRPr="00980F59">
        <w:rPr>
          <w:rFonts w:asciiTheme="majorHAnsi" w:hAnsiTheme="majorHAnsi"/>
          <w:color w:val="000000" w:themeColor="text1"/>
        </w:rPr>
        <w:t xml:space="preserve">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xml:space="preserve">; Adler, 1990; Armstrong &amp; </w:t>
      </w:r>
      <w:proofErr w:type="spellStart"/>
      <w:r w:rsidR="000240A7" w:rsidRPr="000240A7">
        <w:rPr>
          <w:rFonts w:asciiTheme="majorHAnsi" w:hAnsiTheme="majorHAnsi" w:cs="Times"/>
          <w:lang w:val="en-US"/>
        </w:rPr>
        <w:t>McGehee</w:t>
      </w:r>
      <w:proofErr w:type="spellEnd"/>
      <w:r w:rsidR="000240A7" w:rsidRPr="000240A7">
        <w:rPr>
          <w:rFonts w:asciiTheme="majorHAnsi" w:hAnsiTheme="majorHAnsi" w:cs="Times"/>
          <w:lang w:val="en-US"/>
        </w:rPr>
        <w:t xml:space="preserve">, 1976; Armstrong &amp; </w:t>
      </w:r>
      <w:proofErr w:type="spellStart"/>
      <w:r w:rsidR="000240A7" w:rsidRPr="000240A7">
        <w:rPr>
          <w:rFonts w:asciiTheme="majorHAnsi" w:hAnsiTheme="majorHAnsi" w:cs="Times"/>
          <w:lang w:val="en-US"/>
        </w:rPr>
        <w:t>McGehee</w:t>
      </w:r>
      <w:proofErr w:type="spellEnd"/>
      <w:r w:rsidR="000240A7" w:rsidRPr="000240A7">
        <w:rPr>
          <w:rFonts w:asciiTheme="majorHAnsi" w:hAnsiTheme="majorHAnsi" w:cs="Times"/>
          <w:lang w:val="en-US"/>
        </w:rPr>
        <w:t xml:space="preserve">, 1980; Brown, 1989 a; Brown, 1989 b;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1993;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1994;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1997; </w:t>
      </w:r>
      <w:proofErr w:type="spellStart"/>
      <w:r w:rsidR="000240A7" w:rsidRPr="000240A7">
        <w:rPr>
          <w:rFonts w:asciiTheme="majorHAnsi" w:hAnsiTheme="majorHAnsi" w:cs="Times"/>
          <w:lang w:val="en-US"/>
        </w:rPr>
        <w:t>Ellner</w:t>
      </w:r>
      <w:proofErr w:type="spellEnd"/>
      <w:r w:rsidR="000240A7" w:rsidRPr="000240A7">
        <w:rPr>
          <w:rFonts w:asciiTheme="majorHAnsi" w:hAnsiTheme="majorHAnsi" w:cs="Times"/>
          <w:lang w:val="en-US"/>
        </w:rPr>
        <w:t xml:space="preserve">, 1986; Huisman &amp; </w:t>
      </w:r>
      <w:proofErr w:type="spellStart"/>
      <w:r w:rsidR="000240A7" w:rsidRPr="000240A7">
        <w:rPr>
          <w:rFonts w:asciiTheme="majorHAnsi" w:hAnsiTheme="majorHAnsi" w:cs="Times"/>
          <w:lang w:val="en-US"/>
        </w:rPr>
        <w:t>Weissing</w:t>
      </w:r>
      <w:proofErr w:type="spellEnd"/>
      <w:r w:rsidR="000240A7" w:rsidRPr="000240A7">
        <w:rPr>
          <w:rFonts w:asciiTheme="majorHAnsi" w:hAnsiTheme="majorHAnsi" w:cs="Times"/>
          <w:lang w:val="en-US"/>
        </w:rPr>
        <w:t xml:space="preserve">, 1999; </w:t>
      </w:r>
      <w:proofErr w:type="spellStart"/>
      <w:r w:rsidR="000240A7" w:rsidRPr="000240A7">
        <w:rPr>
          <w:rFonts w:asciiTheme="majorHAnsi" w:hAnsiTheme="majorHAnsi" w:cs="Times"/>
          <w:lang w:val="en-US"/>
        </w:rPr>
        <w:t>Levins</w:t>
      </w:r>
      <w:proofErr w:type="spellEnd"/>
      <w:r w:rsidR="000240A7" w:rsidRPr="000240A7">
        <w:rPr>
          <w:rFonts w:asciiTheme="majorHAnsi" w:hAnsiTheme="majorHAnsi" w:cs="Times"/>
          <w:lang w:val="en-US"/>
        </w:rPr>
        <w:t xml:space="preserve">, 1979; Leon &amp; </w:t>
      </w:r>
      <w:proofErr w:type="spellStart"/>
      <w:r w:rsidR="000240A7" w:rsidRPr="000240A7">
        <w:rPr>
          <w:rFonts w:asciiTheme="majorHAnsi" w:hAnsiTheme="majorHAnsi" w:cs="Times"/>
          <w:lang w:val="en-US"/>
        </w:rPr>
        <w:t>Tumpson</w:t>
      </w:r>
      <w:proofErr w:type="spellEnd"/>
      <w:r w:rsidR="000240A7" w:rsidRPr="000240A7">
        <w:rPr>
          <w:rFonts w:asciiTheme="majorHAnsi" w:hAnsiTheme="majorHAnsi" w:cs="Times"/>
          <w:lang w:val="en-US"/>
        </w:rPr>
        <w:t xml:space="preserve">, 1975; </w:t>
      </w:r>
      <w:proofErr w:type="spellStart"/>
      <w:r w:rsidR="000240A7" w:rsidRPr="000240A7">
        <w:rPr>
          <w:rFonts w:asciiTheme="majorHAnsi" w:hAnsiTheme="majorHAnsi" w:cs="Times"/>
          <w:lang w:val="en-US"/>
        </w:rPr>
        <w:t>Loreau</w:t>
      </w:r>
      <w:proofErr w:type="spellEnd"/>
      <w:r w:rsidR="000240A7" w:rsidRPr="000240A7">
        <w:rPr>
          <w:rFonts w:asciiTheme="majorHAnsi" w:hAnsiTheme="majorHAnsi" w:cs="Times"/>
          <w:lang w:val="en-US"/>
        </w:rPr>
        <w:t xml:space="preserve">, 1992; </w:t>
      </w:r>
      <w:proofErr w:type="spellStart"/>
      <w:r w:rsidR="000240A7" w:rsidRPr="000240A7">
        <w:rPr>
          <w:rFonts w:asciiTheme="majorHAnsi" w:hAnsiTheme="majorHAnsi" w:cs="Times"/>
          <w:lang w:val="en-US"/>
        </w:rPr>
        <w:t>Smth</w:t>
      </w:r>
      <w:proofErr w:type="spellEnd"/>
      <w:r w:rsidR="000240A7" w:rsidRPr="000240A7">
        <w:rPr>
          <w:rFonts w:asciiTheme="majorHAnsi" w:hAnsiTheme="majorHAnsi" w:cs="Times"/>
          <w:lang w:val="en-US"/>
        </w:rPr>
        <w:t xml:space="preserve">, 1981; </w:t>
      </w:r>
      <w:proofErr w:type="spellStart"/>
      <w:r w:rsidR="000240A7" w:rsidRPr="000240A7">
        <w:rPr>
          <w:rFonts w:asciiTheme="majorHAnsi" w:hAnsiTheme="majorHAnsi" w:cs="Times"/>
          <w:lang w:val="en-US"/>
        </w:rPr>
        <w:t>Tilman</w:t>
      </w:r>
      <w:proofErr w:type="spellEnd"/>
      <w:r w:rsidR="000240A7" w:rsidRPr="000240A7">
        <w:rPr>
          <w:rFonts w:asciiTheme="majorHAnsi" w:hAnsiTheme="majorHAnsi" w:cs="Times"/>
          <w:lang w:val="en-US"/>
        </w:rPr>
        <w:t>,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proofErr w:type="spellStart"/>
      <w:r w:rsidRPr="00980F59">
        <w:rPr>
          <w:rFonts w:asciiTheme="majorHAnsi" w:hAnsiTheme="majorHAnsi"/>
          <w:i/>
          <w:color w:val="000000" w:themeColor="text1"/>
        </w:rPr>
        <w:t>storage</w:t>
      </w:r>
      <w:proofErr w:type="spellEnd"/>
      <w:r w:rsidRPr="00980F59">
        <w:rPr>
          <w:rFonts w:asciiTheme="majorHAnsi" w:hAnsiTheme="majorHAnsi"/>
          <w:i/>
          <w:color w:val="000000" w:themeColor="text1"/>
        </w:rPr>
        <w:t xml:space="preserve"> </w:t>
      </w:r>
      <w:proofErr w:type="spellStart"/>
      <w:r w:rsidRPr="00980F59">
        <w:rPr>
          <w:rFonts w:asciiTheme="majorHAnsi" w:hAnsiTheme="majorHAnsi"/>
          <w:i/>
          <w:color w:val="000000" w:themeColor="text1"/>
        </w:rPr>
        <w:t>effect</w:t>
      </w:r>
      <w:proofErr w:type="spellEnd"/>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lastRenderedPageBreak/>
        <w:t xml:space="preserve">O cenário em que há apenas uma população inviabiliza a investigação de padrões próprios de comunidades, que por vezes necessitam do isolamento reprodutivo entre diferentes grupos para emergir.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w:t>
      </w:r>
      <w:proofErr w:type="spellStart"/>
      <w:r w:rsidRPr="00980F59">
        <w:rPr>
          <w:rFonts w:asciiTheme="majorHAnsi" w:hAnsiTheme="majorHAnsi"/>
        </w:rPr>
        <w:t>eco-evolutivo</w:t>
      </w:r>
      <w:proofErr w:type="spellEnd"/>
      <w:r w:rsidRPr="00980F59">
        <w:rPr>
          <w:rFonts w:asciiTheme="majorHAnsi" w:hAnsiTheme="majorHAnsi"/>
        </w:rPr>
        <w:t xml:space="preserve">,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w:t>
      </w:r>
      <w:proofErr w:type="spellStart"/>
      <w:r w:rsidRPr="00980F59">
        <w:rPr>
          <w:rFonts w:asciiTheme="majorHAnsi" w:hAnsiTheme="majorHAnsi"/>
        </w:rPr>
        <w:t>eco-evolutivo</w:t>
      </w:r>
      <w:proofErr w:type="spellEnd"/>
      <w:r w:rsidRPr="00980F59">
        <w:rPr>
          <w:rFonts w:asciiTheme="majorHAnsi" w:hAnsiTheme="majorHAnsi"/>
        </w:rPr>
        <w:t xml:space="preserve">, uma vez que a entrada de novas </w:t>
      </w:r>
      <w:r w:rsidRPr="00980F59">
        <w:rPr>
          <w:rFonts w:asciiTheme="majorHAnsi" w:hAnsiTheme="majorHAnsi"/>
        </w:rPr>
        <w:lastRenderedPageBreak/>
        <w:t xml:space="preserve">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w:t>
      </w:r>
      <w:proofErr w:type="spellStart"/>
      <w:r w:rsidRPr="00980F59">
        <w:rPr>
          <w:rFonts w:asciiTheme="majorHAnsi" w:hAnsiTheme="majorHAnsi"/>
        </w:rPr>
        <w:t>eco-evolutivo</w:t>
      </w:r>
      <w:proofErr w:type="spellEnd"/>
      <w:r w:rsidRPr="00980F59">
        <w:rPr>
          <w:rFonts w:asciiTheme="majorHAnsi" w:hAnsiTheme="majorHAnsi"/>
        </w:rPr>
        <w:t>,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w:t>
      </w:r>
      <w:proofErr w:type="spellStart"/>
      <w:r w:rsidR="00C86248">
        <w:rPr>
          <w:rFonts w:asciiTheme="majorHAnsi" w:hAnsiTheme="majorHAnsi"/>
        </w:rPr>
        <w:t>micro-evolutivos</w:t>
      </w:r>
      <w:proofErr w:type="spellEnd"/>
      <w:r w:rsidR="00C86248">
        <w:rPr>
          <w:rFonts w:asciiTheme="majorHAnsi" w:hAnsiTheme="majorHAnsi"/>
        </w:rPr>
        <w:t xml:space="preserve"> para </w:t>
      </w:r>
      <w:r w:rsidR="00C86248">
        <w:rPr>
          <w:rFonts w:asciiTheme="majorHAnsi" w:hAnsiTheme="majorHAnsi"/>
        </w:rPr>
        <w:lastRenderedPageBreak/>
        <w:t>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1567CA04" w14:textId="77777777" w:rsidR="000272EB" w:rsidRDefault="000272EB" w:rsidP="00980F59">
      <w:pPr>
        <w:ind w:firstLine="720"/>
        <w:contextualSpacing/>
        <w:jc w:val="both"/>
        <w:rPr>
          <w:rFonts w:asciiTheme="majorHAnsi" w:hAnsiTheme="majorHAnsi"/>
        </w:rPr>
      </w:pPr>
    </w:p>
    <w:p w14:paraId="08CFC21C" w14:textId="77777777" w:rsidR="000272EB" w:rsidRDefault="000272EB" w:rsidP="00980F59">
      <w:pPr>
        <w:ind w:firstLine="720"/>
        <w:contextualSpacing/>
        <w:jc w:val="both"/>
        <w:rPr>
          <w:rFonts w:asciiTheme="majorHAnsi" w:hAnsiTheme="majorHAnsi"/>
        </w:rPr>
      </w:pPr>
    </w:p>
    <w:p w14:paraId="2556633F" w14:textId="77777777" w:rsidR="000272EB" w:rsidRDefault="000272EB" w:rsidP="00980F59">
      <w:pPr>
        <w:ind w:firstLine="720"/>
        <w:contextualSpacing/>
        <w:jc w:val="both"/>
        <w:rPr>
          <w:rFonts w:asciiTheme="majorHAnsi" w:hAnsiTheme="majorHAnsi"/>
        </w:rPr>
      </w:pPr>
    </w:p>
    <w:p w14:paraId="7E2A2EC4" w14:textId="77777777" w:rsidR="000272EB" w:rsidRDefault="000272EB" w:rsidP="00980F59">
      <w:pPr>
        <w:ind w:firstLine="720"/>
        <w:contextualSpacing/>
        <w:jc w:val="both"/>
        <w:rPr>
          <w:rFonts w:asciiTheme="majorHAnsi" w:hAnsiTheme="majorHAnsi"/>
        </w:rPr>
      </w:pPr>
    </w:p>
    <w:p w14:paraId="33510EF6" w14:textId="77777777" w:rsidR="000272EB" w:rsidRDefault="000272EB" w:rsidP="00980F59">
      <w:pPr>
        <w:ind w:firstLine="720"/>
        <w:contextualSpacing/>
        <w:jc w:val="both"/>
        <w:rPr>
          <w:rFonts w:asciiTheme="majorHAnsi" w:hAnsiTheme="majorHAnsi"/>
        </w:rPr>
      </w:pPr>
    </w:p>
    <w:p w14:paraId="47B7D3A6" w14:textId="77777777" w:rsidR="000272EB" w:rsidRDefault="000272EB" w:rsidP="00980F59">
      <w:pPr>
        <w:ind w:firstLine="720"/>
        <w:contextualSpacing/>
        <w:jc w:val="both"/>
        <w:rPr>
          <w:rFonts w:asciiTheme="majorHAnsi" w:hAnsiTheme="majorHAnsi"/>
        </w:rPr>
      </w:pPr>
    </w:p>
    <w:p w14:paraId="723F70CD" w14:textId="77777777" w:rsidR="000272EB" w:rsidRDefault="000272EB" w:rsidP="00980F59">
      <w:pPr>
        <w:ind w:firstLine="720"/>
        <w:contextualSpacing/>
        <w:jc w:val="both"/>
        <w:rPr>
          <w:rFonts w:asciiTheme="majorHAnsi" w:hAnsiTheme="majorHAnsi"/>
        </w:rPr>
      </w:pPr>
    </w:p>
    <w:p w14:paraId="0F679727" w14:textId="77777777" w:rsidR="000272EB" w:rsidRDefault="000272EB" w:rsidP="00980F59">
      <w:pPr>
        <w:ind w:firstLine="720"/>
        <w:contextualSpacing/>
        <w:jc w:val="both"/>
        <w:rPr>
          <w:rFonts w:asciiTheme="majorHAnsi" w:hAnsiTheme="majorHAnsi"/>
        </w:rPr>
      </w:pPr>
    </w:p>
    <w:p w14:paraId="141E6393" w14:textId="77777777" w:rsidR="000272EB" w:rsidRDefault="000272EB" w:rsidP="00980F59">
      <w:pPr>
        <w:ind w:firstLine="720"/>
        <w:contextualSpacing/>
        <w:jc w:val="both"/>
        <w:rPr>
          <w:rFonts w:asciiTheme="majorHAnsi" w:hAnsiTheme="majorHAnsi"/>
        </w:rPr>
      </w:pPr>
    </w:p>
    <w:p w14:paraId="4CA1951D" w14:textId="77777777" w:rsidR="004B2563" w:rsidRDefault="004B2563"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46" w:name="_Toc487972262"/>
    <w:p w14:paraId="46274A3C" w14:textId="61A6AD41"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47"/>
      <w:r w:rsidRPr="00D24BD2">
        <w:tab/>
      </w:r>
      <w:r w:rsidRPr="004B2563">
        <w:rPr>
          <w:color w:val="000000" w:themeColor="text1"/>
        </w:rPr>
        <w:t>CONCLUSÃO</w:t>
      </w:r>
      <w:commentRangeEnd w:id="47"/>
      <w:r w:rsidR="00515F5E" w:rsidRPr="004B2563">
        <w:rPr>
          <w:rStyle w:val="CommentReference"/>
          <w:rFonts w:eastAsiaTheme="minorHAnsi" w:cstheme="minorBidi"/>
          <w:b w:val="0"/>
          <w:noProof w:val="0"/>
          <w:color w:val="000000" w:themeColor="text1"/>
          <w:lang w:val="pt-BR"/>
        </w:rPr>
        <w:commentReference w:id="47"/>
      </w:r>
      <w:bookmarkEnd w:id="46"/>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48"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48"/>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xml:space="preserve">, em que expus diversas adjetivações para o ato de começar a dissertação citando Darwin. Os adjetivos propostos foram: cafona, criativo, besta, corajoso, bonito, divertido, irritante, ultrapassado, </w:t>
      </w:r>
      <w:proofErr w:type="spellStart"/>
      <w:r w:rsidRPr="00DE3B23">
        <w:rPr>
          <w:rFonts w:asciiTheme="majorHAnsi" w:hAnsiTheme="majorHAnsi" w:cs="Times"/>
        </w:rPr>
        <w:t>estiloso</w:t>
      </w:r>
      <w:proofErr w:type="spellEnd"/>
      <w:r w:rsidRPr="00DE3B23">
        <w:rPr>
          <w:rFonts w:asciiTheme="majorHAnsi" w:hAnsiTheme="majorHAnsi" w:cs="Times"/>
        </w:rPr>
        <w:t>,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xml:space="preserve">, apenas 6 acharam muito ou </w:t>
      </w:r>
      <w:proofErr w:type="spellStart"/>
      <w:r>
        <w:rPr>
          <w:rFonts w:asciiTheme="majorHAnsi" w:hAnsiTheme="majorHAnsi" w:cs="Times"/>
        </w:rPr>
        <w:t>mega</w:t>
      </w:r>
      <w:proofErr w:type="spellEnd"/>
      <w:r>
        <w:rPr>
          <w:rFonts w:asciiTheme="majorHAnsi" w:hAnsiTheme="majorHAnsi" w:cs="Times"/>
        </w:rPr>
        <w:t xml:space="preserve">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w:t>
      </w:r>
      <w:proofErr w:type="spellStart"/>
      <w:r>
        <w:rPr>
          <w:rFonts w:asciiTheme="majorHAnsi" w:hAnsiTheme="majorHAnsi" w:cs="Times"/>
        </w:rPr>
        <w:t>estiloso</w:t>
      </w:r>
      <w:proofErr w:type="spellEnd"/>
      <w:r>
        <w:rPr>
          <w:rFonts w:asciiTheme="majorHAnsi" w:hAnsiTheme="majorHAnsi" w:cs="Times"/>
        </w:rPr>
        <w:t xml:space="preserve"> começar a dissertação citando Darwin (sorte a de vocês que a resposta é anônima) e apenas 5 pes</w:t>
      </w:r>
      <w:r w:rsidR="00EB2C69">
        <w:rPr>
          <w:rFonts w:asciiTheme="majorHAnsi" w:hAnsiTheme="majorHAnsi" w:cs="Times"/>
        </w:rPr>
        <w:t xml:space="preserve">soas (6 comigo) acham muito </w:t>
      </w:r>
      <w:proofErr w:type="spellStart"/>
      <w:r w:rsidR="00EB2C69">
        <w:rPr>
          <w:rFonts w:asciiTheme="majorHAnsi" w:hAnsiTheme="majorHAnsi" w:cs="Times"/>
        </w:rPr>
        <w:lastRenderedPageBreak/>
        <w:t>estiloso</w:t>
      </w:r>
      <w:proofErr w:type="spellEnd"/>
      <w:r w:rsidR="00EB2C69">
        <w:rPr>
          <w:rFonts w:asciiTheme="majorHAnsi" w:hAnsiTheme="majorHAnsi" w:cs="Times"/>
        </w:rPr>
        <w:t xml:space="preserve"> ou o</w:t>
      </w:r>
      <w:r>
        <w:rPr>
          <w:rFonts w:asciiTheme="majorHAnsi" w:hAnsiTheme="majorHAnsi" w:cs="Times"/>
        </w:rPr>
        <w:t xml:space="preserve"> própri</w:t>
      </w:r>
      <w:r w:rsidR="00EB2C69">
        <w:rPr>
          <w:rFonts w:asciiTheme="majorHAnsi" w:hAnsiTheme="majorHAnsi" w:cs="Times"/>
        </w:rPr>
        <w:t xml:space="preserve">o </w:t>
      </w:r>
      <w:proofErr w:type="spellStart"/>
      <w:r w:rsidR="00EB2C69">
        <w:rPr>
          <w:rFonts w:asciiTheme="majorHAnsi" w:hAnsiTheme="majorHAnsi" w:cs="Times"/>
        </w:rPr>
        <w:t>Neymar</w:t>
      </w:r>
      <w:proofErr w:type="spellEnd"/>
      <w:r w:rsidR="00EB2C69">
        <w:rPr>
          <w:rFonts w:asciiTheme="majorHAnsi" w:hAnsiTheme="majorHAnsi" w:cs="Times"/>
        </w:rPr>
        <w:t xml:space="preserve">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proofErr w:type="spellStart"/>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proofErr w:type="spellEnd"/>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6A2405E1" w:rsidR="00B74361" w:rsidRPr="00202E48" w:rsidRDefault="00A966F8" w:rsidP="00B74361">
      <w:pPr>
        <w:widowControl w:val="0"/>
        <w:autoSpaceDE w:val="0"/>
        <w:autoSpaceDN w:val="0"/>
        <w:adjustRightInd w:val="0"/>
        <w:spacing w:after="240"/>
        <w:ind w:left="720" w:firstLine="720"/>
        <w:contextualSpacing/>
        <w:jc w:val="right"/>
        <w:rPr>
          <w:rFonts w:cs="Times"/>
          <w:i/>
        </w:rPr>
      </w:pPr>
      <w:r w:rsidRPr="00202E48">
        <w:rPr>
          <w:rFonts w:cs="Times"/>
          <w:i/>
        </w:rPr>
        <w:t>Fim.</w:t>
      </w:r>
    </w:p>
    <w:bookmarkStart w:id="49" w:name="_Toc487972264"/>
    <w:commentRangeStart w:id="50"/>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50"/>
      <w:r w:rsidR="00E3468F" w:rsidRPr="004B2563">
        <w:rPr>
          <w:rStyle w:val="CommentReference"/>
          <w:rFonts w:eastAsiaTheme="minorHAnsi" w:cstheme="minorBidi"/>
          <w:b w:val="0"/>
          <w:noProof w:val="0"/>
          <w:color w:val="000000" w:themeColor="text1"/>
          <w:lang w:val="pt-BR"/>
        </w:rPr>
        <w:commentReference w:id="50"/>
      </w:r>
      <w:bookmarkEnd w:id="49"/>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proofErr w:type="spellStart"/>
      <w:r w:rsidRPr="00A77E70">
        <w:rPr>
          <w:rFonts w:asciiTheme="majorHAnsi" w:hAnsiTheme="majorHAnsi" w:cs="Times"/>
          <w:i/>
          <w:iCs/>
          <w:lang w:val="en-US"/>
        </w:rPr>
        <w:t>Theor</w:t>
      </w:r>
      <w:proofErr w:type="spellEnd"/>
      <w:r w:rsidRPr="00A77E70">
        <w:rPr>
          <w:rFonts w:asciiTheme="majorHAnsi" w:hAnsiTheme="majorHAnsi" w:cs="Times"/>
          <w:i/>
          <w:iCs/>
          <w:lang w:val="en-US"/>
        </w:rPr>
        <w:t xml:space="preserve">. </w:t>
      </w:r>
      <w:proofErr w:type="spellStart"/>
      <w:r w:rsidRPr="00A77E70">
        <w:rPr>
          <w:rFonts w:asciiTheme="majorHAnsi" w:hAnsiTheme="majorHAnsi" w:cs="Times"/>
          <w:i/>
          <w:iCs/>
          <w:lang w:val="en-US"/>
        </w:rPr>
        <w:t>Popul</w:t>
      </w:r>
      <w:proofErr w:type="spellEnd"/>
      <w:r w:rsidRPr="00A77E70">
        <w:rPr>
          <w:rFonts w:asciiTheme="majorHAnsi" w:hAnsiTheme="majorHAnsi" w:cs="Times"/>
          <w:i/>
          <w:iCs/>
          <w:lang w:val="en-US"/>
        </w:rPr>
        <w:t xml:space="preserve">. Biol. </w:t>
      </w:r>
      <w:r w:rsidRPr="00A77E70">
        <w:rPr>
          <w:rFonts w:asciiTheme="majorHAnsi" w:hAnsiTheme="majorHAnsi" w:cs="Times"/>
          <w:lang w:val="en-US"/>
        </w:rPr>
        <w:t>25:106– 24</w:t>
      </w:r>
    </w:p>
    <w:p w14:paraId="10C00F43" w14:textId="24DD1668" w:rsidR="00672B6A" w:rsidRPr="00672B6A" w:rsidRDefault="00117284"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672B6A" w:rsidRPr="00672B6A">
        <w:rPr>
          <w:rFonts w:ascii="Calibri Light" w:eastAsia="Times New Roman" w:hAnsi="Calibri Light" w:cs="Times New Roman"/>
          <w:noProof/>
        </w:rPr>
        <w:t xml:space="preserve">Abrams, P. A. (2005). “Adaptive Dynamics” vs. “adaptive dynamics”. </w:t>
      </w:r>
      <w:r w:rsidR="00672B6A" w:rsidRPr="00672B6A">
        <w:rPr>
          <w:rFonts w:ascii="Calibri Light" w:eastAsia="Times New Roman" w:hAnsi="Calibri Light" w:cs="Times New Roman"/>
          <w:i/>
          <w:iCs/>
          <w:noProof/>
        </w:rPr>
        <w:t>Journal of Evolutionary Biology</w:t>
      </w:r>
      <w:r w:rsidR="00672B6A" w:rsidRPr="00672B6A">
        <w:rPr>
          <w:rFonts w:ascii="Calibri Light" w:eastAsia="Times New Roman" w:hAnsi="Calibri Light" w:cs="Times New Roman"/>
          <w:noProof/>
        </w:rPr>
        <w:t xml:space="preserve">, </w:t>
      </w:r>
      <w:r w:rsidR="00672B6A" w:rsidRPr="00672B6A">
        <w:rPr>
          <w:rFonts w:ascii="Calibri Light" w:eastAsia="Times New Roman" w:hAnsi="Calibri Light" w:cs="Times New Roman"/>
          <w:i/>
          <w:iCs/>
          <w:noProof/>
        </w:rPr>
        <w:t>18</w:t>
      </w:r>
      <w:r w:rsidR="00672B6A" w:rsidRPr="00672B6A">
        <w:rPr>
          <w:rFonts w:ascii="Calibri Light" w:eastAsia="Times New Roman" w:hAnsi="Calibri Light" w:cs="Times New Roman"/>
          <w:noProof/>
        </w:rPr>
        <w:t>(5), 1162–1165. http://doi.org/10.1111/j.1420-9101.2004.00843.x</w:t>
      </w:r>
    </w:p>
    <w:p w14:paraId="3316449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Adler, P. B., HilleRislambers, J., &amp; Levine, J. M. (2007). A niche for neutrality.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w:t>
      </w:r>
      <w:r w:rsidRPr="00672B6A">
        <w:rPr>
          <w:rFonts w:ascii="Calibri Light" w:eastAsia="Times New Roman" w:hAnsi="Calibri Light" w:cs="Times New Roman"/>
          <w:noProof/>
        </w:rPr>
        <w:t>(2), 95–104. http://doi.org/10.1111/j.1461-0248.2006.00996.x</w:t>
      </w:r>
    </w:p>
    <w:p w14:paraId="7852717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(1), 78–85. http://doi.org/10.1111/j.1461-0248.2005.00844.x</w:t>
      </w:r>
    </w:p>
    <w:p w14:paraId="0DD7611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672B6A">
        <w:rPr>
          <w:rFonts w:ascii="Calibri Light" w:eastAsia="Times New Roman" w:hAnsi="Calibri Light" w:cs="Times New Roman"/>
          <w:i/>
          <w:iCs/>
          <w:noProof/>
        </w:rPr>
        <w:t>Annals of the New York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1206</w:t>
      </w:r>
      <w:r w:rsidRPr="00672B6A">
        <w:rPr>
          <w:rFonts w:ascii="Calibri Light" w:eastAsia="Times New Roman" w:hAnsi="Calibri Light" w:cs="Times New Roman"/>
          <w:noProof/>
        </w:rPr>
        <w:t>, 17–34. http://doi.org/10.1111/j.1749-6632.2010.05706.x</w:t>
      </w:r>
    </w:p>
    <w:p w14:paraId="1AB52D4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147</w:t>
      </w:r>
      <w:r w:rsidRPr="00672B6A">
        <w:rPr>
          <w:rFonts w:ascii="Calibri Light" w:eastAsia="Times New Roman" w:hAnsi="Calibri Light" w:cs="Times New Roman"/>
          <w:noProof/>
        </w:rPr>
        <w:t>(1), 115–139.</w:t>
      </w:r>
    </w:p>
    <w:p w14:paraId="3397399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Benton, T. G., &amp; Grant, A. (1999). Optimal Reproductive Effort in Stochastic, Density-Dependent Environments, </w:t>
      </w:r>
      <w:r w:rsidRPr="00672B6A">
        <w:rPr>
          <w:rFonts w:ascii="Calibri Light" w:eastAsia="Times New Roman" w:hAnsi="Calibri Light" w:cs="Times New Roman"/>
          <w:i/>
          <w:iCs/>
          <w:noProof/>
        </w:rPr>
        <w:t>53</w:t>
      </w:r>
      <w:r w:rsidRPr="00672B6A">
        <w:rPr>
          <w:rFonts w:ascii="Calibri Light" w:eastAsia="Times New Roman" w:hAnsi="Calibri Light" w:cs="Times New Roman"/>
          <w:noProof/>
        </w:rPr>
        <w:t>(3), 677–688.</w:t>
      </w:r>
    </w:p>
    <w:p w14:paraId="4B8A0BA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Bohn, K., Pavlick, R., Reu, B., &amp; Kleidon, A. (2014). The strengths of r- And K-selection shape diversity-disturbance relationships. </w:t>
      </w:r>
      <w:r w:rsidRPr="00672B6A">
        <w:rPr>
          <w:rFonts w:ascii="Calibri Light" w:eastAsia="Times New Roman" w:hAnsi="Calibri Light" w:cs="Times New Roman"/>
          <w:i/>
          <w:iCs/>
          <w:noProof/>
        </w:rPr>
        <w:t>PLoS ONE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(4). http://doi.org/10.1371/journal.pone.0095659</w:t>
      </w:r>
    </w:p>
    <w:p w14:paraId="09EF15A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Bonsall, M. B. (2004). Life History Trade-Offs Assemble Ecological Guilds.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306</w:t>
      </w:r>
      <w:r w:rsidRPr="00672B6A">
        <w:rPr>
          <w:rFonts w:ascii="Calibri Light" w:eastAsia="Times New Roman" w:hAnsi="Calibri Light" w:cs="Times New Roman"/>
          <w:noProof/>
        </w:rPr>
        <w:t>(5693), 111–114. http://doi.org/10.1126/science.1100680</w:t>
      </w:r>
    </w:p>
    <w:p w14:paraId="341DD89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Bürger, R., &amp; Gimelfarb, A. (2002). Fluctuating environments and the role of mutation in maintaining quantitative genetic variation. </w:t>
      </w:r>
      <w:r w:rsidRPr="00672B6A">
        <w:rPr>
          <w:rFonts w:ascii="Calibri Light" w:eastAsia="Times New Roman" w:hAnsi="Calibri Light" w:cs="Times New Roman"/>
          <w:i/>
          <w:iCs/>
          <w:noProof/>
        </w:rPr>
        <w:t>Genetical research</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80</w:t>
      </w:r>
      <w:r w:rsidRPr="00672B6A">
        <w:rPr>
          <w:rFonts w:ascii="Calibri Light" w:eastAsia="Times New Roman" w:hAnsi="Calibri Light" w:cs="Times New Roman"/>
          <w:noProof/>
        </w:rPr>
        <w:t>(1), 31–46. http://doi.org/10.1017/S0016672302005682</w:t>
      </w:r>
    </w:p>
    <w:p w14:paraId="780C0D6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Cadotte, M. W. (2007). Competition-colonization trade-offs and disturbance effects at multiple scales.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88</w:t>
      </w:r>
      <w:r w:rsidRPr="00672B6A">
        <w:rPr>
          <w:rFonts w:ascii="Calibri Light" w:eastAsia="Times New Roman" w:hAnsi="Calibri Light" w:cs="Times New Roman"/>
          <w:noProof/>
        </w:rPr>
        <w:t>(4), 823–829. http://doi.org/10.1890/06-1117</w:t>
      </w:r>
    </w:p>
    <w:p w14:paraId="016AE06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Chesson, P. (1994). Multispecies Competition in Variable Environments.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http://doi.org/http://dx.doi.org/10.1006/tpbi.1994.1013</w:t>
      </w:r>
    </w:p>
    <w:p w14:paraId="7C2F2A2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Chesson, P. (2000). Mechanisms of Maintenance of Species Diversity. </w:t>
      </w:r>
      <w:r w:rsidRPr="00672B6A">
        <w:rPr>
          <w:rFonts w:ascii="Calibri Light" w:eastAsia="Times New Roman" w:hAnsi="Calibri Light" w:cs="Times New Roman"/>
          <w:i/>
          <w:iCs/>
          <w:noProof/>
        </w:rPr>
        <w:t>Annual Review of Ecology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31</w:t>
      </w:r>
      <w:r w:rsidRPr="00672B6A">
        <w:rPr>
          <w:rFonts w:ascii="Calibri Light" w:eastAsia="Times New Roman" w:hAnsi="Calibri Light" w:cs="Times New Roman"/>
          <w:noProof/>
        </w:rPr>
        <w:t>, 343–366.</w:t>
      </w:r>
    </w:p>
    <w:p w14:paraId="3871F5F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Clark, J. S. (2010). Individuals and the Variation Needed for High Species Diversity in Forest Trees.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327</w:t>
      </w:r>
      <w:r w:rsidRPr="00672B6A">
        <w:rPr>
          <w:rFonts w:ascii="Calibri Light" w:eastAsia="Times New Roman" w:hAnsi="Calibri Light" w:cs="Times New Roman"/>
          <w:noProof/>
        </w:rPr>
        <w:t>(5969), 1129–1132. http://doi.org/10.1126/science.1183506</w:t>
      </w:r>
    </w:p>
    <w:p w14:paraId="06F6B0A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Connell, J. H. (1978). Diversity in Tropical Rain Forests and Coral Reefs High diversity of trees and corals is maintained.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199</w:t>
      </w:r>
      <w:r w:rsidRPr="00672B6A">
        <w:rPr>
          <w:rFonts w:ascii="Calibri Light" w:eastAsia="Times New Roman" w:hAnsi="Calibri Light" w:cs="Times New Roman"/>
          <w:noProof/>
        </w:rPr>
        <w:t>(4335), 1302–1310.</w:t>
      </w:r>
    </w:p>
    <w:p w14:paraId="40E46E1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Crutsinger, G. M. (2016). A community genetics perspective: Opportunities for the coming decade. </w:t>
      </w:r>
      <w:r w:rsidRPr="00672B6A">
        <w:rPr>
          <w:rFonts w:ascii="Calibri Light" w:eastAsia="Times New Roman" w:hAnsi="Calibri Light" w:cs="Times New Roman"/>
          <w:i/>
          <w:iCs/>
          <w:noProof/>
        </w:rPr>
        <w:t>New Phytologist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210</w:t>
      </w:r>
      <w:r w:rsidRPr="00672B6A">
        <w:rPr>
          <w:rFonts w:ascii="Calibri Light" w:eastAsia="Times New Roman" w:hAnsi="Calibri Light" w:cs="Times New Roman"/>
          <w:noProof/>
        </w:rPr>
        <w:t>(1), 65–70. http://doi.org/10.1111/nph.13537</w:t>
      </w:r>
    </w:p>
    <w:p w14:paraId="165FECE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Díaz, S., Kattge, J., Cornelissen, J. H. C., Wright, I. J., Lavorel, S., Dray, S., … Gorné, L. D. (2016). The global spectrum of plant form and function.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529</w:t>
      </w:r>
      <w:r w:rsidRPr="00672B6A">
        <w:rPr>
          <w:rFonts w:ascii="Calibri Light" w:eastAsia="Times New Roman" w:hAnsi="Calibri Light" w:cs="Times New Roman"/>
          <w:noProof/>
        </w:rPr>
        <w:t>(7585), 1–17. http://doi.org/10.1038/nature16489</w:t>
      </w:r>
    </w:p>
    <w:p w14:paraId="79111D01"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Ellner, S. P. (1985). ESS Germination Strategies in Randomly Varying Environments.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28</w:t>
      </w:r>
      <w:r w:rsidRPr="00672B6A">
        <w:rPr>
          <w:rFonts w:ascii="Calibri Light" w:eastAsia="Times New Roman" w:hAnsi="Calibri Light" w:cs="Times New Roman"/>
          <w:noProof/>
        </w:rPr>
        <w:t>.</w:t>
      </w:r>
    </w:p>
    <w:p w14:paraId="2092B88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Fisher, C. K., &amp; Mehta, P. (2013). A phase transition between the niche and neutral regimes in ecology, </w:t>
      </w:r>
      <w:r w:rsidRPr="00672B6A">
        <w:rPr>
          <w:rFonts w:ascii="Calibri Light" w:eastAsia="Times New Roman" w:hAnsi="Calibri Light" w:cs="Times New Roman"/>
          <w:i/>
          <w:iCs/>
          <w:noProof/>
        </w:rPr>
        <w:t>111</w:t>
      </w:r>
      <w:r w:rsidRPr="00672B6A">
        <w:rPr>
          <w:rFonts w:ascii="Calibri Light" w:eastAsia="Times New Roman" w:hAnsi="Calibri Light" w:cs="Times New Roman"/>
          <w:noProof/>
        </w:rPr>
        <w:t>(36), 13111–13116. http://doi.org/10.1073/pnas.1405637111</w:t>
      </w:r>
    </w:p>
    <w:p w14:paraId="37BF0FE7"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Fox, J. W. (2013). The intermediate disturbance hypothesis should be abandoned.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28</w:t>
      </w:r>
      <w:r w:rsidRPr="00672B6A">
        <w:rPr>
          <w:rFonts w:ascii="Calibri Light" w:eastAsia="Times New Roman" w:hAnsi="Calibri Light" w:cs="Times New Roman"/>
          <w:noProof/>
        </w:rPr>
        <w:t>(2), 86–92. http://doi.org/10.1016/j.tree.2012.08.014</w:t>
      </w:r>
    </w:p>
    <w:p w14:paraId="37D1F57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Fussmann, G. F., Loreau, M., &amp; Abrams, P. A. (2007). Eco-evolutionary dynamics of communities and ecosystems. </w:t>
      </w:r>
      <w:r w:rsidRPr="00672B6A">
        <w:rPr>
          <w:rFonts w:ascii="Calibri Light" w:eastAsia="Times New Roman" w:hAnsi="Calibri Light" w:cs="Times New Roman"/>
          <w:i/>
          <w:iCs/>
          <w:noProof/>
        </w:rPr>
        <w:t>Functional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w:t>
      </w:r>
      <w:r w:rsidRPr="00672B6A">
        <w:rPr>
          <w:rFonts w:ascii="Calibri Light" w:eastAsia="Times New Roman" w:hAnsi="Calibri Light" w:cs="Times New Roman"/>
          <w:noProof/>
        </w:rPr>
        <w:t>(3), 465–477. http://doi.org/10.1111/j.1365-2435.2007.01275.x</w:t>
      </w:r>
    </w:p>
    <w:p w14:paraId="0CC2F3A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Gadgil, M., &amp; Bossert, W. H. (1970). Life Historical Consequences of Natural Selection.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104</w:t>
      </w:r>
      <w:r w:rsidRPr="00672B6A">
        <w:rPr>
          <w:rFonts w:ascii="Calibri Light" w:eastAsia="Times New Roman" w:hAnsi="Calibri Light" w:cs="Times New Roman"/>
          <w:noProof/>
        </w:rPr>
        <w:t>(935), 1–24.</w:t>
      </w:r>
    </w:p>
    <w:p w14:paraId="2E0A3F8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672B6A">
        <w:rPr>
          <w:rFonts w:ascii="Calibri Light" w:eastAsia="Times New Roman" w:hAnsi="Calibri Light" w:cs="Times New Roman"/>
          <w:i/>
          <w:iCs/>
          <w:noProof/>
        </w:rPr>
        <w:t>Evolutionary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w:t>
      </w:r>
      <w:r w:rsidRPr="00672B6A">
        <w:rPr>
          <w:rFonts w:ascii="Calibri Light" w:eastAsia="Times New Roman" w:hAnsi="Calibri Light" w:cs="Times New Roman"/>
          <w:noProof/>
        </w:rPr>
        <w:t>, 35–57.</w:t>
      </w:r>
    </w:p>
    <w:p w14:paraId="5A352E62"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Grant, P. R. (1972). Convergent and divergent character displacement. </w:t>
      </w:r>
      <w:r w:rsidRPr="00672B6A">
        <w:rPr>
          <w:rFonts w:ascii="Calibri Light" w:eastAsia="Times New Roman" w:hAnsi="Calibri Light" w:cs="Times New Roman"/>
          <w:i/>
          <w:iCs/>
          <w:noProof/>
        </w:rPr>
        <w:t>Biological Journal of the Linnean Society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w:t>
      </w:r>
      <w:r w:rsidRPr="00672B6A">
        <w:rPr>
          <w:rFonts w:ascii="Calibri Light" w:eastAsia="Times New Roman" w:hAnsi="Calibri Light" w:cs="Times New Roman"/>
          <w:noProof/>
        </w:rPr>
        <w:t>(March), 39–68. http://doi.org/10.1111/j.1095-8312.1972.tb00690.x</w:t>
      </w:r>
    </w:p>
    <w:p w14:paraId="454152D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Gravel, D., Canham, C. D., Beaudet, M., &amp; Messier, C. (2006). Reconciling niche and neutrality: The continuum hypothesis.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(4), 399–409. http://doi.org/10.1111/j.1461-0248.2006.00884.x</w:t>
      </w:r>
    </w:p>
    <w:p w14:paraId="7614223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Grime, J. P. (1973). Competitive exclusion in herbaceous vegetation.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242</w:t>
      </w:r>
      <w:r w:rsidRPr="00672B6A">
        <w:rPr>
          <w:rFonts w:ascii="Calibri Light" w:eastAsia="Times New Roman" w:hAnsi="Calibri Light" w:cs="Times New Roman"/>
          <w:noProof/>
        </w:rPr>
        <w:t>(5396), 344–347. http://doi.org/10.1038/242344a0</w:t>
      </w:r>
    </w:p>
    <w:p w14:paraId="7D71EB4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Grime, J. P. (1979). </w:t>
      </w:r>
      <w:r w:rsidRPr="00672B6A">
        <w:rPr>
          <w:rFonts w:ascii="Calibri Light" w:eastAsia="Times New Roman" w:hAnsi="Calibri Light" w:cs="Times New Roman"/>
          <w:i/>
          <w:iCs/>
          <w:noProof/>
        </w:rPr>
        <w:t>Plant Strategies and Vegetation Processes</w:t>
      </w:r>
      <w:r w:rsidRPr="00672B6A">
        <w:rPr>
          <w:rFonts w:ascii="Calibri Light" w:eastAsia="Times New Roman" w:hAnsi="Calibri Light" w:cs="Times New Roman"/>
          <w:noProof/>
        </w:rPr>
        <w:t>. John Wiley &amp; Sons.</w:t>
      </w:r>
    </w:p>
    <w:p w14:paraId="165BE55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(10), 1114–1127. http://doi.org/10.1111/j.1461-0248.2005.00812.x</w:t>
      </w:r>
    </w:p>
    <w:p w14:paraId="5E79759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672B6A">
        <w:rPr>
          <w:rFonts w:ascii="Calibri Light" w:eastAsia="Times New Roman" w:hAnsi="Calibri Light" w:cs="Times New Roman"/>
          <w:i/>
          <w:iCs/>
          <w:noProof/>
        </w:rPr>
        <w:t>Biology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 768–771. http://doi.org/10.1098/rsbl.2012.0282</w:t>
      </w:r>
    </w:p>
    <w:p w14:paraId="74A13D41"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Hardin, G. (1960). The Competitive Exclusion Principle.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http://doi.org/10.1126/science.131.3409.1292</w:t>
      </w:r>
    </w:p>
    <w:p w14:paraId="68B7DC2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Hastings, A. (1980). Disturbance, coexistence, history, and competition for space. </w:t>
      </w:r>
      <w:r w:rsidRPr="00672B6A">
        <w:rPr>
          <w:rFonts w:ascii="Calibri Light" w:eastAsia="Times New Roman" w:hAnsi="Calibri Light" w:cs="Times New Roman"/>
          <w:i/>
          <w:iCs/>
          <w:noProof/>
        </w:rPr>
        <w:t>Theoretical Population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(3), 363–373. http://doi.org/10.1016/0040-5809(80)90059-3</w:t>
      </w:r>
    </w:p>
    <w:p w14:paraId="7086840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Hérault, B. (2007). Reconciling niche and neutrality through the Emergent Group approach. </w:t>
      </w:r>
      <w:r w:rsidRPr="00672B6A">
        <w:rPr>
          <w:rFonts w:ascii="Calibri Light" w:eastAsia="Times New Roman" w:hAnsi="Calibri Light" w:cs="Times New Roman"/>
          <w:i/>
          <w:iCs/>
          <w:noProof/>
        </w:rPr>
        <w:t>Perspectives in Plant Ecology, Evolution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w:t>
      </w:r>
      <w:r w:rsidRPr="00672B6A">
        <w:rPr>
          <w:rFonts w:ascii="Calibri Light" w:eastAsia="Times New Roman" w:hAnsi="Calibri Light" w:cs="Times New Roman"/>
          <w:noProof/>
        </w:rPr>
        <w:t>(2), 71–78. http://doi.org/10.1016/j.ppees.2007.08.001</w:t>
      </w:r>
    </w:p>
    <w:p w14:paraId="7384375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Holt, R. D. (2006). Emergent neutrality.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21</w:t>
      </w:r>
      <w:r w:rsidRPr="00672B6A">
        <w:rPr>
          <w:rFonts w:ascii="Calibri Light" w:eastAsia="Times New Roman" w:hAnsi="Calibri Light" w:cs="Times New Roman"/>
          <w:noProof/>
        </w:rPr>
        <w:t>(10).</w:t>
      </w:r>
    </w:p>
    <w:p w14:paraId="324CF2C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Hubbell, S. P. (2001). </w:t>
      </w:r>
      <w:r w:rsidRPr="00672B6A">
        <w:rPr>
          <w:rFonts w:ascii="Calibri Light" w:eastAsia="Times New Roman" w:hAnsi="Calibri Light" w:cs="Times New Roman"/>
          <w:i/>
          <w:iCs/>
          <w:noProof/>
        </w:rPr>
        <w:t>The Unified Neutral Theory of Biodiversity and Biogeography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Princeton University Press</w:t>
      </w:r>
      <w:r w:rsidRPr="00672B6A">
        <w:rPr>
          <w:rFonts w:ascii="Calibri Light" w:eastAsia="Times New Roman" w:hAnsi="Calibri Light" w:cs="Times New Roman"/>
          <w:noProof/>
        </w:rPr>
        <w:t>.</w:t>
      </w:r>
    </w:p>
    <w:p w14:paraId="4D0AB03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w:t>
      </w:r>
      <w:r w:rsidRPr="00672B6A">
        <w:rPr>
          <w:rFonts w:ascii="Calibri Light" w:eastAsia="Times New Roman" w:hAnsi="Calibri Light" w:cs="Times New Roman"/>
          <w:noProof/>
        </w:rPr>
        <w:t>(9), 849–864. http://doi.org/10.1111/j.1461-0248.2007.01075.x</w:t>
      </w:r>
    </w:p>
    <w:p w14:paraId="2E16BB0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Hughes, A. R., Inouye, B. D., Johnson, M. T. J., Underwood, N., &amp; Vellend, M. (2008). Ecological consequences of genetic diversity.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w:t>
      </w:r>
      <w:r w:rsidRPr="00672B6A">
        <w:rPr>
          <w:rFonts w:ascii="Calibri Light" w:eastAsia="Times New Roman" w:hAnsi="Calibri Light" w:cs="Times New Roman"/>
          <w:noProof/>
        </w:rPr>
        <w:t>(6), 609–623. http://doi.org/10.1111/j.1461-0248.2008.01179.x</w:t>
      </w:r>
    </w:p>
    <w:p w14:paraId="3911798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Huston, M. (1979). A General Hypothesis of Species Diversity.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113</w:t>
      </w:r>
      <w:r w:rsidRPr="00672B6A">
        <w:rPr>
          <w:rFonts w:ascii="Calibri Light" w:eastAsia="Times New Roman" w:hAnsi="Calibri Light" w:cs="Times New Roman"/>
          <w:noProof/>
        </w:rPr>
        <w:t>(1), 81–101.</w:t>
      </w:r>
    </w:p>
    <w:p w14:paraId="6E6FC0D3"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Hutchinson, G. E. (1957). Concluding Remarks. </w:t>
      </w:r>
      <w:r w:rsidRPr="00672B6A">
        <w:rPr>
          <w:rFonts w:ascii="Calibri Light" w:eastAsia="Times New Roman" w:hAnsi="Calibri Light" w:cs="Times New Roman"/>
          <w:i/>
          <w:iCs/>
          <w:noProof/>
        </w:rPr>
        <w:t>Cold Spring Harbor Symposia on Quantitative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(0), 415–427. http://doi.org/10.1101/SQB.1957.022.01.039</w:t>
      </w:r>
    </w:p>
    <w:p w14:paraId="504552D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Johnson, M. T. J., &amp; Stinchcombe, J. R. (2007). An emerging synthesis between community ecology and evolutionary biology.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(5), 250–257. http://doi.org/10.1016/j.tree.2007.01.014</w:t>
      </w:r>
    </w:p>
    <w:p w14:paraId="0E88DE0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Kassen, R. (2002). The experimental evolution of specialists, generalists, and the maintenance of diversity.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 173–190. http://doi.org/10.1046/j.1420-9101.2002.00377.x</w:t>
      </w:r>
    </w:p>
    <w:p w14:paraId="33B9673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Kisdi, É. (1999). Evolutionary Branching under Asymmetric Competition. </w:t>
      </w:r>
      <w:r w:rsidRPr="00672B6A">
        <w:rPr>
          <w:rFonts w:ascii="Calibri Light" w:eastAsia="Times New Roman" w:hAnsi="Calibri Light" w:cs="Times New Roman"/>
          <w:i/>
          <w:iCs/>
          <w:noProof/>
        </w:rPr>
        <w:t>J. theor. Biol</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197</w:t>
      </w:r>
      <w:r w:rsidRPr="00672B6A">
        <w:rPr>
          <w:rFonts w:ascii="Calibri Light" w:eastAsia="Times New Roman" w:hAnsi="Calibri Light" w:cs="Times New Roman"/>
          <w:noProof/>
        </w:rPr>
        <w:t>, 149–162. http://doi.org/DOI: 10.1006/jtbi.1998.0864</w:t>
      </w:r>
    </w:p>
    <w:p w14:paraId="6AB87753"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Kondoh, M. (2001). Unifying the relationships of species richness to productivity and disturbance. </w:t>
      </w:r>
      <w:r w:rsidRPr="00672B6A">
        <w:rPr>
          <w:rFonts w:ascii="Calibri Light" w:eastAsia="Times New Roman" w:hAnsi="Calibri Light" w:cs="Times New Roman"/>
          <w:i/>
          <w:iCs/>
          <w:noProof/>
        </w:rPr>
        <w:t>Proceedings of the Royal Society B: Biological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268</w:t>
      </w:r>
      <w:r w:rsidRPr="00672B6A">
        <w:rPr>
          <w:rFonts w:ascii="Calibri Light" w:eastAsia="Times New Roman" w:hAnsi="Calibri Light" w:cs="Times New Roman"/>
          <w:noProof/>
        </w:rPr>
        <w:t>(1464), 269–271. http://doi.org/10.1098/rspb.2000.1384</w:t>
      </w:r>
    </w:p>
    <w:p w14:paraId="41C691A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Laland, K., Matthews, B., &amp; Feldman, M. W. (2016). An introduction to niche construction theory. </w:t>
      </w:r>
      <w:r w:rsidRPr="00672B6A">
        <w:rPr>
          <w:rFonts w:ascii="Calibri Light" w:eastAsia="Times New Roman" w:hAnsi="Calibri Light" w:cs="Times New Roman"/>
          <w:i/>
          <w:iCs/>
          <w:noProof/>
        </w:rPr>
        <w:t>Evolutionary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30</w:t>
      </w:r>
      <w:r w:rsidRPr="00672B6A">
        <w:rPr>
          <w:rFonts w:ascii="Calibri Light" w:eastAsia="Times New Roman" w:hAnsi="Calibri Light" w:cs="Times New Roman"/>
          <w:noProof/>
        </w:rPr>
        <w:t>(2), 191–202. http://doi.org/10.1007/s10682-016-9821-</w:t>
      </w:r>
      <w:r w:rsidRPr="00672B6A">
        <w:rPr>
          <w:rFonts w:ascii="Calibri Light" w:eastAsia="Times New Roman" w:hAnsi="Calibri Light" w:cs="Times New Roman"/>
          <w:noProof/>
        </w:rPr>
        <w:lastRenderedPageBreak/>
        <w:t>z</w:t>
      </w:r>
    </w:p>
    <w:p w14:paraId="79CEA01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96</w:t>
      </w:r>
      <w:r w:rsidRPr="00672B6A">
        <w:rPr>
          <w:rFonts w:ascii="Calibri Light" w:eastAsia="Times New Roman" w:hAnsi="Calibri Light" w:cs="Times New Roman"/>
          <w:noProof/>
        </w:rPr>
        <w:t>(18), 10242–10247. http://doi.org/10.1073/pnas.96.18.10242</w:t>
      </w:r>
    </w:p>
    <w:p w14:paraId="06E065D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Law, R. (1979). Optimal Life Histories Under Age-Specific Predation.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114</w:t>
      </w:r>
      <w:r w:rsidRPr="00672B6A">
        <w:rPr>
          <w:rFonts w:ascii="Calibri Light" w:eastAsia="Times New Roman" w:hAnsi="Calibri Light" w:cs="Times New Roman"/>
          <w:noProof/>
        </w:rPr>
        <w:t>(3), 399–417.</w:t>
      </w:r>
    </w:p>
    <w:p w14:paraId="69AF36F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Lawton, J. H. (1999). Are There General Laws in Ecology?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84</w:t>
      </w:r>
      <w:r w:rsidRPr="00672B6A">
        <w:rPr>
          <w:rFonts w:ascii="Calibri Light" w:eastAsia="Times New Roman" w:hAnsi="Calibri Light" w:cs="Times New Roman"/>
          <w:noProof/>
        </w:rPr>
        <w:t>(2), 177–192.</w:t>
      </w:r>
    </w:p>
    <w:p w14:paraId="01DD012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 S. A., &amp; Paine, R. T. (1974). Disturbance, Patch Formation, and Community Structure. </w:t>
      </w:r>
      <w:r w:rsidRPr="00672B6A">
        <w:rPr>
          <w:rFonts w:ascii="Calibri Light" w:eastAsia="Times New Roman" w:hAnsi="Calibri Light" w:cs="Times New Roman"/>
          <w:i/>
          <w:iCs/>
          <w:noProof/>
        </w:rPr>
        <w:t>Proceedings of the National Academy of 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71</w:t>
      </w:r>
      <w:r w:rsidRPr="00672B6A">
        <w:rPr>
          <w:rFonts w:ascii="Calibri Light" w:eastAsia="Times New Roman" w:hAnsi="Calibri Light" w:cs="Times New Roman"/>
          <w:noProof/>
        </w:rPr>
        <w:t>(7), 2744–2747. http://doi.org/10.1073/pnas.71.7.2744</w:t>
      </w:r>
    </w:p>
    <w:p w14:paraId="16829B2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Levins, R. (1962). Theory of Fitness in a Heterogeneous Environment.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96</w:t>
      </w:r>
      <w:r w:rsidRPr="00672B6A">
        <w:rPr>
          <w:rFonts w:ascii="Calibri Light" w:eastAsia="Times New Roman" w:hAnsi="Calibri Light" w:cs="Times New Roman"/>
          <w:noProof/>
        </w:rPr>
        <w:t>(891), 361–373.</w:t>
      </w:r>
    </w:p>
    <w:p w14:paraId="2B85DF9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Levins, R. (1966). The strategy of model building in population biology. </w:t>
      </w:r>
      <w:r w:rsidRPr="00672B6A">
        <w:rPr>
          <w:rFonts w:ascii="Calibri Light" w:eastAsia="Times New Roman" w:hAnsi="Calibri Light" w:cs="Times New Roman"/>
          <w:i/>
          <w:iCs/>
          <w:noProof/>
        </w:rPr>
        <w:t>American Scientist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54</w:t>
      </w:r>
      <w:r w:rsidRPr="00672B6A">
        <w:rPr>
          <w:rFonts w:ascii="Calibri Light" w:eastAsia="Times New Roman" w:hAnsi="Calibri Light" w:cs="Times New Roman"/>
          <w:noProof/>
        </w:rPr>
        <w:t>(4), 421–431. http://doi.org/10.2307/27836590</w:t>
      </w:r>
    </w:p>
    <w:p w14:paraId="49DE65F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Lytle, D. A. (2001). Disturbance Regimes and Life</w:t>
      </w:r>
      <w:r w:rsidRPr="00672B6A">
        <w:rPr>
          <w:rFonts w:ascii="Calibri Light" w:eastAsia="Calibri" w:hAnsi="Calibri Light" w:cs="Calibri"/>
          <w:noProof/>
        </w:rPr>
        <w:t>‐</w:t>
      </w:r>
      <w:r w:rsidRPr="00672B6A">
        <w:rPr>
          <w:rFonts w:ascii="Calibri Light" w:eastAsia="Times New Roman" w:hAnsi="Calibri Light" w:cs="Times New Roman"/>
          <w:noProof/>
        </w:rPr>
        <w:t xml:space="preserve">History Evolution.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157</w:t>
      </w:r>
      <w:r w:rsidRPr="00672B6A">
        <w:rPr>
          <w:rFonts w:ascii="Calibri Light" w:eastAsia="Times New Roman" w:hAnsi="Calibri Light" w:cs="Times New Roman"/>
          <w:noProof/>
        </w:rPr>
        <w:t>(5), 525–536. http://doi.org/10.1086/319930</w:t>
      </w:r>
    </w:p>
    <w:p w14:paraId="73FB6A1B"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MacArthur, R. H. (1957). On the relative abundance of bird species. </w:t>
      </w:r>
      <w:r w:rsidRPr="00672B6A">
        <w:rPr>
          <w:rFonts w:ascii="Calibri Light" w:eastAsia="Times New Roman" w:hAnsi="Calibri Light" w:cs="Times New Roman"/>
          <w:i/>
          <w:iCs/>
          <w:noProof/>
        </w:rPr>
        <w:t>Proceedings of the National Academy of Sciences of the United States of America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43</w:t>
      </w:r>
      <w:r w:rsidRPr="00672B6A">
        <w:rPr>
          <w:rFonts w:ascii="Calibri Light" w:eastAsia="Times New Roman" w:hAnsi="Calibri Light" w:cs="Times New Roman"/>
          <w:noProof/>
        </w:rPr>
        <w:t>(3), 293–295. http://doi.org/10.1073/pnas.43.3.293</w:t>
      </w:r>
    </w:p>
    <w:p w14:paraId="0F228DC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Macarthur, R., &amp; Levins, R. (1967). The Limiting Similarity, Convergence, and Divergence of Coexisting Species.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101</w:t>
      </w:r>
      <w:r w:rsidRPr="00672B6A">
        <w:rPr>
          <w:rFonts w:ascii="Calibri Light" w:eastAsia="Times New Roman" w:hAnsi="Calibri Light" w:cs="Times New Roman"/>
          <w:noProof/>
        </w:rPr>
        <w:t>(921), 377–385. http://doi.org/10.2307/2678832</w:t>
      </w:r>
    </w:p>
    <w:p w14:paraId="3BA63B2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Mackey, R. L., &amp; Currie, D. J. (2001). The diversity-disturbance relationship: Is it generally strong and peaked?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82</w:t>
      </w:r>
      <w:r w:rsidRPr="00672B6A">
        <w:rPr>
          <w:rFonts w:ascii="Calibri Light" w:eastAsia="Times New Roman" w:hAnsi="Calibri Light" w:cs="Times New Roman"/>
          <w:noProof/>
        </w:rPr>
        <w:t>(12), 3479–3492. http://doi.org/10.1890/0012-9658(2001)082[3479:TDDRII]2.0.CO;2</w:t>
      </w:r>
    </w:p>
    <w:p w14:paraId="7338068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Mandai, C. Y. (2015). </w:t>
      </w:r>
      <w:r w:rsidRPr="00672B6A">
        <w:rPr>
          <w:rFonts w:ascii="Calibri Light" w:eastAsia="Times New Roman" w:hAnsi="Calibri Light" w:cs="Times New Roman"/>
          <w:i/>
          <w:iCs/>
          <w:noProof/>
        </w:rPr>
        <w:t>Computer simulation in ecology: an intuitive interface between verbal and mathematical models</w:t>
      </w:r>
      <w:r w:rsidRPr="00672B6A">
        <w:rPr>
          <w:rFonts w:ascii="Calibri Light" w:eastAsia="Times New Roman" w:hAnsi="Calibri Light" w:cs="Times New Roman"/>
          <w:noProof/>
        </w:rPr>
        <w:t>. Universidade de São Paulo.</w:t>
      </w:r>
    </w:p>
    <w:p w14:paraId="4760690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Maynard Smith, J., &amp; Price, G. R. (1973). The Logic of Animal Conflict. </w:t>
      </w:r>
      <w:r w:rsidRPr="00672B6A">
        <w:rPr>
          <w:rFonts w:ascii="Calibri Light" w:eastAsia="Times New Roman" w:hAnsi="Calibri Light" w:cs="Times New Roman"/>
          <w:i/>
          <w:iCs/>
          <w:noProof/>
        </w:rPr>
        <w:t>Nature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246</w:t>
      </w:r>
      <w:r w:rsidRPr="00672B6A">
        <w:rPr>
          <w:rFonts w:ascii="Calibri Light" w:eastAsia="Times New Roman" w:hAnsi="Calibri Light" w:cs="Times New Roman"/>
          <w:noProof/>
        </w:rPr>
        <w:t>, 15–18. http://doi.org/10.1038/254463b0</w:t>
      </w:r>
    </w:p>
    <w:p w14:paraId="58AAEE1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Metz, J. A. J., Nisbet, R. M., &amp; Geritz, S. A. H. (1992). How should we define “fitness” for general ecological scenarios? </w:t>
      </w:r>
      <w:r w:rsidRPr="00672B6A">
        <w:rPr>
          <w:rFonts w:ascii="Calibri Light" w:eastAsia="Times New Roman" w:hAnsi="Calibri Light" w:cs="Times New Roman"/>
          <w:i/>
          <w:iCs/>
          <w:noProof/>
        </w:rPr>
        <w:t>Trends in Ecology &amp;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(6), 198–202. http://doi.org/10.1016/0169-5347(92)90073-K</w:t>
      </w:r>
    </w:p>
    <w:p w14:paraId="307DB8E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Michod, R. E. (1979). Evolution of Life Histories in Response to Age-Specific Mortality Factors.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113</w:t>
      </w:r>
      <w:r w:rsidRPr="00672B6A">
        <w:rPr>
          <w:rFonts w:ascii="Calibri Light" w:eastAsia="Times New Roman" w:hAnsi="Calibri Light" w:cs="Times New Roman"/>
          <w:noProof/>
        </w:rPr>
        <w:t>(4), 229–246.</w:t>
      </w:r>
    </w:p>
    <w:p w14:paraId="622C7FF7"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Miller, A. D., Roxburgh, S. H., &amp; Shea, K. (2011). How frequency and intensity shape diversity-</w:t>
      </w:r>
      <w:r w:rsidRPr="00672B6A">
        <w:rPr>
          <w:rFonts w:ascii="Calibri Light" w:eastAsia="Times New Roman" w:hAnsi="Calibri Light" w:cs="Times New Roman"/>
          <w:noProof/>
        </w:rPr>
        <w:lastRenderedPageBreak/>
        <w:t xml:space="preserve">disturbance relationships.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108</w:t>
      </w:r>
      <w:r w:rsidRPr="00672B6A">
        <w:rPr>
          <w:rFonts w:ascii="Calibri Light" w:eastAsia="Times New Roman" w:hAnsi="Calibri Light" w:cs="Times New Roman"/>
          <w:noProof/>
        </w:rPr>
        <w:t>(14), 5643–5648. http://doi.org/10.1073/pnas.1018594108</w:t>
      </w:r>
    </w:p>
    <w:p w14:paraId="60360A1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Møller, A. P., &amp; Jennions, M. D. (2002). How much variance can be explained by ecologists and evolutionary biologists? </w:t>
      </w:r>
      <w:r w:rsidRPr="00672B6A">
        <w:rPr>
          <w:rFonts w:ascii="Calibri Light" w:eastAsia="Times New Roman" w:hAnsi="Calibri Light" w:cs="Times New Roman"/>
          <w:i/>
          <w:iCs/>
          <w:noProof/>
        </w:rPr>
        <w:t>Oecologia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132</w:t>
      </w:r>
      <w:r w:rsidRPr="00672B6A">
        <w:rPr>
          <w:rFonts w:ascii="Calibri Light" w:eastAsia="Times New Roman" w:hAnsi="Calibri Light" w:cs="Times New Roman"/>
          <w:noProof/>
        </w:rPr>
        <w:t>(4), 492–500. http://doi.org/10.1007/s00442-002-0952-2</w:t>
      </w:r>
    </w:p>
    <w:p w14:paraId="142DC24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Nagylaki, T. (1975). Polymorphisms in cyclically-varying environments. </w:t>
      </w:r>
      <w:r w:rsidRPr="00672B6A">
        <w:rPr>
          <w:rFonts w:ascii="Calibri Light" w:eastAsia="Times New Roman" w:hAnsi="Calibri Light" w:cs="Times New Roman"/>
          <w:i/>
          <w:iCs/>
          <w:noProof/>
        </w:rPr>
        <w:t>Heredity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35</w:t>
      </w:r>
      <w:r w:rsidRPr="00672B6A">
        <w:rPr>
          <w:rFonts w:ascii="Calibri Light" w:eastAsia="Times New Roman" w:hAnsi="Calibri Light" w:cs="Times New Roman"/>
          <w:noProof/>
        </w:rPr>
        <w:t>(1), 67–74.</w:t>
      </w:r>
    </w:p>
    <w:p w14:paraId="3A83519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672B6A">
        <w:rPr>
          <w:rFonts w:ascii="Calibri Light" w:eastAsia="Times New Roman" w:hAnsi="Calibri Light" w:cs="Times New Roman"/>
          <w:i/>
          <w:iCs/>
          <w:noProof/>
        </w:rPr>
        <w:t>Proceedings of the National Academy of Sciences of the United States of America</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98</w:t>
      </w:r>
      <w:r w:rsidRPr="00672B6A">
        <w:rPr>
          <w:rFonts w:ascii="Calibri Light" w:eastAsia="Times New Roman" w:hAnsi="Calibri Light" w:cs="Times New Roman"/>
          <w:noProof/>
        </w:rPr>
        <w:t>(20), 11376–11381. http://doi.org/doi: 10.1073/pnas.171315998</w:t>
      </w:r>
    </w:p>
    <w:p w14:paraId="5ADF183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Odling-Smee, F. . J., Laland, K. N., &amp; Feldman, M. W. (2003). </w:t>
      </w:r>
      <w:r w:rsidRPr="00672B6A">
        <w:rPr>
          <w:rFonts w:ascii="Calibri Light" w:eastAsia="Times New Roman" w:hAnsi="Calibri Light" w:cs="Times New Roman"/>
          <w:i/>
          <w:iCs/>
          <w:noProof/>
        </w:rPr>
        <w:t>Niche Construction: The Neglected Process in Evolution</w:t>
      </w:r>
      <w:r w:rsidRPr="00672B6A">
        <w:rPr>
          <w:rFonts w:ascii="Calibri Light" w:eastAsia="Times New Roman" w:hAnsi="Calibri Light" w:cs="Times New Roman"/>
          <w:noProof/>
        </w:rPr>
        <w:t>. Princeton University Press. Recuperado de http://www.jstor.org/stable/j.ctt24hqpd</w:t>
      </w:r>
    </w:p>
    <w:p w14:paraId="3BB05BC2"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Pake, C. E., &amp; Venable, D. L. (1995). Is coexistence of sonoran desert annuals mediated by temporal variability in reproductive sucess?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76</w:t>
      </w:r>
      <w:r w:rsidRPr="00672B6A">
        <w:rPr>
          <w:rFonts w:ascii="Calibri Light" w:eastAsia="Times New Roman" w:hAnsi="Calibri Light" w:cs="Times New Roman"/>
          <w:noProof/>
        </w:rPr>
        <w:t>(1), 246–261.</w:t>
      </w:r>
    </w:p>
    <w:p w14:paraId="77BCE54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Pake, C. E., &amp; Venable, D. L. (1996). Seed Banks in Desert Annuals: Implications for Persistence and Coexistence in Variable Environments.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77</w:t>
      </w:r>
      <w:r w:rsidRPr="00672B6A">
        <w:rPr>
          <w:rFonts w:ascii="Calibri Light" w:eastAsia="Times New Roman" w:hAnsi="Calibri Light" w:cs="Times New Roman"/>
          <w:noProof/>
        </w:rPr>
        <w:t>(5), 1427–1435.</w:t>
      </w:r>
    </w:p>
    <w:p w14:paraId="24B50A1F"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Pianka, E. R. (1970). On r- and K-Selection.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104</w:t>
      </w:r>
      <w:r w:rsidRPr="00672B6A">
        <w:rPr>
          <w:rFonts w:ascii="Calibri Light" w:eastAsia="Times New Roman" w:hAnsi="Calibri Light" w:cs="Times New Roman"/>
          <w:noProof/>
        </w:rPr>
        <w:t>(940), 592–597.</w:t>
      </w:r>
    </w:p>
    <w:p w14:paraId="5052109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672B6A">
        <w:rPr>
          <w:rFonts w:ascii="Calibri Light" w:eastAsia="Times New Roman" w:hAnsi="Calibri Light" w:cs="Times New Roman"/>
          <w:i/>
          <w:iCs/>
          <w:noProof/>
        </w:rPr>
        <w:t>Philosophical Transactions of the Royal Society B: Biological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364</w:t>
      </w:r>
      <w:r w:rsidRPr="00672B6A">
        <w:rPr>
          <w:rFonts w:ascii="Calibri Light" w:eastAsia="Times New Roman" w:hAnsi="Calibri Light" w:cs="Times New Roman"/>
          <w:noProof/>
        </w:rPr>
        <w:t>(1523), 1629–1640. http://doi.org/10.1098/rstb.2009.0012</w:t>
      </w:r>
    </w:p>
    <w:p w14:paraId="77545091"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Rankin, D. J., Bargum, K., &amp; Kokko, H. (2007). The tragedy of the commons in evolutionary biology.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22</w:t>
      </w:r>
      <w:r w:rsidRPr="00672B6A">
        <w:rPr>
          <w:rFonts w:ascii="Calibri Light" w:eastAsia="Times New Roman" w:hAnsi="Calibri Light" w:cs="Times New Roman"/>
          <w:noProof/>
        </w:rPr>
        <w:t>(12), 643–651. http://doi.org/10.1016/j.tree.2007.07.009</w:t>
      </w:r>
    </w:p>
    <w:p w14:paraId="78A3BC57"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Reznick, D., Bryant, M. J., &amp; Bashey, F. (2002). r - and K-Selection Revisited: The role of population regulation in life-history evolution.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83</w:t>
      </w:r>
      <w:r w:rsidRPr="00672B6A">
        <w:rPr>
          <w:rFonts w:ascii="Calibri Light" w:eastAsia="Times New Roman" w:hAnsi="Calibri Light" w:cs="Times New Roman"/>
          <w:noProof/>
        </w:rPr>
        <w:t>(6), 1509–1520. http://doi.org/10.1890/0012-9658(2002)083[1509:RAKSRT]2.0.CO;2</w:t>
      </w:r>
    </w:p>
    <w:p w14:paraId="3C7D4493"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85</w:t>
      </w:r>
      <w:r w:rsidRPr="00672B6A">
        <w:rPr>
          <w:rFonts w:ascii="Calibri Light" w:eastAsia="Times New Roman" w:hAnsi="Calibri Light" w:cs="Times New Roman"/>
          <w:noProof/>
        </w:rPr>
        <w:t>(2), 359–371.</w:t>
      </w:r>
    </w:p>
    <w:p w14:paraId="2CBC95B1"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Sasaki, A., &amp; Ellner, S. P. (1995). The evolutionarily stable phenotype distribution in a random environment. </w:t>
      </w:r>
      <w:r w:rsidRPr="00672B6A">
        <w:rPr>
          <w:rFonts w:ascii="Calibri Light" w:eastAsia="Times New Roman" w:hAnsi="Calibri Light" w:cs="Times New Roman"/>
          <w:i/>
          <w:iCs/>
          <w:noProof/>
        </w:rPr>
        <w:t>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49</w:t>
      </w:r>
      <w:r w:rsidRPr="00672B6A">
        <w:rPr>
          <w:rFonts w:ascii="Calibri Light" w:eastAsia="Times New Roman" w:hAnsi="Calibri Light" w:cs="Times New Roman"/>
          <w:noProof/>
        </w:rPr>
        <w:t>(2), 337–350. http://doi.org/10.2307/2410344</w:t>
      </w:r>
    </w:p>
    <w:p w14:paraId="59C77C6B"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Schaffer, W. (1974). Optimal Reproductive Effort in Fluctuating Environments.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108</w:t>
      </w:r>
      <w:r w:rsidRPr="00672B6A">
        <w:rPr>
          <w:rFonts w:ascii="Calibri Light" w:eastAsia="Times New Roman" w:hAnsi="Calibri Light" w:cs="Times New Roman"/>
          <w:noProof/>
        </w:rPr>
        <w:t>(964), 783–790.</w:t>
      </w:r>
    </w:p>
    <w:p w14:paraId="54FCFBE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Scheffer, M., &amp; Nes, E. H. Van. (2006). Self-organized similarity, the evolutionary emergence of groups of similar species. </w:t>
      </w:r>
      <w:r w:rsidRPr="00672B6A">
        <w:rPr>
          <w:rFonts w:ascii="Calibri Light" w:eastAsia="Times New Roman" w:hAnsi="Calibri Light" w:cs="Times New Roman"/>
          <w:i/>
          <w:iCs/>
          <w:noProof/>
        </w:rPr>
        <w:t>Proceedings of the National Academy of Sciences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103</w:t>
      </w:r>
      <w:r w:rsidRPr="00672B6A">
        <w:rPr>
          <w:rFonts w:ascii="Calibri Light" w:eastAsia="Times New Roman" w:hAnsi="Calibri Light" w:cs="Times New Roman"/>
          <w:noProof/>
        </w:rPr>
        <w:t xml:space="preserve">(16), </w:t>
      </w:r>
      <w:r w:rsidRPr="00672B6A">
        <w:rPr>
          <w:rFonts w:ascii="Calibri Light" w:eastAsia="Times New Roman" w:hAnsi="Calibri Light" w:cs="Times New Roman"/>
          <w:noProof/>
        </w:rPr>
        <w:lastRenderedPageBreak/>
        <w:t>6230–6235. http://doi.org/10.1073/pnas.0508024103</w:t>
      </w:r>
    </w:p>
    <w:p w14:paraId="0858770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Schoener, T. W. (1983). Field Experiments on Interspecific Competition.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122</w:t>
      </w:r>
      <w:r w:rsidRPr="00672B6A">
        <w:rPr>
          <w:rFonts w:ascii="Calibri Light" w:eastAsia="Times New Roman" w:hAnsi="Calibri Light" w:cs="Times New Roman"/>
          <w:noProof/>
        </w:rPr>
        <w:t>(2), 240–285.</w:t>
      </w:r>
    </w:p>
    <w:p w14:paraId="44DB2487"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(6), 491–508. http://doi.org/10.1111/j.1461-0248.2004.00600.x</w:t>
      </w:r>
    </w:p>
    <w:p w14:paraId="261538D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Sheil, D., &amp; Burslem, D. F. R. P. (2003). Disturbing hypotheses in tropical forests.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(1), 18–26. http://doi.org/10.1016/S0169-5347(02)00005-8</w:t>
      </w:r>
    </w:p>
    <w:p w14:paraId="17327C3B"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Slatkin, M., &amp; Anderson, D. J. (1984). A Model of Competition for Space.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65</w:t>
      </w:r>
      <w:r w:rsidRPr="00672B6A">
        <w:rPr>
          <w:rFonts w:ascii="Calibri Light" w:eastAsia="Times New Roman" w:hAnsi="Calibri Light" w:cs="Times New Roman"/>
          <w:noProof/>
        </w:rPr>
        <w:t>(6), 1840–1845.</w:t>
      </w:r>
    </w:p>
    <w:p w14:paraId="06D49B0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Sousa, W. P. (1984). The Role of Dusturbance in Natural Communities. </w:t>
      </w:r>
      <w:r w:rsidRPr="00672B6A">
        <w:rPr>
          <w:rFonts w:ascii="Calibri Light" w:eastAsia="Times New Roman" w:hAnsi="Calibri Light" w:cs="Times New Roman"/>
          <w:i/>
          <w:iCs/>
          <w:noProof/>
        </w:rPr>
        <w:t>Annual Review of Ecology and Systematics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 353–391.</w:t>
      </w:r>
    </w:p>
    <w:p w14:paraId="254C533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Stearns, S. C. (1989). Trade-offs in life history evolution. </w:t>
      </w:r>
      <w:r w:rsidRPr="00672B6A">
        <w:rPr>
          <w:rFonts w:ascii="Calibri Light" w:eastAsia="Times New Roman" w:hAnsi="Calibri Light" w:cs="Times New Roman"/>
          <w:i/>
          <w:iCs/>
          <w:noProof/>
        </w:rPr>
        <w:t>Functional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w:t>
      </w:r>
      <w:r w:rsidRPr="00672B6A">
        <w:rPr>
          <w:rFonts w:ascii="Calibri Light" w:eastAsia="Times New Roman" w:hAnsi="Calibri Light" w:cs="Times New Roman"/>
          <w:noProof/>
        </w:rPr>
        <w:t>, 259–268.</w:t>
      </w:r>
    </w:p>
    <w:p w14:paraId="7C20CEC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672B6A">
        <w:rPr>
          <w:rFonts w:ascii="Calibri Light" w:eastAsia="Times New Roman" w:hAnsi="Calibri Light" w:cs="Times New Roman"/>
          <w:i/>
          <w:iCs/>
          <w:noProof/>
        </w:rPr>
        <w:t>Science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346</w:t>
      </w:r>
      <w:r w:rsidRPr="00672B6A">
        <w:rPr>
          <w:rFonts w:ascii="Calibri Light" w:eastAsia="Times New Roman" w:hAnsi="Calibri Light" w:cs="Times New Roman"/>
          <w:noProof/>
        </w:rPr>
        <w:t>(6208), 463–466. http://doi.org/10.1126/science.1257008</w:t>
      </w:r>
    </w:p>
    <w:p w14:paraId="11AA714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Thompson, J. N. (2005). Coevolution: The Geographic Mosaic Of Coevolutionary Arms Race. </w:t>
      </w:r>
      <w:r w:rsidRPr="00672B6A">
        <w:rPr>
          <w:rFonts w:ascii="Calibri Light" w:eastAsia="Times New Roman" w:hAnsi="Calibri Light" w:cs="Times New Roman"/>
          <w:i/>
          <w:iCs/>
          <w:noProof/>
        </w:rPr>
        <w:t>Current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15</w:t>
      </w:r>
      <w:r w:rsidRPr="00672B6A">
        <w:rPr>
          <w:rFonts w:ascii="Calibri Light" w:eastAsia="Times New Roman" w:hAnsi="Calibri Light" w:cs="Times New Roman"/>
          <w:noProof/>
        </w:rPr>
        <w:t>(24), 992–994. http://doi.org/10.1016/j.cub.2005.11.047</w:t>
      </w:r>
    </w:p>
    <w:p w14:paraId="52C9874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Tilman, D. (1982). </w:t>
      </w:r>
      <w:r w:rsidRPr="00672B6A">
        <w:rPr>
          <w:rFonts w:ascii="Calibri Light" w:eastAsia="Times New Roman" w:hAnsi="Calibri Light" w:cs="Times New Roman"/>
          <w:i/>
          <w:iCs/>
          <w:noProof/>
        </w:rPr>
        <w:t>Resource Competition and Community Structure</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Princeton University Press</w:t>
      </w:r>
      <w:r w:rsidRPr="00672B6A">
        <w:rPr>
          <w:rFonts w:ascii="Calibri Light" w:eastAsia="Times New Roman" w:hAnsi="Calibri Light" w:cs="Times New Roman"/>
          <w:noProof/>
        </w:rPr>
        <w:t>. Princeton, New Jersey.</w:t>
      </w:r>
    </w:p>
    <w:p w14:paraId="18580670"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Tilman, D. (1990). Constraints and Tradeoffs: Toward a Predictive Theory of Competition and Succession.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58</w:t>
      </w:r>
      <w:r w:rsidRPr="00672B6A">
        <w:rPr>
          <w:rFonts w:ascii="Calibri Light" w:eastAsia="Times New Roman" w:hAnsi="Calibri Light" w:cs="Times New Roman"/>
          <w:noProof/>
        </w:rPr>
        <w:t>(1), 3–15.</w:t>
      </w:r>
    </w:p>
    <w:p w14:paraId="03FBC764"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Turner, M. (2010). Disturbance and landscape dynamics in a changing world.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91</w:t>
      </w:r>
      <w:r w:rsidRPr="00672B6A">
        <w:rPr>
          <w:rFonts w:ascii="Calibri Light" w:eastAsia="Times New Roman" w:hAnsi="Calibri Light" w:cs="Times New Roman"/>
          <w:noProof/>
        </w:rPr>
        <w:t>(March), 2833–2849. http://doi.org/doi:10.1890/10-0097.1</w:t>
      </w:r>
    </w:p>
    <w:p w14:paraId="6D1CEC7D"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23</w:t>
      </w:r>
      <w:r w:rsidRPr="00672B6A">
        <w:rPr>
          <w:rFonts w:ascii="Calibri Light" w:eastAsia="Times New Roman" w:hAnsi="Calibri Light" w:cs="Times New Roman"/>
          <w:noProof/>
        </w:rPr>
        <w:t>(6), 311–317. http://doi.org/10.1016/j.tree.2008.02.007</w:t>
      </w:r>
    </w:p>
    <w:p w14:paraId="09A97B3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Urban, M. C., &amp; Skelly, D. K. (2006). Evolving Metacommunities: Toward an Evolutionary Perspective on Metacommunities.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87</w:t>
      </w:r>
      <w:r w:rsidRPr="00672B6A">
        <w:rPr>
          <w:rFonts w:ascii="Calibri Light" w:eastAsia="Times New Roman" w:hAnsi="Calibri Light" w:cs="Times New Roman"/>
          <w:noProof/>
        </w:rPr>
        <w:t>(7), 1616–1626.</w:t>
      </w:r>
    </w:p>
    <w:p w14:paraId="45E88D93"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Vance, R. R. (1984). Interference Competition and the Coexistence of Two Competitors on a Single Limiting Resource. </w:t>
      </w:r>
      <w:r w:rsidRPr="00672B6A">
        <w:rPr>
          <w:rFonts w:ascii="Calibri Light" w:eastAsia="Times New Roman" w:hAnsi="Calibri Light" w:cs="Times New Roman"/>
          <w:i/>
          <w:iCs/>
          <w:noProof/>
        </w:rPr>
        <w:t>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65</w:t>
      </w:r>
      <w:r w:rsidRPr="00672B6A">
        <w:rPr>
          <w:rFonts w:ascii="Calibri Light" w:eastAsia="Times New Roman" w:hAnsi="Calibri Light" w:cs="Times New Roman"/>
          <w:noProof/>
        </w:rPr>
        <w:t>(5), 1349–1357.</w:t>
      </w:r>
    </w:p>
    <w:p w14:paraId="058C1AC5"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Vellend, M. (2016). </w:t>
      </w:r>
      <w:r w:rsidRPr="00672B6A">
        <w:rPr>
          <w:rFonts w:ascii="Calibri Light" w:eastAsia="Times New Roman" w:hAnsi="Calibri Light" w:cs="Times New Roman"/>
          <w:i/>
          <w:iCs/>
          <w:noProof/>
        </w:rPr>
        <w:t>The Theory of Ecological Communities</w:t>
      </w:r>
      <w:r w:rsidRPr="00672B6A">
        <w:rPr>
          <w:rFonts w:ascii="Calibri Light" w:eastAsia="Times New Roman" w:hAnsi="Calibri Light" w:cs="Times New Roman"/>
          <w:noProof/>
        </w:rPr>
        <w:t>. Princeton University Press. http://doi.org/10.1016/S0074-6142(05)80002-6</w:t>
      </w:r>
    </w:p>
    <w:p w14:paraId="6AEBAD4A"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Vellend, M., &amp; Geber, M. A. (2005). Connections between species diversity and genetic </w:t>
      </w:r>
      <w:r w:rsidRPr="00672B6A">
        <w:rPr>
          <w:rFonts w:ascii="Calibri Light" w:eastAsia="Times New Roman" w:hAnsi="Calibri Light" w:cs="Times New Roman"/>
          <w:noProof/>
        </w:rPr>
        <w:lastRenderedPageBreak/>
        <w:t xml:space="preserve">diversity. </w:t>
      </w:r>
      <w:r w:rsidRPr="00672B6A">
        <w:rPr>
          <w:rFonts w:ascii="Calibri Light" w:eastAsia="Times New Roman" w:hAnsi="Calibri Light" w:cs="Times New Roman"/>
          <w:i/>
          <w:iCs/>
          <w:noProof/>
        </w:rPr>
        <w:t>Ecology Letters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w:t>
      </w:r>
      <w:r w:rsidRPr="00672B6A">
        <w:rPr>
          <w:rFonts w:ascii="Calibri Light" w:eastAsia="Times New Roman" w:hAnsi="Calibri Light" w:cs="Times New Roman"/>
          <w:noProof/>
        </w:rPr>
        <w:t>(7), 767–781. http://doi.org/10.1111/j.1461-0248.2005.00775.x</w:t>
      </w:r>
    </w:p>
    <w:p w14:paraId="6E63D2C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24</w:t>
      </w:r>
      <w:r w:rsidRPr="00672B6A">
        <w:rPr>
          <w:rFonts w:ascii="Calibri Light" w:eastAsia="Times New Roman" w:hAnsi="Calibri Light" w:cs="Times New Roman"/>
          <w:noProof/>
        </w:rPr>
        <w:t>(11), 2485–2495. http://doi.org/10.1111/j.1420-9101.2011.02376.x</w:t>
      </w:r>
    </w:p>
    <w:p w14:paraId="069A603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27</w:t>
      </w:r>
      <w:r w:rsidRPr="00672B6A">
        <w:rPr>
          <w:rFonts w:ascii="Calibri Light" w:eastAsia="Times New Roman" w:hAnsi="Calibri Light" w:cs="Times New Roman"/>
          <w:noProof/>
        </w:rPr>
        <w:t>(4), 244–252. http://doi.org/10.1016/j.tree.2011.11.014</w:t>
      </w:r>
    </w:p>
    <w:p w14:paraId="6B6A90F8"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Waxman, D., &amp; Gavrilets, S. (2005). 20 Questions on Adaptive Dynamics. </w:t>
      </w:r>
      <w:r w:rsidRPr="00672B6A">
        <w:rPr>
          <w:rFonts w:ascii="Calibri Light" w:eastAsia="Times New Roman" w:hAnsi="Calibri Light" w:cs="Times New Roman"/>
          <w:i/>
          <w:iCs/>
          <w:noProof/>
        </w:rPr>
        <w:t>Journal of Evolutionary Biology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(5), 1139–1154. http://doi.org/10.1111/j.1420-9101.2005.00948.x</w:t>
      </w:r>
    </w:p>
    <w:p w14:paraId="72487C9E"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672B6A">
        <w:rPr>
          <w:rFonts w:ascii="Calibri Light" w:eastAsia="Times New Roman" w:hAnsi="Calibri Light" w:cs="Times New Roman"/>
          <w:i/>
          <w:iCs/>
          <w:noProof/>
        </w:rPr>
        <w:t>Trends in Ecology and Evolution</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32</w:t>
      </w:r>
      <w:r w:rsidRPr="00672B6A">
        <w:rPr>
          <w:rFonts w:ascii="Calibri Light" w:eastAsia="Times New Roman" w:hAnsi="Calibri Light" w:cs="Times New Roman"/>
          <w:noProof/>
        </w:rPr>
        <w:t>(4), 291–304. http://doi.org/10.1016/j.tree.2017.01.003</w:t>
      </w:r>
    </w:p>
    <w:p w14:paraId="61E1A36C"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672B6A">
        <w:rPr>
          <w:rFonts w:ascii="Calibri Light" w:eastAsia="Times New Roman" w:hAnsi="Calibri Light" w:cs="Times New Roman"/>
          <w:i/>
          <w:iCs/>
          <w:noProof/>
        </w:rPr>
        <w:t>Nature reviews. Genetics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7</w:t>
      </w:r>
      <w:r w:rsidRPr="00672B6A">
        <w:rPr>
          <w:rFonts w:ascii="Calibri Light" w:eastAsia="Times New Roman" w:hAnsi="Calibri Light" w:cs="Times New Roman"/>
          <w:noProof/>
        </w:rPr>
        <w:t>(7), 510–523. http://doi.org/10.1038/nrg1877</w:t>
      </w:r>
    </w:p>
    <w:p w14:paraId="284740F9"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Wilkinson, D. M. (1999). The Disturbing History of Intermediate Disturbance. </w:t>
      </w:r>
      <w:r w:rsidRPr="00672B6A">
        <w:rPr>
          <w:rFonts w:ascii="Calibri Light" w:eastAsia="Times New Roman" w:hAnsi="Calibri Light" w:cs="Times New Roman"/>
          <w:i/>
          <w:iCs/>
          <w:noProof/>
        </w:rPr>
        <w:t>Oikos</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84</w:t>
      </w:r>
      <w:r w:rsidRPr="00672B6A">
        <w:rPr>
          <w:rFonts w:ascii="Calibri Light" w:eastAsia="Times New Roman" w:hAnsi="Calibri Light" w:cs="Times New Roman"/>
          <w:noProof/>
        </w:rPr>
        <w:t>(1), 145–147.</w:t>
      </w:r>
    </w:p>
    <w:p w14:paraId="50946906" w14:textId="77777777" w:rsidR="00672B6A" w:rsidRPr="00672B6A" w:rsidRDefault="00672B6A" w:rsidP="00672B6A">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72B6A">
        <w:rPr>
          <w:rFonts w:ascii="Calibri Light" w:eastAsia="Times New Roman" w:hAnsi="Calibri Light" w:cs="Times New Roman"/>
          <w:noProof/>
        </w:rPr>
        <w:t xml:space="preserve">Williams, G. C. (1966). Natural Selection, the Costs of Reproduction, and a Refinement of Lack’s Principle. </w:t>
      </w:r>
      <w:r w:rsidRPr="00672B6A">
        <w:rPr>
          <w:rFonts w:ascii="Calibri Light" w:eastAsia="Times New Roman" w:hAnsi="Calibri Light" w:cs="Times New Roman"/>
          <w:i/>
          <w:iCs/>
          <w:noProof/>
        </w:rPr>
        <w:t>The American Naturalist</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100</w:t>
      </w:r>
      <w:r w:rsidRPr="00672B6A">
        <w:rPr>
          <w:rFonts w:ascii="Calibri Light" w:eastAsia="Times New Roman" w:hAnsi="Calibri Light" w:cs="Times New Roman"/>
          <w:noProof/>
        </w:rPr>
        <w:t>(916), 687–690.</w:t>
      </w:r>
    </w:p>
    <w:p w14:paraId="688DD97A" w14:textId="77777777" w:rsidR="00672B6A" w:rsidRPr="00672B6A" w:rsidRDefault="00672B6A" w:rsidP="00672B6A">
      <w:pPr>
        <w:widowControl w:val="0"/>
        <w:autoSpaceDE w:val="0"/>
        <w:autoSpaceDN w:val="0"/>
        <w:adjustRightInd w:val="0"/>
        <w:spacing w:after="240" w:line="240" w:lineRule="auto"/>
        <w:ind w:left="480" w:hanging="480"/>
        <w:rPr>
          <w:rFonts w:ascii="Calibri Light" w:hAnsi="Calibri Light"/>
          <w:noProof/>
        </w:rPr>
      </w:pPr>
      <w:r w:rsidRPr="00672B6A">
        <w:rPr>
          <w:rFonts w:ascii="Calibri Light" w:eastAsia="Times New Roman" w:hAnsi="Calibri Light" w:cs="Times New Roman"/>
          <w:noProof/>
        </w:rPr>
        <w:t xml:space="preserve">Wilson, J. B. (1994). The “Intermediate Disturbance Hypothesis” of species coexistance is based on patch dynamics. </w:t>
      </w:r>
      <w:r w:rsidRPr="00672B6A">
        <w:rPr>
          <w:rFonts w:ascii="Calibri Light" w:eastAsia="Times New Roman" w:hAnsi="Calibri Light" w:cs="Times New Roman"/>
          <w:i/>
          <w:iCs/>
          <w:noProof/>
        </w:rPr>
        <w:t>New Zealand Journal of Ecology</w:t>
      </w:r>
      <w:r w:rsidRPr="00672B6A">
        <w:rPr>
          <w:rFonts w:ascii="Calibri Light" w:eastAsia="Times New Roman" w:hAnsi="Calibri Light" w:cs="Times New Roman"/>
          <w:noProof/>
        </w:rPr>
        <w:t xml:space="preserve">, </w:t>
      </w:r>
      <w:r w:rsidRPr="00672B6A">
        <w:rPr>
          <w:rFonts w:ascii="Calibri Light" w:eastAsia="Times New Roman" w:hAnsi="Calibri Light" w:cs="Times New Roman"/>
          <w:i/>
          <w:iCs/>
          <w:noProof/>
        </w:rPr>
        <w:t>18</w:t>
      </w:r>
      <w:r w:rsidRPr="00672B6A">
        <w:rPr>
          <w:rFonts w:ascii="Calibri Light" w:eastAsia="Times New Roman" w:hAnsi="Calibri Light" w:cs="Times New Roman"/>
          <w:noProof/>
        </w:rPr>
        <w:t>(2), 176–181. http://doi.org/10.1093/plankt/23.10.1147</w:t>
      </w:r>
    </w:p>
    <w:p w14:paraId="29D45F8D" w14:textId="08D2A2F5" w:rsidR="00B304BF" w:rsidRDefault="00117284" w:rsidP="00672B6A">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DDC893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7088DEEA"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51"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51"/>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52" w:name="_Toc487877768"/>
      <w:bookmarkStart w:id="53" w:name="_Toc487883813"/>
      <w:bookmarkStart w:id="54"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52"/>
      <w:bookmarkEnd w:id="53"/>
      <w:bookmarkEnd w:id="54"/>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w:t>
      </w:r>
      <w:proofErr w:type="spellStart"/>
      <w:r w:rsidRPr="0023171B">
        <w:rPr>
          <w:rFonts w:ascii="Calibri Light" w:hAnsi="Calibri Light"/>
        </w:rPr>
        <w:t>eco-evolutivo</w:t>
      </w:r>
      <w:proofErr w:type="spellEnd"/>
      <w:r w:rsidRPr="0023171B">
        <w:rPr>
          <w:rFonts w:ascii="Calibri Light" w:hAnsi="Calibri Light"/>
        </w:rPr>
        <w:t xml:space="preserve">, processamos simulações com diferentes valores para este parâmetro (o valor dos outros parâmetros foi igual ao do grupo de simulações do cenário </w:t>
      </w:r>
      <w:proofErr w:type="spellStart"/>
      <w:r w:rsidRPr="0023171B">
        <w:rPr>
          <w:rFonts w:ascii="Calibri Light" w:hAnsi="Calibri Light"/>
        </w:rPr>
        <w:t>eco-evolutivo</w:t>
      </w:r>
      <w:proofErr w:type="spellEnd"/>
      <w:r w:rsidRPr="0023171B">
        <w:rPr>
          <w:rFonts w:ascii="Calibri Light" w:hAnsi="Calibri Light"/>
        </w:rPr>
        <w:t>)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w:t>
      </w:r>
      <w:r w:rsidRPr="0023171B">
        <w:rPr>
          <w:rFonts w:ascii="Calibri Light" w:hAnsi="Calibri Light"/>
        </w:rPr>
        <w:lastRenderedPageBreak/>
        <w:t>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55" w:name="_Toc487877769"/>
      <w:bookmarkStart w:id="56" w:name="_Toc487883814"/>
      <w:bookmarkStart w:id="57"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55"/>
      <w:bookmarkEnd w:id="56"/>
      <w:bookmarkEnd w:id="57"/>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w:t>
      </w:r>
      <w:proofErr w:type="spellStart"/>
      <w:r w:rsidR="003463E3" w:rsidRPr="0023171B">
        <w:rPr>
          <w:rFonts w:ascii="Calibri Light" w:hAnsi="Calibri Light"/>
        </w:rPr>
        <w:t>eco-evolutivo</w:t>
      </w:r>
      <w:proofErr w:type="spellEnd"/>
      <w:r w:rsidR="003463E3" w:rsidRPr="0023171B">
        <w:rPr>
          <w:rFonts w:ascii="Calibri Light" w:hAnsi="Calibri Light"/>
        </w:rPr>
        <w:t xml:space="preserve">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58" w:name="_Toc487877770"/>
      <w:bookmarkStart w:id="59" w:name="_Toc487883815"/>
      <w:bookmarkStart w:id="60"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58"/>
      <w:bookmarkEnd w:id="59"/>
      <w:bookmarkEnd w:id="60"/>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w:t>
      </w:r>
      <w:proofErr w:type="spellStart"/>
      <w:r w:rsidR="003463E3" w:rsidRPr="0023171B">
        <w:rPr>
          <w:rFonts w:ascii="Calibri Light" w:hAnsi="Calibri Light"/>
        </w:rPr>
        <w:t>eco-evolutivo</w:t>
      </w:r>
      <w:proofErr w:type="spellEnd"/>
      <w:r w:rsidR="003463E3" w:rsidRPr="0023171B">
        <w:rPr>
          <w:rFonts w:ascii="Calibri Light" w:hAnsi="Calibri Light"/>
        </w:rPr>
        <w:t>.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UISA NOVARA MONCLAR GONÇALVES" w:date="2017-07-15T10:31:00Z" w:initials="LNMG">
    <w:p w14:paraId="0C398CAD" w14:textId="77777777" w:rsidR="00136B12" w:rsidRDefault="00136B12" w:rsidP="00217F3C">
      <w:pPr>
        <w:pStyle w:val="CommentText"/>
      </w:pPr>
      <w:r>
        <w:rPr>
          <w:rStyle w:val="CommentReference"/>
        </w:rPr>
        <w:annotationRef/>
      </w:r>
      <w:proofErr w:type="spellStart"/>
      <w:r>
        <w:t>Ayana</w:t>
      </w:r>
      <w:proofErr w:type="spellEnd"/>
      <w:r>
        <w:t>:</w:t>
      </w:r>
    </w:p>
    <w:p w14:paraId="16D68B63" w14:textId="77777777" w:rsidR="00136B12" w:rsidRPr="00D13F3C" w:rsidRDefault="00136B12" w:rsidP="00217F3C">
      <w:pPr>
        <w:spacing w:line="240" w:lineRule="auto"/>
        <w:rPr>
          <w:rFonts w:ascii="Arial" w:eastAsia="Times New Roman" w:hAnsi="Arial" w:cs="Arial"/>
          <w:color w:val="222222"/>
          <w:sz w:val="20"/>
          <w:szCs w:val="20"/>
          <w:lang w:val="en-US"/>
        </w:rPr>
      </w:pP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não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tenho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familiariade</w:t>
      </w:r>
      <w:proofErr w:type="spellEnd"/>
      <w:r w:rsidRPr="00D13F3C">
        <w:rPr>
          <w:rFonts w:ascii="Arial" w:eastAsia="Times New Roman" w:hAnsi="Arial" w:cs="Arial"/>
          <w:color w:val="222222"/>
          <w:sz w:val="20"/>
          <w:szCs w:val="20"/>
          <w:lang w:val="en-US"/>
        </w:rPr>
        <w:t xml:space="preserve"> com a </w:t>
      </w:r>
      <w:proofErr w:type="spellStart"/>
      <w:r w:rsidRPr="00D13F3C">
        <w:rPr>
          <w:rFonts w:ascii="Arial" w:eastAsia="Times New Roman" w:hAnsi="Arial" w:cs="Arial"/>
          <w:color w:val="222222"/>
          <w:sz w:val="20"/>
          <w:szCs w:val="20"/>
          <w:lang w:val="en-US"/>
        </w:rPr>
        <w:t>literatura</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trata</w:t>
      </w:r>
      <w:proofErr w:type="spellEnd"/>
      <w:r w:rsidRPr="00D13F3C">
        <w:rPr>
          <w:rFonts w:ascii="Arial" w:eastAsia="Times New Roman" w:hAnsi="Arial" w:cs="Arial"/>
          <w:color w:val="222222"/>
          <w:sz w:val="20"/>
          <w:szCs w:val="20"/>
          <w:lang w:val="en-US"/>
        </w:rPr>
        <w:t xml:space="preserve"> de trade-offs 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um </w:t>
      </w:r>
      <w:proofErr w:type="spellStart"/>
      <w:r w:rsidRPr="00D13F3C">
        <w:rPr>
          <w:rFonts w:ascii="Arial" w:eastAsia="Times New Roman" w:hAnsi="Arial" w:cs="Arial"/>
          <w:color w:val="222222"/>
          <w:sz w:val="20"/>
          <w:szCs w:val="20"/>
          <w:lang w:val="en-US"/>
        </w:rPr>
        <w:t>pouco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confusa</w:t>
      </w:r>
      <w:proofErr w:type="spellEnd"/>
      <w:r w:rsidRPr="00D13F3C">
        <w:rPr>
          <w:rFonts w:ascii="Arial" w:eastAsia="Times New Roman" w:hAnsi="Arial" w:cs="Arial"/>
          <w:color w:val="222222"/>
          <w:sz w:val="20"/>
          <w:szCs w:val="20"/>
          <w:lang w:val="en-US"/>
        </w:rPr>
        <w:t xml:space="preserve"> com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parte. </w:t>
      </w:r>
      <w:proofErr w:type="spellStart"/>
      <w:r w:rsidRPr="00D13F3C">
        <w:rPr>
          <w:rFonts w:ascii="Arial" w:eastAsia="Times New Roman" w:hAnsi="Arial" w:cs="Arial"/>
          <w:color w:val="222222"/>
          <w:sz w:val="20"/>
          <w:szCs w:val="20"/>
          <w:lang w:val="en-US"/>
        </w:rPr>
        <w:t>Alguns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comentários</w:t>
      </w:r>
      <w:proofErr w:type="spellEnd"/>
      <w:r w:rsidRPr="00D13F3C">
        <w:rPr>
          <w:rFonts w:ascii="Arial" w:eastAsia="Times New Roman" w:hAnsi="Arial" w:cs="Arial"/>
          <w:color w:val="222222"/>
          <w:sz w:val="20"/>
          <w:szCs w:val="20"/>
          <w:lang w:val="en-US"/>
        </w:rPr>
        <w:t>:</w:t>
      </w:r>
    </w:p>
    <w:p w14:paraId="3FAE13D4" w14:textId="77777777" w:rsidR="00136B12" w:rsidRPr="00D13F3C" w:rsidRDefault="00136B12" w:rsidP="00217F3C">
      <w:pPr>
        <w:spacing w:line="240" w:lineRule="auto"/>
        <w:rPr>
          <w:rFonts w:ascii="Arial" w:eastAsia="Times New Roman" w:hAnsi="Arial" w:cs="Arial"/>
          <w:color w:val="222222"/>
          <w:sz w:val="20"/>
          <w:szCs w:val="20"/>
          <w:lang w:val="en-US"/>
        </w:rPr>
      </w:pPr>
    </w:p>
    <w:p w14:paraId="143B9511" w14:textId="77777777" w:rsidR="00136B12" w:rsidRPr="00D13F3C" w:rsidRDefault="00136B12"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xml:space="preserve">1. </w:t>
      </w:r>
      <w:proofErr w:type="spellStart"/>
      <w:r w:rsidRPr="00D13F3C">
        <w:rPr>
          <w:rFonts w:ascii="Arial" w:eastAsia="Times New Roman" w:hAnsi="Arial" w:cs="Arial"/>
          <w:color w:val="222222"/>
          <w:sz w:val="20"/>
          <w:szCs w:val="20"/>
          <w:lang w:val="en-US"/>
        </w:rPr>
        <w:t>Entendo</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primeira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sob a </w:t>
      </w:r>
      <w:proofErr w:type="spellStart"/>
      <w:r w:rsidRPr="00D13F3C">
        <w:rPr>
          <w:rFonts w:ascii="Arial" w:eastAsia="Times New Roman" w:hAnsi="Arial" w:cs="Arial"/>
          <w:color w:val="222222"/>
          <w:sz w:val="20"/>
          <w:szCs w:val="20"/>
          <w:lang w:val="en-US"/>
        </w:rPr>
        <w:t>suposição</w:t>
      </w:r>
      <w:proofErr w:type="spellEnd"/>
      <w:r w:rsidRPr="00D13F3C">
        <w:rPr>
          <w:rFonts w:ascii="Arial" w:eastAsia="Times New Roman" w:hAnsi="Arial" w:cs="Arial"/>
          <w:color w:val="222222"/>
          <w:sz w:val="20"/>
          <w:szCs w:val="20"/>
          <w:lang w:val="en-US"/>
        </w:rPr>
        <w:t xml:space="preserve"> de que </w:t>
      </w:r>
      <w:proofErr w:type="spellStart"/>
      <w:r w:rsidRPr="00D13F3C">
        <w:rPr>
          <w:rFonts w:ascii="Arial" w:eastAsia="Times New Roman" w:hAnsi="Arial" w:cs="Arial"/>
          <w:color w:val="222222"/>
          <w:sz w:val="20"/>
          <w:szCs w:val="20"/>
          <w:lang w:val="en-US"/>
        </w:rPr>
        <w:t>todos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indivíduos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interagem</w:t>
      </w:r>
      <w:proofErr w:type="spellEnd"/>
      <w:r w:rsidRPr="00D13F3C">
        <w:rPr>
          <w:rFonts w:ascii="Arial" w:eastAsia="Times New Roman" w:hAnsi="Arial" w:cs="Arial"/>
          <w:color w:val="222222"/>
          <w:sz w:val="20"/>
          <w:szCs w:val="20"/>
          <w:lang w:val="en-US"/>
        </w:rPr>
        <w:t xml:space="preserve"> da </w:t>
      </w:r>
      <w:proofErr w:type="spellStart"/>
      <w:r w:rsidRPr="00D13F3C">
        <w:rPr>
          <w:rFonts w:ascii="Arial" w:eastAsia="Times New Roman" w:hAnsi="Arial" w:cs="Arial"/>
          <w:color w:val="222222"/>
          <w:sz w:val="20"/>
          <w:szCs w:val="20"/>
          <w:lang w:val="en-US"/>
        </w:rPr>
        <w:t>mesma</w:t>
      </w:r>
      <w:proofErr w:type="spellEnd"/>
      <w:r w:rsidRPr="00D13F3C">
        <w:rPr>
          <w:rFonts w:ascii="Arial" w:eastAsia="Times New Roman" w:hAnsi="Arial" w:cs="Arial"/>
          <w:color w:val="222222"/>
          <w:sz w:val="20"/>
          <w:szCs w:val="20"/>
          <w:lang w:val="en-US"/>
        </w:rPr>
        <w:t xml:space="preserve"> forma com o </w:t>
      </w:r>
      <w:proofErr w:type="spellStart"/>
      <w:r w:rsidRPr="00D13F3C">
        <w:rPr>
          <w:rFonts w:ascii="Arial" w:eastAsia="Times New Roman" w:hAnsi="Arial" w:cs="Arial"/>
          <w:color w:val="222222"/>
          <w:sz w:val="20"/>
          <w:szCs w:val="20"/>
          <w:lang w:val="en-US"/>
        </w:rPr>
        <w:t>ambiente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Porém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dúvida</w:t>
      </w:r>
      <w:proofErr w:type="spellEnd"/>
      <w:r w:rsidRPr="00D13F3C">
        <w:rPr>
          <w:rFonts w:ascii="Arial" w:eastAsia="Times New Roman" w:hAnsi="Arial" w:cs="Arial"/>
          <w:color w:val="222222"/>
          <w:sz w:val="20"/>
          <w:szCs w:val="20"/>
          <w:lang w:val="en-US"/>
        </w:rPr>
        <w:t xml:space="preserve"> do </w:t>
      </w:r>
      <w:proofErr w:type="spellStart"/>
      <w:r w:rsidRPr="00D13F3C">
        <w:rPr>
          <w:rFonts w:ascii="Arial" w:eastAsia="Times New Roman" w:hAnsi="Arial" w:cs="Arial"/>
          <w:color w:val="222222"/>
          <w:sz w:val="20"/>
          <w:szCs w:val="20"/>
          <w:lang w:val="en-US"/>
        </w:rPr>
        <w:t>quanto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suposição</w:t>
      </w:r>
      <w:proofErr w:type="spellEnd"/>
      <w:r w:rsidRPr="00D13F3C">
        <w:rPr>
          <w:rFonts w:ascii="Arial" w:eastAsia="Times New Roman" w:hAnsi="Arial" w:cs="Arial"/>
          <w:color w:val="222222"/>
          <w:sz w:val="20"/>
          <w:szCs w:val="20"/>
          <w:lang w:val="en-US"/>
        </w:rPr>
        <w:t xml:space="preserve"> é </w:t>
      </w:r>
      <w:proofErr w:type="spellStart"/>
      <w:r w:rsidRPr="00D13F3C">
        <w:rPr>
          <w:rFonts w:ascii="Arial" w:eastAsia="Times New Roman" w:hAnsi="Arial" w:cs="Arial"/>
          <w:color w:val="222222"/>
          <w:sz w:val="20"/>
          <w:szCs w:val="20"/>
          <w:lang w:val="en-US"/>
        </w:rPr>
        <w:t>geral</w:t>
      </w:r>
      <w:proofErr w:type="spellEnd"/>
      <w:r w:rsidRPr="00D13F3C">
        <w:rPr>
          <w:rFonts w:ascii="Arial" w:eastAsia="Times New Roman" w:hAnsi="Arial" w:cs="Arial"/>
          <w:color w:val="222222"/>
          <w:sz w:val="20"/>
          <w:szCs w:val="20"/>
          <w:lang w:val="en-US"/>
        </w:rPr>
        <w:t>.</w:t>
      </w:r>
    </w:p>
    <w:p w14:paraId="4CD279FA" w14:textId="77777777" w:rsidR="00136B12" w:rsidRPr="00D13F3C" w:rsidRDefault="00136B12" w:rsidP="00217F3C">
      <w:pPr>
        <w:spacing w:line="240" w:lineRule="auto"/>
        <w:rPr>
          <w:rFonts w:ascii="Arial" w:eastAsia="Times New Roman" w:hAnsi="Arial" w:cs="Arial"/>
          <w:color w:val="222222"/>
          <w:sz w:val="20"/>
          <w:szCs w:val="20"/>
          <w:lang w:val="en-US"/>
        </w:rPr>
      </w:pPr>
    </w:p>
    <w:p w14:paraId="419E4CA1" w14:textId="77777777" w:rsidR="00136B12" w:rsidRPr="00D13F3C" w:rsidRDefault="00136B12"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xml:space="preserve">2. Dado que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como</w:t>
      </w:r>
      <w:proofErr w:type="spellEnd"/>
      <w:r w:rsidRPr="00D13F3C">
        <w:rPr>
          <w:rFonts w:ascii="Arial" w:eastAsia="Times New Roman" w:hAnsi="Arial" w:cs="Arial"/>
          <w:color w:val="222222"/>
          <w:sz w:val="20"/>
          <w:szCs w:val="20"/>
          <w:lang w:val="en-US"/>
        </w:rPr>
        <w:t xml:space="preserve"> é o </w:t>
      </w:r>
      <w:proofErr w:type="spellStart"/>
      <w:r w:rsidRPr="00D13F3C">
        <w:rPr>
          <w:rFonts w:ascii="Arial" w:eastAsia="Times New Roman" w:hAnsi="Arial" w:cs="Arial"/>
          <w:color w:val="222222"/>
          <w:sz w:val="20"/>
          <w:szCs w:val="20"/>
          <w:lang w:val="en-US"/>
        </w:rPr>
        <w:t>seu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dúvida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também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sobre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qual</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relação</w:t>
      </w:r>
      <w:proofErr w:type="spellEnd"/>
      <w:r w:rsidRPr="00D13F3C">
        <w:rPr>
          <w:rFonts w:ascii="Arial" w:eastAsia="Times New Roman" w:hAnsi="Arial" w:cs="Arial"/>
          <w:color w:val="222222"/>
          <w:sz w:val="20"/>
          <w:szCs w:val="20"/>
          <w:lang w:val="en-US"/>
        </w:rPr>
        <w:t xml:space="preserve"> entre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correlação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ecológica</w:t>
      </w:r>
      <w:proofErr w:type="spellEnd"/>
      <w:r w:rsidRPr="00D13F3C">
        <w:rPr>
          <w:rFonts w:ascii="Arial" w:eastAsia="Times New Roman" w:hAnsi="Arial" w:cs="Arial"/>
          <w:color w:val="222222"/>
          <w:sz w:val="20"/>
          <w:szCs w:val="20"/>
          <w:lang w:val="en-US"/>
        </w:rPr>
        <w:t xml:space="preserve"> e o trade-off entre </w:t>
      </w:r>
      <w:proofErr w:type="spellStart"/>
      <w:r w:rsidRPr="00D13F3C">
        <w:rPr>
          <w:rFonts w:ascii="Arial" w:eastAsia="Times New Roman" w:hAnsi="Arial" w:cs="Arial"/>
          <w:color w:val="222222"/>
          <w:sz w:val="20"/>
          <w:szCs w:val="20"/>
          <w:lang w:val="en-US"/>
        </w:rPr>
        <w:t>longevidade</w:t>
      </w:r>
      <w:proofErr w:type="spellEnd"/>
      <w:r w:rsidRPr="00D13F3C">
        <w:rPr>
          <w:rFonts w:ascii="Arial" w:eastAsia="Times New Roman" w:hAnsi="Arial" w:cs="Arial"/>
          <w:color w:val="222222"/>
          <w:sz w:val="20"/>
          <w:szCs w:val="20"/>
          <w:lang w:val="en-US"/>
        </w:rPr>
        <w:t xml:space="preserve"> e </w:t>
      </w:r>
      <w:proofErr w:type="spellStart"/>
      <w:r w:rsidRPr="00D13F3C">
        <w:rPr>
          <w:rFonts w:ascii="Arial" w:eastAsia="Times New Roman" w:hAnsi="Arial" w:cs="Arial"/>
          <w:color w:val="222222"/>
          <w:sz w:val="20"/>
          <w:szCs w:val="20"/>
          <w:lang w:val="en-US"/>
        </w:rPr>
        <w:t>fecundidade</w:t>
      </w:r>
      <w:proofErr w:type="spellEnd"/>
      <w:r w:rsidRPr="00D13F3C">
        <w:rPr>
          <w:rFonts w:ascii="Arial" w:eastAsia="Times New Roman" w:hAnsi="Arial" w:cs="Arial"/>
          <w:color w:val="222222"/>
          <w:sz w:val="20"/>
          <w:szCs w:val="20"/>
          <w:lang w:val="en-US"/>
        </w:rPr>
        <w:t xml:space="preserve"> no </w:t>
      </w:r>
      <w:proofErr w:type="spellStart"/>
      <w:r w:rsidRPr="00D13F3C">
        <w:rPr>
          <w:rFonts w:ascii="Arial" w:eastAsia="Times New Roman" w:hAnsi="Arial" w:cs="Arial"/>
          <w:color w:val="222222"/>
          <w:sz w:val="20"/>
          <w:szCs w:val="20"/>
          <w:lang w:val="en-US"/>
        </w:rPr>
        <w:t>seu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entendi</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primeira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como</w:t>
      </w:r>
      <w:proofErr w:type="spellEnd"/>
      <w:r w:rsidRPr="00D13F3C">
        <w:rPr>
          <w:rFonts w:ascii="Arial" w:eastAsia="Times New Roman" w:hAnsi="Arial" w:cs="Arial"/>
          <w:color w:val="222222"/>
          <w:sz w:val="20"/>
          <w:szCs w:val="20"/>
          <w:lang w:val="en-US"/>
        </w:rPr>
        <w:t xml:space="preserve"> se </w:t>
      </w:r>
      <w:proofErr w:type="spellStart"/>
      <w:r w:rsidRPr="00D13F3C">
        <w:rPr>
          <w:rFonts w:ascii="Arial" w:eastAsia="Times New Roman" w:hAnsi="Arial" w:cs="Arial"/>
          <w:color w:val="222222"/>
          <w:sz w:val="20"/>
          <w:szCs w:val="20"/>
          <w:lang w:val="en-US"/>
        </w:rPr>
        <w:t>referindo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ao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logístico</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crescimento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populacional</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segunda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pareceu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sugerir</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correlação</w:t>
      </w:r>
      <w:proofErr w:type="spellEnd"/>
      <w:r w:rsidRPr="00D13F3C">
        <w:rPr>
          <w:rFonts w:ascii="Arial" w:eastAsia="Times New Roman" w:hAnsi="Arial" w:cs="Arial"/>
          <w:color w:val="222222"/>
          <w:sz w:val="20"/>
          <w:szCs w:val="20"/>
          <w:lang w:val="en-US"/>
        </w:rPr>
        <w:t xml:space="preserve"> entre </w:t>
      </w:r>
      <w:proofErr w:type="spellStart"/>
      <w:r w:rsidRPr="00D13F3C">
        <w:rPr>
          <w:rFonts w:ascii="Arial" w:eastAsia="Times New Roman" w:hAnsi="Arial" w:cs="Arial"/>
          <w:color w:val="222222"/>
          <w:sz w:val="20"/>
          <w:szCs w:val="20"/>
          <w:lang w:val="en-US"/>
        </w:rPr>
        <w:t>abundância</w:t>
      </w:r>
      <w:proofErr w:type="spellEnd"/>
      <w:r w:rsidRPr="00D13F3C">
        <w:rPr>
          <w:rFonts w:ascii="Arial" w:eastAsia="Times New Roman" w:hAnsi="Arial" w:cs="Arial"/>
          <w:color w:val="222222"/>
          <w:sz w:val="20"/>
          <w:szCs w:val="20"/>
          <w:lang w:val="en-US"/>
        </w:rPr>
        <w:t xml:space="preserve"> e </w:t>
      </w:r>
      <w:proofErr w:type="spellStart"/>
      <w:r w:rsidRPr="00D13F3C">
        <w:rPr>
          <w:rFonts w:ascii="Arial" w:eastAsia="Times New Roman" w:hAnsi="Arial" w:cs="Arial"/>
          <w:color w:val="222222"/>
          <w:sz w:val="20"/>
          <w:szCs w:val="20"/>
          <w:lang w:val="en-US"/>
        </w:rPr>
        <w:t>mortalidade</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poderia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chamar</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dependância</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densidade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pode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dar</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origem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ao</w:t>
      </w:r>
      <w:proofErr w:type="spellEnd"/>
      <w:r w:rsidRPr="00D13F3C">
        <w:rPr>
          <w:rFonts w:ascii="Arial" w:eastAsia="Times New Roman" w:hAnsi="Arial" w:cs="Arial"/>
          <w:color w:val="222222"/>
          <w:sz w:val="20"/>
          <w:szCs w:val="20"/>
          <w:lang w:val="en-US"/>
        </w:rPr>
        <w:t xml:space="preserve"> trade-off entre </w:t>
      </w:r>
      <w:proofErr w:type="spellStart"/>
      <w:r w:rsidRPr="00D13F3C">
        <w:rPr>
          <w:rFonts w:ascii="Arial" w:eastAsia="Times New Roman" w:hAnsi="Arial" w:cs="Arial"/>
          <w:color w:val="222222"/>
          <w:sz w:val="20"/>
          <w:szCs w:val="20"/>
          <w:lang w:val="en-US"/>
        </w:rPr>
        <w:t>componentes</w:t>
      </w:r>
      <w:proofErr w:type="spellEnd"/>
      <w:r w:rsidRPr="00D13F3C">
        <w:rPr>
          <w:rFonts w:ascii="Arial" w:eastAsia="Times New Roman" w:hAnsi="Arial" w:cs="Arial"/>
          <w:color w:val="222222"/>
          <w:sz w:val="20"/>
          <w:szCs w:val="20"/>
          <w:lang w:val="en-US"/>
        </w:rPr>
        <w:t xml:space="preserve"> da </w:t>
      </w:r>
      <w:proofErr w:type="spellStart"/>
      <w:r w:rsidRPr="00D13F3C">
        <w:rPr>
          <w:rFonts w:ascii="Arial" w:eastAsia="Times New Roman" w:hAnsi="Arial" w:cs="Arial"/>
          <w:color w:val="222222"/>
          <w:sz w:val="20"/>
          <w:szCs w:val="20"/>
          <w:lang w:val="en-US"/>
        </w:rPr>
        <w:t>estratégia</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vida</w:t>
      </w:r>
      <w:proofErr w:type="spellEnd"/>
      <w:r w:rsidRPr="00D13F3C">
        <w:rPr>
          <w:rFonts w:ascii="Arial" w:eastAsia="Times New Roman" w:hAnsi="Arial" w:cs="Arial"/>
          <w:color w:val="222222"/>
          <w:sz w:val="20"/>
          <w:szCs w:val="20"/>
          <w:lang w:val="en-US"/>
        </w:rPr>
        <w:t xml:space="preserve">. É </w:t>
      </w:r>
      <w:proofErr w:type="spellStart"/>
      <w:r w:rsidRPr="00D13F3C">
        <w:rPr>
          <w:rFonts w:ascii="Arial" w:eastAsia="Times New Roman" w:hAnsi="Arial" w:cs="Arial"/>
          <w:color w:val="222222"/>
          <w:sz w:val="20"/>
          <w:szCs w:val="20"/>
          <w:lang w:val="en-US"/>
        </w:rPr>
        <w:t>isso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mesmo</w:t>
      </w:r>
      <w:proofErr w:type="spellEnd"/>
      <w:r w:rsidRPr="00D13F3C">
        <w:rPr>
          <w:rFonts w:ascii="Arial" w:eastAsia="Times New Roman" w:hAnsi="Arial" w:cs="Arial"/>
          <w:color w:val="222222"/>
          <w:sz w:val="20"/>
          <w:szCs w:val="20"/>
          <w:lang w:val="en-US"/>
        </w:rPr>
        <w:t>? </w:t>
      </w:r>
    </w:p>
    <w:p w14:paraId="70EE8A09" w14:textId="77777777" w:rsidR="00136B12" w:rsidRPr="00D13F3C" w:rsidRDefault="00136B12"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136B12" w:rsidRDefault="00136B12" w:rsidP="00217F3C">
      <w:pPr>
        <w:pStyle w:val="CommentText"/>
      </w:pPr>
      <w:r w:rsidRPr="00D13F3C">
        <w:rPr>
          <w:rFonts w:ascii="Arial" w:eastAsia="Times New Roman" w:hAnsi="Arial" w:cs="Arial"/>
          <w:color w:val="222222"/>
          <w:lang w:val="en-US"/>
        </w:rPr>
        <w:t xml:space="preserve">3. Parte da </w:t>
      </w:r>
      <w:proofErr w:type="spellStart"/>
      <w:r w:rsidRPr="00D13F3C">
        <w:rPr>
          <w:rFonts w:ascii="Arial" w:eastAsia="Times New Roman" w:hAnsi="Arial" w:cs="Arial"/>
          <w:color w:val="222222"/>
          <w:lang w:val="en-US"/>
        </w:rPr>
        <w:t>minha</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dificuldade</w:t>
      </w:r>
      <w:proofErr w:type="spellEnd"/>
      <w:r w:rsidRPr="00D13F3C">
        <w:rPr>
          <w:rFonts w:ascii="Arial" w:eastAsia="Times New Roman" w:hAnsi="Arial" w:cs="Arial"/>
          <w:color w:val="222222"/>
          <w:lang w:val="en-US"/>
        </w:rPr>
        <w:t xml:space="preserve"> com </w:t>
      </w:r>
      <w:proofErr w:type="spellStart"/>
      <w:r w:rsidRPr="00D13F3C">
        <w:rPr>
          <w:rFonts w:ascii="Arial" w:eastAsia="Times New Roman" w:hAnsi="Arial" w:cs="Arial"/>
          <w:color w:val="222222"/>
          <w:lang w:val="en-US"/>
        </w:rPr>
        <w:t>essa</w:t>
      </w:r>
      <w:proofErr w:type="spellEnd"/>
      <w:r w:rsidRPr="00D13F3C">
        <w:rPr>
          <w:rFonts w:ascii="Arial" w:eastAsia="Times New Roman" w:hAnsi="Arial" w:cs="Arial"/>
          <w:color w:val="222222"/>
          <w:lang w:val="en-US"/>
        </w:rPr>
        <w:t xml:space="preserve"> parte </w:t>
      </w:r>
      <w:proofErr w:type="spellStart"/>
      <w:r w:rsidRPr="00D13F3C">
        <w:rPr>
          <w:rFonts w:ascii="Arial" w:eastAsia="Times New Roman" w:hAnsi="Arial" w:cs="Arial"/>
          <w:color w:val="222222"/>
          <w:lang w:val="en-US"/>
        </w:rPr>
        <w:t>talvez</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venha</w:t>
      </w:r>
      <w:proofErr w:type="spellEnd"/>
      <w:r w:rsidRPr="00D13F3C">
        <w:rPr>
          <w:rFonts w:ascii="Arial" w:eastAsia="Times New Roman" w:hAnsi="Arial" w:cs="Arial"/>
          <w:color w:val="222222"/>
          <w:lang w:val="en-US"/>
        </w:rPr>
        <w:t xml:space="preserve"> do </w:t>
      </w:r>
      <w:proofErr w:type="spellStart"/>
      <w:r w:rsidRPr="00D13F3C">
        <w:rPr>
          <w:rFonts w:ascii="Arial" w:eastAsia="Times New Roman" w:hAnsi="Arial" w:cs="Arial"/>
          <w:color w:val="222222"/>
          <w:lang w:val="en-US"/>
        </w:rPr>
        <w:t>fato</w:t>
      </w:r>
      <w:proofErr w:type="spellEnd"/>
      <w:r w:rsidRPr="00D13F3C">
        <w:rPr>
          <w:rFonts w:ascii="Arial" w:eastAsia="Times New Roman" w:hAnsi="Arial" w:cs="Arial"/>
          <w:color w:val="222222"/>
          <w:lang w:val="en-US"/>
        </w:rPr>
        <w:t xml:space="preserve"> de </w:t>
      </w:r>
      <w:proofErr w:type="spellStart"/>
      <w:r w:rsidRPr="00D13F3C">
        <w:rPr>
          <w:rFonts w:ascii="Arial" w:eastAsia="Times New Roman" w:hAnsi="Arial" w:cs="Arial"/>
          <w:color w:val="222222"/>
          <w:lang w:val="en-US"/>
        </w:rPr>
        <w:t>eu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não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tenho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claro</w:t>
      </w:r>
      <w:proofErr w:type="spellEnd"/>
      <w:r w:rsidRPr="00D13F3C">
        <w:rPr>
          <w:rFonts w:ascii="Arial" w:eastAsia="Times New Roman" w:hAnsi="Arial" w:cs="Arial"/>
          <w:color w:val="222222"/>
          <w:lang w:val="en-US"/>
        </w:rPr>
        <w:t xml:space="preserve"> o que </w:t>
      </w:r>
      <w:proofErr w:type="spellStart"/>
      <w:r w:rsidRPr="00D13F3C">
        <w:rPr>
          <w:rFonts w:ascii="Arial" w:eastAsia="Times New Roman" w:hAnsi="Arial" w:cs="Arial"/>
          <w:color w:val="222222"/>
          <w:lang w:val="en-US"/>
        </w:rPr>
        <w:t>são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correlações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fisiológicas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Tipicamente</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eu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associo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aspectos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fisiológicos</w:t>
      </w:r>
      <w:proofErr w:type="spellEnd"/>
      <w:r w:rsidRPr="00D13F3C">
        <w:rPr>
          <w:rFonts w:ascii="Arial" w:eastAsia="Times New Roman" w:hAnsi="Arial" w:cs="Arial"/>
          <w:color w:val="222222"/>
          <w:lang w:val="en-US"/>
        </w:rPr>
        <w:t xml:space="preserve"> e </w:t>
      </w:r>
      <w:proofErr w:type="spellStart"/>
      <w:r w:rsidRPr="00D13F3C">
        <w:rPr>
          <w:rFonts w:ascii="Arial" w:eastAsia="Times New Roman" w:hAnsi="Arial" w:cs="Arial"/>
          <w:color w:val="222222"/>
          <w:lang w:val="en-US"/>
        </w:rPr>
        <w:t>ecológicos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mecanismos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por</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trás</w:t>
      </w:r>
      <w:proofErr w:type="spellEnd"/>
      <w:r w:rsidRPr="00D13F3C">
        <w:rPr>
          <w:rFonts w:ascii="Arial" w:eastAsia="Times New Roman" w:hAnsi="Arial" w:cs="Arial"/>
          <w:color w:val="222222"/>
          <w:lang w:val="en-US"/>
        </w:rPr>
        <w:t xml:space="preserve"> de trade-offs e </w:t>
      </w:r>
      <w:proofErr w:type="spellStart"/>
      <w:r w:rsidRPr="00D13F3C">
        <w:rPr>
          <w:rFonts w:ascii="Arial" w:eastAsia="Times New Roman" w:hAnsi="Arial" w:cs="Arial"/>
          <w:color w:val="222222"/>
          <w:lang w:val="en-US"/>
        </w:rPr>
        <w:t>correlações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fenotípicas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genotípicas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ou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filogenéticas</w:t>
      </w:r>
      <w:proofErr w:type="spellEnd"/>
      <w:r w:rsidRPr="00D13F3C">
        <w:rPr>
          <w:rFonts w:ascii="Arial" w:eastAsia="Times New Roman" w:hAnsi="Arial" w:cs="Arial"/>
          <w:color w:val="222222"/>
          <w:lang w:val="en-US"/>
        </w:rPr>
        <w:t xml:space="preserve"> a </w:t>
      </w:r>
      <w:proofErr w:type="spellStart"/>
      <w:r w:rsidRPr="00D13F3C">
        <w:rPr>
          <w:rFonts w:ascii="Arial" w:eastAsia="Times New Roman" w:hAnsi="Arial" w:cs="Arial"/>
          <w:color w:val="222222"/>
          <w:lang w:val="en-US"/>
        </w:rPr>
        <w:t>padrões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potencialmente</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associados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mesmos</w:t>
      </w:r>
      <w:proofErr w:type="spellEnd"/>
      <w:r w:rsidRPr="00D13F3C">
        <w:rPr>
          <w:rFonts w:ascii="Arial" w:eastAsia="Times New Roman" w:hAnsi="Arial" w:cs="Arial"/>
          <w:color w:val="222222"/>
          <w:lang w:val="en-US"/>
        </w:rPr>
        <w:t>.</w:t>
      </w:r>
    </w:p>
  </w:comment>
  <w:comment w:id="8" w:author="LUISA NOVARA MONCLAR GONÇALVES" w:date="2017-07-15T10:32:00Z" w:initials="LNMG">
    <w:p w14:paraId="6128ABB9" w14:textId="0F7ED033" w:rsidR="00136B12" w:rsidRPr="004831FA" w:rsidRDefault="00136B12"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 xml:space="preserve">Essa </w:t>
      </w:r>
      <w:proofErr w:type="spellStart"/>
      <w:r w:rsidRPr="000C04BF">
        <w:rPr>
          <w:rFonts w:ascii="Arial" w:eastAsia="Times New Roman" w:hAnsi="Arial" w:cs="Arial"/>
          <w:color w:val="222222"/>
          <w:sz w:val="20"/>
          <w:szCs w:val="20"/>
          <w:shd w:val="clear" w:color="auto" w:fill="FFFFFF"/>
          <w:lang w:val="en-US"/>
        </w:rPr>
        <w:t>distinção</w:t>
      </w:r>
      <w:proofErr w:type="spellEnd"/>
      <w:r w:rsidRPr="000C04BF">
        <w:rPr>
          <w:rFonts w:ascii="Arial" w:eastAsia="Times New Roman" w:hAnsi="Arial" w:cs="Arial"/>
          <w:color w:val="222222"/>
          <w:sz w:val="20"/>
          <w:szCs w:val="20"/>
          <w:shd w:val="clear" w:color="auto" w:fill="FFFFFF"/>
          <w:lang w:val="en-US"/>
        </w:rPr>
        <w:t xml:space="preserve"> é super </w:t>
      </w:r>
      <w:proofErr w:type="spellStart"/>
      <w:r w:rsidRPr="000C04BF">
        <w:rPr>
          <w:rFonts w:ascii="Arial" w:eastAsia="Times New Roman" w:hAnsi="Arial" w:cs="Arial"/>
          <w:color w:val="222222"/>
          <w:sz w:val="20"/>
          <w:szCs w:val="20"/>
          <w:shd w:val="clear" w:color="auto" w:fill="FFFFFF"/>
          <w:lang w:val="en-US"/>
        </w:rPr>
        <w:t>relevante</w:t>
      </w:r>
      <w:proofErr w:type="spellEnd"/>
      <w:r w:rsidRPr="000C04BF">
        <w:rPr>
          <w:rFonts w:ascii="Arial" w:eastAsia="Times New Roman" w:hAnsi="Arial" w:cs="Arial"/>
          <w:color w:val="222222"/>
          <w:sz w:val="20"/>
          <w:szCs w:val="20"/>
          <w:shd w:val="clear" w:color="auto" w:fill="FFFFFF"/>
          <w:lang w:val="en-US"/>
        </w:rPr>
        <w:t xml:space="preserve"> para o </w:t>
      </w:r>
      <w:proofErr w:type="spellStart"/>
      <w:r w:rsidRPr="000C04BF">
        <w:rPr>
          <w:rFonts w:ascii="Arial" w:eastAsia="Times New Roman" w:hAnsi="Arial" w:cs="Arial"/>
          <w:color w:val="222222"/>
          <w:sz w:val="20"/>
          <w:szCs w:val="20"/>
          <w:shd w:val="clear" w:color="auto" w:fill="FFFFFF"/>
          <w:lang w:val="en-US"/>
        </w:rPr>
        <w:t>seu</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trabalho</w:t>
      </w:r>
      <w:proofErr w:type="spellEnd"/>
      <w:r w:rsidRPr="000C04BF">
        <w:rPr>
          <w:rFonts w:ascii="Arial" w:eastAsia="Times New Roman" w:hAnsi="Arial" w:cs="Arial"/>
          <w:color w:val="222222"/>
          <w:sz w:val="20"/>
          <w:szCs w:val="20"/>
          <w:shd w:val="clear" w:color="auto" w:fill="FFFFFF"/>
          <w:lang w:val="en-US"/>
        </w:rPr>
        <w:t xml:space="preserve"> e </w:t>
      </w:r>
      <w:proofErr w:type="spellStart"/>
      <w:r w:rsidRPr="000C04BF">
        <w:rPr>
          <w:rFonts w:ascii="Arial" w:eastAsia="Times New Roman" w:hAnsi="Arial" w:cs="Arial"/>
          <w:color w:val="222222"/>
          <w:sz w:val="20"/>
          <w:szCs w:val="20"/>
          <w:shd w:val="clear" w:color="auto" w:fill="FFFFFF"/>
          <w:lang w:val="en-US"/>
        </w:rPr>
        <w:t>acho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importante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tratar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dessa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dela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explicitamente</w:t>
      </w:r>
      <w:proofErr w:type="spellEnd"/>
      <w:r w:rsidRPr="000C04BF">
        <w:rPr>
          <w:rFonts w:ascii="Arial" w:eastAsia="Times New Roman" w:hAnsi="Arial" w:cs="Arial"/>
          <w:color w:val="222222"/>
          <w:sz w:val="20"/>
          <w:szCs w:val="20"/>
          <w:shd w:val="clear" w:color="auto" w:fill="FFFFFF"/>
          <w:lang w:val="en-US"/>
        </w:rPr>
        <w:t xml:space="preserve">. Vale </w:t>
      </w:r>
      <w:proofErr w:type="spellStart"/>
      <w:r w:rsidRPr="000C04BF">
        <w:rPr>
          <w:rFonts w:ascii="Arial" w:eastAsia="Times New Roman" w:hAnsi="Arial" w:cs="Arial"/>
          <w:color w:val="222222"/>
          <w:sz w:val="20"/>
          <w:szCs w:val="20"/>
          <w:shd w:val="clear" w:color="auto" w:fill="FFFFFF"/>
          <w:lang w:val="en-US"/>
        </w:rPr>
        <w:t>ressaltar</w:t>
      </w:r>
      <w:proofErr w:type="spellEnd"/>
      <w:r w:rsidRPr="000C04BF">
        <w:rPr>
          <w:rFonts w:ascii="Arial" w:eastAsia="Times New Roman" w:hAnsi="Arial" w:cs="Arial"/>
          <w:color w:val="222222"/>
          <w:sz w:val="20"/>
          <w:szCs w:val="20"/>
          <w:shd w:val="clear" w:color="auto" w:fill="FFFFFF"/>
          <w:lang w:val="en-US"/>
        </w:rPr>
        <w:t xml:space="preserve"> que a </w:t>
      </w:r>
      <w:proofErr w:type="spellStart"/>
      <w:r w:rsidRPr="000C04BF">
        <w:rPr>
          <w:rFonts w:ascii="Arial" w:eastAsia="Times New Roman" w:hAnsi="Arial" w:cs="Arial"/>
          <w:color w:val="222222"/>
          <w:sz w:val="20"/>
          <w:szCs w:val="20"/>
          <w:shd w:val="clear" w:color="auto" w:fill="FFFFFF"/>
          <w:lang w:val="en-US"/>
        </w:rPr>
        <w:t>relação</w:t>
      </w:r>
      <w:proofErr w:type="spellEnd"/>
      <w:r w:rsidRPr="000C04BF">
        <w:rPr>
          <w:rFonts w:ascii="Arial" w:eastAsia="Times New Roman" w:hAnsi="Arial" w:cs="Arial"/>
          <w:color w:val="222222"/>
          <w:sz w:val="20"/>
          <w:szCs w:val="20"/>
          <w:shd w:val="clear" w:color="auto" w:fill="FFFFFF"/>
          <w:lang w:val="en-US"/>
        </w:rPr>
        <w:t xml:space="preserve"> entre </w:t>
      </w:r>
      <w:proofErr w:type="spellStart"/>
      <w:r w:rsidRPr="000C04BF">
        <w:rPr>
          <w:rFonts w:ascii="Arial" w:eastAsia="Times New Roman" w:hAnsi="Arial" w:cs="Arial"/>
          <w:color w:val="222222"/>
          <w:sz w:val="20"/>
          <w:szCs w:val="20"/>
          <w:shd w:val="clear" w:color="auto" w:fill="FFFFFF"/>
          <w:lang w:val="en-US"/>
        </w:rPr>
        <w:t>seleção</w:t>
      </w:r>
      <w:proofErr w:type="spellEnd"/>
      <w:r w:rsidRPr="000C04BF">
        <w:rPr>
          <w:rFonts w:ascii="Arial" w:eastAsia="Times New Roman" w:hAnsi="Arial" w:cs="Arial"/>
          <w:color w:val="222222"/>
          <w:sz w:val="20"/>
          <w:szCs w:val="20"/>
          <w:shd w:val="clear" w:color="auto" w:fill="FFFFFF"/>
          <w:lang w:val="en-US"/>
        </w:rPr>
        <w:t xml:space="preserve"> natural, </w:t>
      </w:r>
      <w:proofErr w:type="spellStart"/>
      <w:r w:rsidRPr="000C04BF">
        <w:rPr>
          <w:rFonts w:ascii="Arial" w:eastAsia="Times New Roman" w:hAnsi="Arial" w:cs="Arial"/>
          <w:color w:val="222222"/>
          <w:sz w:val="20"/>
          <w:szCs w:val="20"/>
          <w:shd w:val="clear" w:color="auto" w:fill="FFFFFF"/>
          <w:lang w:val="en-US"/>
        </w:rPr>
        <w:t>adaptação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exclusão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competitiva</w:t>
      </w:r>
      <w:proofErr w:type="spellEnd"/>
      <w:r w:rsidRPr="000C04BF">
        <w:rPr>
          <w:rFonts w:ascii="Arial" w:eastAsia="Times New Roman" w:hAnsi="Arial" w:cs="Arial"/>
          <w:color w:val="222222"/>
          <w:sz w:val="20"/>
          <w:szCs w:val="20"/>
          <w:shd w:val="clear" w:color="auto" w:fill="FFFFFF"/>
          <w:lang w:val="en-US"/>
        </w:rPr>
        <w:t xml:space="preserve"> e </w:t>
      </w:r>
      <w:proofErr w:type="spellStart"/>
      <w:r w:rsidRPr="000C04BF">
        <w:rPr>
          <w:rFonts w:ascii="Arial" w:eastAsia="Times New Roman" w:hAnsi="Arial" w:cs="Arial"/>
          <w:color w:val="222222"/>
          <w:sz w:val="20"/>
          <w:szCs w:val="20"/>
          <w:shd w:val="clear" w:color="auto" w:fill="FFFFFF"/>
          <w:lang w:val="en-US"/>
        </w:rPr>
        <w:t>filtragem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ambiental</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relativamente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controversa</w:t>
      </w:r>
      <w:proofErr w:type="spellEnd"/>
      <w:r w:rsidRPr="000C04BF">
        <w:rPr>
          <w:rFonts w:ascii="Arial" w:eastAsia="Times New Roman" w:hAnsi="Arial" w:cs="Arial"/>
          <w:color w:val="222222"/>
          <w:sz w:val="20"/>
          <w:szCs w:val="20"/>
          <w:shd w:val="clear" w:color="auto" w:fill="FFFFFF"/>
          <w:lang w:val="en-US"/>
        </w:rPr>
        <w:t xml:space="preserve">. Uma </w:t>
      </w:r>
      <w:proofErr w:type="spellStart"/>
      <w:r w:rsidRPr="000C04BF">
        <w:rPr>
          <w:rFonts w:ascii="Arial" w:eastAsia="Times New Roman" w:hAnsi="Arial" w:cs="Arial"/>
          <w:color w:val="222222"/>
          <w:sz w:val="20"/>
          <w:szCs w:val="20"/>
          <w:shd w:val="clear" w:color="auto" w:fill="FFFFFF"/>
          <w:lang w:val="en-US"/>
        </w:rPr>
        <w:t>interpretação</w:t>
      </w:r>
      <w:proofErr w:type="spellEnd"/>
      <w:r w:rsidRPr="000C04BF">
        <w:rPr>
          <w:rFonts w:ascii="Arial" w:eastAsia="Times New Roman" w:hAnsi="Arial" w:cs="Arial"/>
          <w:color w:val="222222"/>
          <w:sz w:val="20"/>
          <w:szCs w:val="20"/>
          <w:shd w:val="clear" w:color="auto" w:fill="FFFFFF"/>
          <w:lang w:val="en-US"/>
        </w:rPr>
        <w:t xml:space="preserve"> </w:t>
      </w:r>
      <w:proofErr w:type="spellStart"/>
      <w:proofErr w:type="gramStart"/>
      <w:r w:rsidRPr="000C04BF">
        <w:rPr>
          <w:rFonts w:ascii="Arial" w:eastAsia="Times New Roman" w:hAnsi="Arial" w:cs="Arial"/>
          <w:color w:val="222222"/>
          <w:sz w:val="20"/>
          <w:szCs w:val="20"/>
          <w:shd w:val="clear" w:color="auto" w:fill="FFFFFF"/>
          <w:lang w:val="en-US"/>
        </w:rPr>
        <w:t>possível</w:t>
      </w:r>
      <w:proofErr w:type="spellEnd"/>
      <w:r w:rsidRPr="000C04BF">
        <w:rPr>
          <w:rFonts w:ascii="Arial" w:eastAsia="Times New Roman" w:hAnsi="Arial" w:cs="Arial"/>
          <w:color w:val="222222"/>
          <w:sz w:val="20"/>
          <w:szCs w:val="20"/>
          <w:shd w:val="clear" w:color="auto" w:fill="FFFFFF"/>
          <w:lang w:val="en-US"/>
        </w:rPr>
        <w:t>  da</w:t>
      </w:r>
      <w:proofErr w:type="gram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sua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frase</w:t>
      </w:r>
      <w:proofErr w:type="spellEnd"/>
      <w:r w:rsidRPr="000C04BF">
        <w:rPr>
          <w:rFonts w:ascii="Arial" w:eastAsia="Times New Roman" w:hAnsi="Arial" w:cs="Arial"/>
          <w:color w:val="222222"/>
          <w:sz w:val="20"/>
          <w:szCs w:val="20"/>
          <w:shd w:val="clear" w:color="auto" w:fill="FFFFFF"/>
          <w:lang w:val="en-US"/>
        </w:rPr>
        <w:t xml:space="preserve"> é que a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evolutiva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estaria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contida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ecológica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alguns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casos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exemplo</w:t>
      </w:r>
      <w:proofErr w:type="spellEnd"/>
      <w:r w:rsidRPr="000C04BF">
        <w:rPr>
          <w:rFonts w:ascii="Arial" w:eastAsia="Times New Roman" w:hAnsi="Arial" w:cs="Arial"/>
          <w:color w:val="222222"/>
          <w:sz w:val="20"/>
          <w:szCs w:val="20"/>
          <w:shd w:val="clear" w:color="auto" w:fill="FFFFFF"/>
          <w:lang w:val="en-US"/>
        </w:rPr>
        <w:t xml:space="preserve">, se nada </w:t>
      </w:r>
      <w:proofErr w:type="spellStart"/>
      <w:r w:rsidRPr="000C04BF">
        <w:rPr>
          <w:rFonts w:ascii="Arial" w:eastAsia="Times New Roman" w:hAnsi="Arial" w:cs="Arial"/>
          <w:color w:val="222222"/>
          <w:sz w:val="20"/>
          <w:szCs w:val="20"/>
          <w:shd w:val="clear" w:color="auto" w:fill="FFFFFF"/>
          <w:lang w:val="en-US"/>
        </w:rPr>
        <w:t>mais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w:t>
      </w:r>
      <w:proofErr w:type="spellEnd"/>
      <w:r w:rsidRPr="000C04BF">
        <w:rPr>
          <w:rFonts w:ascii="Arial" w:eastAsia="Times New Roman" w:hAnsi="Arial" w:cs="Arial"/>
          <w:color w:val="222222"/>
          <w:sz w:val="20"/>
          <w:szCs w:val="20"/>
          <w:shd w:val="clear" w:color="auto" w:fill="FFFFFF"/>
          <w:lang w:val="en-US"/>
        </w:rPr>
        <w:t xml:space="preserve"> e a </w:t>
      </w:r>
      <w:proofErr w:type="spellStart"/>
      <w:r w:rsidRPr="000C04BF">
        <w:rPr>
          <w:rFonts w:ascii="Arial" w:eastAsia="Times New Roman" w:hAnsi="Arial" w:cs="Arial"/>
          <w:color w:val="222222"/>
          <w:sz w:val="20"/>
          <w:szCs w:val="20"/>
          <w:shd w:val="clear" w:color="auto" w:fill="FFFFFF"/>
          <w:lang w:val="en-US"/>
        </w:rPr>
        <w:t>frequência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relativa</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uma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espécie</w:t>
      </w:r>
      <w:proofErr w:type="spellEnd"/>
      <w:r w:rsidRPr="000C04BF">
        <w:rPr>
          <w:rFonts w:ascii="Arial" w:eastAsia="Times New Roman" w:hAnsi="Arial" w:cs="Arial"/>
          <w:color w:val="222222"/>
          <w:sz w:val="20"/>
          <w:szCs w:val="20"/>
          <w:shd w:val="clear" w:color="auto" w:fill="FFFFFF"/>
          <w:lang w:val="en-US"/>
        </w:rPr>
        <w:t xml:space="preserve">, a </w:t>
      </w:r>
      <w:proofErr w:type="spellStart"/>
      <w:r w:rsidRPr="000C04BF">
        <w:rPr>
          <w:rFonts w:ascii="Arial" w:eastAsia="Times New Roman" w:hAnsi="Arial" w:cs="Arial"/>
          <w:color w:val="222222"/>
          <w:sz w:val="20"/>
          <w:szCs w:val="20"/>
          <w:shd w:val="clear" w:color="auto" w:fill="FFFFFF"/>
          <w:lang w:val="en-US"/>
        </w:rPr>
        <w:t>distribuição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comunidade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mudaria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Outra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alternativa</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considetar</w:t>
      </w:r>
      <w:proofErr w:type="spellEnd"/>
      <w:r w:rsidRPr="000C04BF">
        <w:rPr>
          <w:rFonts w:ascii="Arial" w:eastAsia="Times New Roman" w:hAnsi="Arial" w:cs="Arial"/>
          <w:color w:val="222222"/>
          <w:sz w:val="20"/>
          <w:szCs w:val="20"/>
          <w:shd w:val="clear" w:color="auto" w:fill="FFFFFF"/>
          <w:lang w:val="en-US"/>
        </w:rPr>
        <w:t xml:space="preserve"> que a </w:t>
      </w:r>
      <w:proofErr w:type="spellStart"/>
      <w:r w:rsidRPr="000C04BF">
        <w:rPr>
          <w:rFonts w:ascii="Arial" w:eastAsia="Times New Roman" w:hAnsi="Arial" w:cs="Arial"/>
          <w:color w:val="222222"/>
          <w:sz w:val="20"/>
          <w:szCs w:val="20"/>
          <w:shd w:val="clear" w:color="auto" w:fill="FFFFFF"/>
          <w:lang w:val="en-US"/>
        </w:rPr>
        <w:t>dinâmica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ecológica</w:t>
      </w:r>
      <w:proofErr w:type="spellEnd"/>
      <w:r w:rsidRPr="000C04BF">
        <w:rPr>
          <w:rFonts w:ascii="Arial" w:eastAsia="Times New Roman" w:hAnsi="Arial" w:cs="Arial"/>
          <w:color w:val="222222"/>
          <w:sz w:val="20"/>
          <w:szCs w:val="20"/>
          <w:shd w:val="clear" w:color="auto" w:fill="FFFFFF"/>
          <w:lang w:val="en-US"/>
        </w:rPr>
        <w:t xml:space="preserve"> é que </w:t>
      </w:r>
      <w:proofErr w:type="spellStart"/>
      <w:r w:rsidRPr="000C04BF">
        <w:rPr>
          <w:rFonts w:ascii="Arial" w:eastAsia="Times New Roman" w:hAnsi="Arial" w:cs="Arial"/>
          <w:color w:val="222222"/>
          <w:sz w:val="20"/>
          <w:szCs w:val="20"/>
          <w:shd w:val="clear" w:color="auto" w:fill="FFFFFF"/>
          <w:lang w:val="en-US"/>
        </w:rPr>
        <w:t>mudança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distribuição</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comunidade</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depois</w:t>
      </w:r>
      <w:proofErr w:type="spellEnd"/>
      <w:r w:rsidRPr="000C04BF">
        <w:rPr>
          <w:rFonts w:ascii="Arial" w:eastAsia="Times New Roman" w:hAnsi="Arial" w:cs="Arial"/>
          <w:color w:val="222222"/>
          <w:sz w:val="20"/>
          <w:szCs w:val="20"/>
          <w:shd w:val="clear" w:color="auto" w:fill="FFFFFF"/>
          <w:lang w:val="en-US"/>
        </w:rPr>
        <w:t xml:space="preserve"> de </w:t>
      </w:r>
      <w:proofErr w:type="spellStart"/>
      <w:r w:rsidRPr="000C04BF">
        <w:rPr>
          <w:rFonts w:ascii="Arial" w:eastAsia="Times New Roman" w:hAnsi="Arial" w:cs="Arial"/>
          <w:color w:val="222222"/>
          <w:sz w:val="20"/>
          <w:szCs w:val="20"/>
          <w:shd w:val="clear" w:color="auto" w:fill="FFFFFF"/>
          <w:lang w:val="en-US"/>
        </w:rPr>
        <w:t>descontados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efeitos</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mudanças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dentro</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espécies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ou</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populacões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Acho</w:t>
      </w:r>
      <w:proofErr w:type="spellEnd"/>
      <w:r w:rsidRPr="000C04BF">
        <w:rPr>
          <w:rFonts w:ascii="Arial" w:eastAsia="Times New Roman" w:hAnsi="Arial" w:cs="Arial"/>
          <w:color w:val="222222"/>
          <w:sz w:val="20"/>
          <w:szCs w:val="20"/>
          <w:shd w:val="clear" w:color="auto" w:fill="FFFFFF"/>
          <w:lang w:val="en-US"/>
        </w:rPr>
        <w:t xml:space="preserve"> que vale a </w:t>
      </w:r>
      <w:proofErr w:type="spellStart"/>
      <w:r w:rsidRPr="000C04BF">
        <w:rPr>
          <w:rFonts w:ascii="Arial" w:eastAsia="Times New Roman" w:hAnsi="Arial" w:cs="Arial"/>
          <w:color w:val="222222"/>
          <w:sz w:val="20"/>
          <w:szCs w:val="20"/>
          <w:shd w:val="clear" w:color="auto" w:fill="FFFFFF"/>
          <w:lang w:val="en-US"/>
        </w:rPr>
        <w:t>pena</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deixar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isso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mais</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claro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Por</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sinal</w:t>
      </w:r>
      <w:proofErr w:type="spellEnd"/>
      <w:r w:rsidRPr="000C04BF">
        <w:rPr>
          <w:rFonts w:ascii="Arial" w:eastAsia="Times New Roman" w:hAnsi="Arial" w:cs="Arial"/>
          <w:color w:val="222222"/>
          <w:sz w:val="20"/>
          <w:szCs w:val="20"/>
          <w:shd w:val="clear" w:color="auto" w:fill="FFFFFF"/>
          <w:lang w:val="en-US"/>
        </w:rPr>
        <w:t xml:space="preserve">, para </w:t>
      </w:r>
      <w:proofErr w:type="spellStart"/>
      <w:r w:rsidRPr="000C04BF">
        <w:rPr>
          <w:rFonts w:ascii="Arial" w:eastAsia="Times New Roman" w:hAnsi="Arial" w:cs="Arial"/>
          <w:color w:val="222222"/>
          <w:sz w:val="20"/>
          <w:szCs w:val="20"/>
          <w:shd w:val="clear" w:color="auto" w:fill="FFFFFF"/>
          <w:lang w:val="en-US"/>
        </w:rPr>
        <w:t>mim</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não</w:t>
      </w:r>
      <w:proofErr w:type="spellEnd"/>
      <w:r w:rsidRPr="000C04BF">
        <w:rPr>
          <w:rFonts w:ascii="Arial" w:eastAsia="Times New Roman" w:hAnsi="Arial" w:cs="Arial"/>
          <w:color w:val="222222"/>
          <w:sz w:val="20"/>
          <w:szCs w:val="20"/>
          <w:shd w:val="clear" w:color="auto" w:fill="FFFFFF"/>
          <w:lang w:val="en-US"/>
        </w:rPr>
        <w:t xml:space="preserve"> é </w:t>
      </w:r>
      <w:proofErr w:type="spellStart"/>
      <w:r w:rsidRPr="000C04BF">
        <w:rPr>
          <w:rFonts w:ascii="Arial" w:eastAsia="Times New Roman" w:hAnsi="Arial" w:cs="Arial"/>
          <w:color w:val="222222"/>
          <w:sz w:val="20"/>
          <w:szCs w:val="20"/>
          <w:shd w:val="clear" w:color="auto" w:fill="FFFFFF"/>
          <w:lang w:val="en-US"/>
        </w:rPr>
        <w:t>tão</w:t>
      </w:r>
      <w:proofErr w:type="spellEnd"/>
      <w:r w:rsidRPr="000C04BF">
        <w:rPr>
          <w:rFonts w:ascii="Arial" w:eastAsia="Times New Roman" w:hAnsi="Arial" w:cs="Arial"/>
          <w:color w:val="222222"/>
          <w:sz w:val="20"/>
          <w:szCs w:val="20"/>
          <w:shd w:val="clear" w:color="auto" w:fill="FFFFFF"/>
          <w:lang w:val="en-US"/>
        </w:rPr>
        <w:t xml:space="preserve"> </w:t>
      </w:r>
      <w:proofErr w:type="spellStart"/>
      <w:r w:rsidRPr="000C04BF">
        <w:rPr>
          <w:rFonts w:ascii="Arial" w:eastAsia="Times New Roman" w:hAnsi="Arial" w:cs="Arial"/>
          <w:color w:val="222222"/>
          <w:sz w:val="20"/>
          <w:szCs w:val="20"/>
          <w:shd w:val="clear" w:color="auto" w:fill="FFFFFF"/>
          <w:lang w:val="en-US"/>
        </w:rPr>
        <w:t>claro</w:t>
      </w:r>
      <w:proofErr w:type="spellEnd"/>
      <w:r w:rsidRPr="000C04BF">
        <w:rPr>
          <w:rFonts w:ascii="Arial" w:eastAsia="Times New Roman" w:hAnsi="Arial" w:cs="Arial"/>
          <w:color w:val="222222"/>
          <w:sz w:val="20"/>
          <w:szCs w:val="20"/>
          <w:shd w:val="clear" w:color="auto" w:fill="FFFFFF"/>
          <w:lang w:val="en-US"/>
        </w:rPr>
        <w:t xml:space="preserve"> o que é "</w:t>
      </w:r>
      <w:proofErr w:type="spellStart"/>
      <w:r w:rsidRPr="000C04BF">
        <w:rPr>
          <w:rFonts w:ascii="Arial" w:eastAsia="Times New Roman" w:hAnsi="Arial" w:cs="Arial"/>
          <w:color w:val="222222"/>
          <w:sz w:val="20"/>
          <w:szCs w:val="20"/>
          <w:shd w:val="clear" w:color="auto" w:fill="FFFFFF"/>
          <w:lang w:val="en-US"/>
        </w:rPr>
        <w:t>abundância</w:t>
      </w:r>
      <w:proofErr w:type="spellEnd"/>
      <w:r w:rsidRPr="000C04BF">
        <w:rPr>
          <w:rFonts w:ascii="Arial" w:eastAsia="Times New Roman" w:hAnsi="Arial" w:cs="Arial"/>
          <w:color w:val="222222"/>
          <w:sz w:val="20"/>
          <w:szCs w:val="20"/>
          <w:shd w:val="clear" w:color="auto" w:fill="FFFFFF"/>
          <w:lang w:val="en-US"/>
        </w:rPr>
        <w:t xml:space="preserve"> das </w:t>
      </w:r>
      <w:proofErr w:type="spellStart"/>
      <w:r w:rsidRPr="000C04BF">
        <w:rPr>
          <w:rFonts w:ascii="Arial" w:eastAsia="Times New Roman" w:hAnsi="Arial" w:cs="Arial"/>
          <w:color w:val="222222"/>
          <w:sz w:val="20"/>
          <w:szCs w:val="20"/>
          <w:shd w:val="clear" w:color="auto" w:fill="FFFFFF"/>
          <w:lang w:val="en-US"/>
        </w:rPr>
        <w:t>estratégias</w:t>
      </w:r>
      <w:proofErr w:type="spellEnd"/>
      <w:r w:rsidRPr="000C04BF">
        <w:rPr>
          <w:rFonts w:ascii="Arial" w:eastAsia="Times New Roman" w:hAnsi="Arial" w:cs="Arial"/>
          <w:color w:val="222222"/>
          <w:sz w:val="20"/>
          <w:szCs w:val="20"/>
          <w:shd w:val="clear" w:color="auto" w:fill="FFFFFF"/>
          <w:lang w:val="en-US"/>
        </w:rPr>
        <w:t>"</w:t>
      </w:r>
    </w:p>
  </w:comment>
  <w:comment w:id="11" w:author="LUISA NOVARA MONCLAR GONÇALVES" w:date="2017-07-15T10:33:00Z" w:initials="LNMG">
    <w:p w14:paraId="2D3AC7FC" w14:textId="12114007" w:rsidR="00136B12" w:rsidRDefault="00136B12">
      <w:pPr>
        <w:pStyle w:val="CommentText"/>
      </w:pPr>
      <w:r>
        <w:rPr>
          <w:rStyle w:val="CommentReference"/>
        </w:rPr>
        <w:annotationRef/>
      </w:r>
      <w:proofErr w:type="spellStart"/>
      <w:r>
        <w:t>Luanne</w:t>
      </w:r>
      <w:proofErr w:type="spellEnd"/>
      <w:r>
        <w:t>: por que isso dentre outras coisas que poderiam representar a longevidade?</w:t>
      </w:r>
    </w:p>
  </w:comment>
  <w:comment w:id="12" w:author="LUISA NOVARA MONCLAR GONÇALVES" w:date="2017-07-15T10:40:00Z" w:initials="LNMG">
    <w:p w14:paraId="7ACA5ABE" w14:textId="14BF9E33" w:rsidR="00136B12" w:rsidRDefault="00136B12">
      <w:pPr>
        <w:pStyle w:val="CommentText"/>
      </w:pPr>
      <w:r>
        <w:rPr>
          <w:rStyle w:val="CommentReference"/>
        </w:rPr>
        <w:annotationRef/>
      </w:r>
      <w:proofErr w:type="spellStart"/>
      <w:r>
        <w:t>Luanne</w:t>
      </w:r>
      <w:proofErr w:type="spellEnd"/>
      <w:r>
        <w:t xml:space="preserve">: deixar resposta pronta caso perguntem </w:t>
      </w:r>
      <w:proofErr w:type="spellStart"/>
      <w:r>
        <w:t>pq</w:t>
      </w:r>
      <w:proofErr w:type="spellEnd"/>
      <w:r>
        <w:t xml:space="preserve"> fixei o número de gametas masculinos.</w:t>
      </w:r>
    </w:p>
  </w:comment>
  <w:comment w:id="14" w:author="LUISA NOVARA MONCLAR GONÇALVES" w:date="2017-07-15T10:40:00Z" w:initials="LNMG">
    <w:p w14:paraId="3C829E2F" w14:textId="37E32B47" w:rsidR="00136B12" w:rsidRDefault="00136B12">
      <w:pPr>
        <w:pStyle w:val="CommentText"/>
      </w:pPr>
      <w:r>
        <w:rPr>
          <w:rStyle w:val="CommentReference"/>
        </w:rPr>
        <w:annotationRef/>
      </w:r>
      <w:r>
        <w:t xml:space="preserve">Inserir </w:t>
      </w:r>
      <w:proofErr w:type="spellStart"/>
      <w:r>
        <w:t>info</w:t>
      </w:r>
      <w:proofErr w:type="spellEnd"/>
      <w:r>
        <w:t xml:space="preserve"> sobre florestas temperadas.</w:t>
      </w:r>
    </w:p>
  </w:comment>
  <w:comment w:id="16" w:author="LUISA NOVARA MONCLAR GONÇALVES" w:date="2017-07-15T10:42:00Z" w:initials="LNMG">
    <w:p w14:paraId="6299B3B7" w14:textId="48F43C6F" w:rsidR="00136B12" w:rsidRDefault="00136B12">
      <w:pPr>
        <w:pStyle w:val="CommentText"/>
      </w:pPr>
      <w:r>
        <w:rPr>
          <w:rStyle w:val="CommentReference"/>
        </w:rPr>
        <w:annotationRef/>
      </w:r>
      <w:r>
        <w:t>Ale não gosta do nome.</w:t>
      </w:r>
    </w:p>
  </w:comment>
  <w:comment w:id="20" w:author="LUISA NOVARA MONCLAR GONÇALVES" w:date="2017-07-15T10:43:00Z" w:initials="LNMG">
    <w:p w14:paraId="5D3FE138" w14:textId="1AA8FAA4" w:rsidR="00136B12" w:rsidRDefault="00136B12">
      <w:pPr>
        <w:pStyle w:val="CommentText"/>
      </w:pPr>
      <w:r>
        <w:rPr>
          <w:rStyle w:val="CommentReference"/>
        </w:rPr>
        <w:annotationRef/>
      </w:r>
      <w:r>
        <w:t>Mostrar que eram não simétricas?</w:t>
      </w:r>
    </w:p>
  </w:comment>
  <w:comment w:id="34" w:author="LUISA NOVARA MONCLAR GONÇALVES" w:date="2017-07-15T10:49:00Z" w:initials="LNMG">
    <w:p w14:paraId="2A9A88E1" w14:textId="6159ED99" w:rsidR="00136B12" w:rsidRDefault="00136B12">
      <w:pPr>
        <w:pStyle w:val="CommentText"/>
      </w:pPr>
      <w:r>
        <w:rPr>
          <w:rStyle w:val="CommentReference"/>
        </w:rPr>
        <w:annotationRef/>
      </w:r>
      <w:r>
        <w:t>Colocar mais!!!</w:t>
      </w:r>
    </w:p>
  </w:comment>
  <w:comment w:id="35" w:author="LUISA NOVARA MONCLAR GONÇALVES" w:date="2017-07-15T10:50:00Z" w:initials="LNMG">
    <w:p w14:paraId="119051AD" w14:textId="78294464" w:rsidR="00136B12" w:rsidRDefault="00136B12">
      <w:pPr>
        <w:pStyle w:val="CommentText"/>
      </w:pPr>
      <w:r>
        <w:rPr>
          <w:rStyle w:val="CommentReference"/>
        </w:rPr>
        <w:annotationRef/>
      </w:r>
      <w:r>
        <w:t>Tenho que mostrar?</w:t>
      </w:r>
    </w:p>
  </w:comment>
  <w:comment w:id="47" w:author="LUISA NOVARA MONCLAR GONÇALVES" w:date="2017-07-15T11:36:00Z" w:initials="LNMG">
    <w:p w14:paraId="5485790A" w14:textId="45A7AAF9" w:rsidR="00136B12" w:rsidRDefault="00136B12">
      <w:pPr>
        <w:pStyle w:val="CommentText"/>
      </w:pPr>
      <w:r>
        <w:rPr>
          <w:rStyle w:val="CommentReference"/>
        </w:rPr>
        <w:annotationRef/>
      </w:r>
      <w:r>
        <w:t>Escrevendo!</w:t>
      </w:r>
    </w:p>
  </w:comment>
  <w:comment w:id="50" w:author="LUISA NOVARA MONCLAR GONÇALVES" w:date="2017-07-15T11:14:00Z" w:initials="LNMG">
    <w:p w14:paraId="2FC68073" w14:textId="788842BA" w:rsidR="00136B12" w:rsidRDefault="00136B12">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6299B3B7" w15:done="0"/>
  <w15:commentEx w15:paraId="5D3FE138" w15:done="0"/>
  <w15:commentEx w15:paraId="2A9A88E1" w15:done="0"/>
  <w15:commentEx w15:paraId="119051AD"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F5516F" w14:textId="77777777" w:rsidR="008A1CB7" w:rsidRDefault="008A1CB7" w:rsidP="000C2B71">
      <w:pPr>
        <w:spacing w:line="240" w:lineRule="auto"/>
      </w:pPr>
      <w:r>
        <w:separator/>
      </w:r>
    </w:p>
  </w:endnote>
  <w:endnote w:type="continuationSeparator" w:id="0">
    <w:p w14:paraId="2D7DAC34" w14:textId="77777777" w:rsidR="008A1CB7" w:rsidRDefault="008A1CB7"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136B12" w:rsidRDefault="00136B12"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136B12" w:rsidRDefault="00136B12"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136B12" w:rsidRDefault="00136B12"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136B12" w:rsidRDefault="00136B12"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458FE">
      <w:rPr>
        <w:rStyle w:val="PageNumber"/>
        <w:noProof/>
      </w:rPr>
      <w:t>2</w:t>
    </w:r>
    <w:r>
      <w:rPr>
        <w:rStyle w:val="PageNumber"/>
      </w:rPr>
      <w:fldChar w:fldCharType="end"/>
    </w:r>
  </w:p>
  <w:p w14:paraId="7C3D7A13" w14:textId="77777777" w:rsidR="00136B12" w:rsidRDefault="00136B12"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B23E00" w14:textId="77777777" w:rsidR="008A1CB7" w:rsidRDefault="008A1CB7" w:rsidP="000C2B71">
      <w:pPr>
        <w:spacing w:line="240" w:lineRule="auto"/>
      </w:pPr>
      <w:r>
        <w:separator/>
      </w:r>
    </w:p>
  </w:footnote>
  <w:footnote w:type="continuationSeparator" w:id="0">
    <w:p w14:paraId="66D237C5" w14:textId="77777777" w:rsidR="008A1CB7" w:rsidRDefault="008A1CB7" w:rsidP="000C2B71">
      <w:pPr>
        <w:spacing w:line="240" w:lineRule="auto"/>
      </w:pPr>
      <w:r>
        <w:continuationSeparator/>
      </w:r>
    </w:p>
  </w:footnote>
  <w:footnote w:id="1">
    <w:p w14:paraId="02FDB377" w14:textId="3C362CBA" w:rsidR="00136B12" w:rsidRPr="00673AA7" w:rsidRDefault="00136B12"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proofErr w:type="spellStart"/>
      <w:r w:rsidRPr="00673AA7">
        <w:rPr>
          <w:rFonts w:asciiTheme="majorHAnsi" w:hAnsiTheme="majorHAnsi"/>
        </w:rPr>
        <w:t>Reznick</w:t>
      </w:r>
      <w:proofErr w:type="spellEnd"/>
      <w:r w:rsidRPr="00673AA7">
        <w:rPr>
          <w:rFonts w:asciiTheme="majorHAnsi" w:hAnsiTheme="majorHAnsi"/>
        </w:rPr>
        <w:t>,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proofErr w:type="spellStart"/>
      <w:r w:rsidRPr="00673AA7">
        <w:rPr>
          <w:rFonts w:asciiTheme="majorHAnsi" w:hAnsiTheme="majorHAnsi" w:cs="Times New Roman"/>
          <w:color w:val="000000" w:themeColor="text1"/>
          <w:sz w:val="22"/>
          <w:szCs w:val="22"/>
        </w:rPr>
        <w:t>Holsinger</w:t>
      </w:r>
      <w:proofErr w:type="spellEnd"/>
      <w:r w:rsidRPr="00673AA7">
        <w:rPr>
          <w:rFonts w:asciiTheme="majorHAnsi" w:hAnsiTheme="majorHAnsi" w:cs="Times New Roman"/>
          <w:color w:val="000000" w:themeColor="text1"/>
          <w:sz w:val="22"/>
          <w:szCs w:val="22"/>
        </w:rPr>
        <w:t>, 2014</w:t>
      </w:r>
      <w:r w:rsidRPr="00673AA7">
        <w:rPr>
          <w:rFonts w:asciiTheme="majorHAnsi" w:hAnsiTheme="majorHAnsi"/>
          <w:sz w:val="22"/>
          <w:szCs w:val="22"/>
        </w:rPr>
        <w:t>).</w:t>
      </w:r>
    </w:p>
  </w:footnote>
  <w:footnote w:id="2">
    <w:p w14:paraId="1281E21D" w14:textId="5DA9AEE8" w:rsidR="00136B12" w:rsidRPr="00F4652D" w:rsidRDefault="00136B12"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136B12" w:rsidRPr="000D627E" w:rsidRDefault="00136B12"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136B12" w:rsidRPr="00BE056C" w:rsidRDefault="00136B12"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136B12" w:rsidRPr="00623DD0" w:rsidRDefault="00136B12"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w:t>
      </w:r>
      <w:proofErr w:type="spellStart"/>
      <w:r w:rsidRPr="00623DD0">
        <w:rPr>
          <w:rFonts w:asciiTheme="majorHAnsi" w:hAnsiTheme="majorHAnsi"/>
          <w:sz w:val="22"/>
          <w:szCs w:val="22"/>
        </w:rPr>
        <w:t>eco-evolutivo</w:t>
      </w:r>
      <w:proofErr w:type="spellEnd"/>
      <w:r w:rsidRPr="00623DD0">
        <w:rPr>
          <w:rFonts w:asciiTheme="majorHAnsi" w:hAnsiTheme="majorHAnsi"/>
          <w:sz w:val="22"/>
          <w:szCs w:val="22"/>
        </w:rPr>
        <w:t xml:space="preserve">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136B12" w:rsidRPr="005639F8" w:rsidRDefault="00136B12"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w:t>
      </w:r>
      <w:proofErr w:type="spellStart"/>
      <w:r w:rsidRPr="00177C1F">
        <w:rPr>
          <w:rStyle w:val="s1"/>
          <w:rFonts w:ascii="Calibri Light" w:hAnsi="Calibri Light"/>
          <w:color w:val="000000" w:themeColor="text1"/>
          <w:sz w:val="22"/>
          <w:szCs w:val="22"/>
        </w:rPr>
        <w:t>Chalom</w:t>
      </w:r>
      <w:proofErr w:type="spellEnd"/>
      <w:r w:rsidRPr="00177C1F">
        <w:rPr>
          <w:rStyle w:val="s1"/>
          <w:rFonts w:ascii="Calibri Light" w:hAnsi="Calibri Light"/>
          <w:color w:val="000000" w:themeColor="text1"/>
          <w:sz w:val="22"/>
          <w:szCs w:val="22"/>
        </w:rPr>
        <w:t xml:space="preserve">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136B12" w:rsidRPr="00592DA1" w:rsidRDefault="00136B12"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w:t>
      </w:r>
      <w:proofErr w:type="spellStart"/>
      <w:r>
        <w:rPr>
          <w:rFonts w:ascii="Calibri Light" w:hAnsi="Calibri Light"/>
          <w:color w:val="000000" w:themeColor="text1"/>
          <w:sz w:val="22"/>
          <w:szCs w:val="22"/>
        </w:rPr>
        <w:t>Bolker</w:t>
      </w:r>
      <w:proofErr w:type="spellEnd"/>
      <w:r>
        <w:rPr>
          <w:rFonts w:ascii="Calibri Light" w:hAnsi="Calibri Light"/>
          <w:color w:val="000000" w:themeColor="text1"/>
          <w:sz w:val="22"/>
          <w:szCs w:val="22"/>
        </w:rPr>
        <w:t>, 2007)</w:t>
      </w:r>
      <w:r w:rsidRPr="00592DA1">
        <w:rPr>
          <w:rFonts w:ascii="Calibri Light" w:hAnsi="Calibri Light"/>
          <w:color w:val="000000" w:themeColor="text1"/>
          <w:sz w:val="22"/>
          <w:szCs w:val="22"/>
        </w:rPr>
        <w:t>.</w:t>
      </w:r>
    </w:p>
  </w:footnote>
  <w:footnote w:id="8">
    <w:p w14:paraId="2F7A0946" w14:textId="6A70A9CC" w:rsidR="00136B12" w:rsidRPr="001C0ED8" w:rsidRDefault="00136B12"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w:t>
      </w:r>
      <w:proofErr w:type="gramStart"/>
      <w:r>
        <w:rPr>
          <w:rFonts w:asciiTheme="majorHAnsi" w:hAnsiTheme="majorHAnsi"/>
          <w:color w:val="000000" w:themeColor="text1"/>
          <w:sz w:val="22"/>
          <w:szCs w:val="22"/>
        </w:rPr>
        <w:t>usado</w:t>
      </w:r>
      <w:proofErr w:type="gramEnd"/>
      <w:r>
        <w:rPr>
          <w:rFonts w:asciiTheme="majorHAnsi" w:hAnsiTheme="majorHAnsi"/>
          <w:color w:val="000000" w:themeColor="text1"/>
          <w:sz w:val="22"/>
          <w:szCs w:val="22"/>
        </w:rPr>
        <w:t xml:space="preserve">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136B12" w:rsidRDefault="00136B12"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136B12" w:rsidRPr="00674730" w:rsidRDefault="00136B12"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5392D2C2" w14:textId="7DC970C9" w:rsidR="00136B12" w:rsidRPr="005F7453" w:rsidRDefault="00136B12" w:rsidP="00FC06E2">
      <w:pPr>
        <w:pStyle w:val="FootnoteText"/>
        <w:spacing w:line="276" w:lineRule="auto"/>
        <w:jc w:val="both"/>
        <w:rPr>
          <w:lang w:val="en-US"/>
          <w:rPrChange w:id="37" w:author="LUISA NOVARA MONCLAR GONÇALVES" w:date="2017-07-15T17:46:00Z">
            <w:rPr/>
          </w:rPrChange>
        </w:rPr>
      </w:pPr>
      <w:ins w:id="38" w:author="LUISA NOVARA MONCLAR GONÇALVES" w:date="2017-07-15T17:46:00Z">
        <w:r w:rsidRPr="00674730">
          <w:rPr>
            <w:rStyle w:val="FootnoteReference"/>
            <w:sz w:val="22"/>
            <w:szCs w:val="22"/>
          </w:rPr>
          <w:footnoteRef/>
        </w:r>
      </w:ins>
      <w:ins w:id="39" w:author="LUISA NOVARA MONCLAR GONÇALVES" w:date="2017-07-15T18:03:00Z">
        <w:r w:rsidRPr="00674730">
          <w:rPr>
            <w:sz w:val="22"/>
            <w:szCs w:val="22"/>
          </w:rPr>
          <w:t xml:space="preserve"> </w:t>
        </w:r>
      </w:ins>
      <w:r>
        <w:rPr>
          <w:sz w:val="22"/>
          <w:szCs w:val="22"/>
        </w:rPr>
        <w:t xml:space="preserve"> </w:t>
      </w:r>
      <w:r w:rsidRPr="00674730">
        <w:rPr>
          <w:sz w:val="22"/>
          <w:szCs w:val="22"/>
        </w:rPr>
        <w:t xml:space="preserve">A </w:t>
      </w:r>
      <w:r w:rsidRPr="00674730">
        <w:rPr>
          <w:rFonts w:asciiTheme="majorHAnsi" w:hAnsiTheme="majorHAnsi"/>
          <w:color w:val="000000" w:themeColor="text1"/>
          <w:sz w:val="22"/>
          <w:szCs w:val="22"/>
        </w:rPr>
        <w:t>probabilidade de um dado grupo de indivíduos, qualquer que seja ele (um grupo de indivíduos da mesma espécie ou com a mesma estratégia, por exemplo), ser extinto da comunidade na ausência total de distúrbio é menor do que em uma condição em que o mesmo número de mortes (que são “naturais”</w:t>
      </w:r>
      <w:r>
        <w:rPr>
          <w:rFonts w:asciiTheme="majorHAnsi" w:hAnsiTheme="majorHAnsi"/>
          <w:color w:val="000000" w:themeColor="text1"/>
          <w:sz w:val="22"/>
          <w:szCs w:val="22"/>
        </w:rPr>
        <w:t xml:space="preserve"> quando não há distúrbio) ocorre</w:t>
      </w:r>
      <w:r w:rsidRPr="00674730">
        <w:rPr>
          <w:rFonts w:asciiTheme="majorHAnsi" w:hAnsiTheme="majorHAnsi"/>
          <w:color w:val="000000" w:themeColor="text1"/>
          <w:sz w:val="22"/>
          <w:szCs w:val="22"/>
        </w:rPr>
        <w:t xml:space="preserve"> de forma concentrada no tempo, como no caso do distúrbio. </w:t>
      </w:r>
      <w:ins w:id="40" w:author="LUISA NOVARA MONCLAR GONÇALVES" w:date="2017-07-15T18:03:00Z">
        <w:r w:rsidRPr="00674730">
          <w:rPr>
            <w:sz w:val="22"/>
            <w:szCs w:val="22"/>
          </w:rPr>
          <w:t>FALAR QUE, AL</w:t>
        </w:r>
      </w:ins>
      <w:ins w:id="41" w:author="LUISA NOVARA MONCLAR GONÇALVES" w:date="2017-07-15T18:05:00Z">
        <w:r w:rsidRPr="00674730">
          <w:rPr>
            <w:sz w:val="22"/>
            <w:szCs w:val="22"/>
          </w:rPr>
          <w:t xml:space="preserve">ÉM DISSO, A INTERAÇÃO </w:t>
        </w:r>
      </w:ins>
      <w:ins w:id="42" w:author="LUISA NOVARA MONCLAR GONÇALVES" w:date="2017-07-15T18:06:00Z">
        <w:r w:rsidRPr="00674730">
          <w:rPr>
            <w:sz w:val="22"/>
            <w:szCs w:val="22"/>
          </w:rPr>
          <w:t>ENTRE DISTÚRBIO E</w:t>
        </w:r>
      </w:ins>
      <w:ins w:id="43" w:author="LUISA NOVARA MONCLAR GONÇALVES" w:date="2017-07-15T18:05:00Z">
        <w:r w:rsidRPr="00674730">
          <w:rPr>
            <w:sz w:val="22"/>
            <w:szCs w:val="22"/>
          </w:rPr>
          <w:t xml:space="preserve"> ESTRATÉGIA FAZ COM QUE INDIVÍDUOS LONGEVOS TENHAM MAIOR PROBABILIDADE DE SER ELIMINADOS NUMA CONDIÇÃO COM DISTÚRBIO MÁXIMO DO QUE </w:t>
        </w:r>
      </w:ins>
      <w:ins w:id="44" w:author="LUISA NOVARA MONCLAR GONÇALVES" w:date="2017-07-15T18:06:00Z">
        <w:r w:rsidRPr="00674730">
          <w:rPr>
            <w:sz w:val="22"/>
            <w:szCs w:val="22"/>
          </w:rPr>
          <w:t>INDIVÍDUOS FECUNDOS NA AUSÊNCIA DE DISTÚRBIO?</w:t>
        </w:r>
      </w:ins>
      <w:ins w:id="45"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64FE"/>
    <w:rsid w:val="000167AB"/>
    <w:rsid w:val="000178D8"/>
    <w:rsid w:val="0002060B"/>
    <w:rsid w:val="00021776"/>
    <w:rsid w:val="00022981"/>
    <w:rsid w:val="000240A7"/>
    <w:rsid w:val="00024CF9"/>
    <w:rsid w:val="00024D30"/>
    <w:rsid w:val="00027189"/>
    <w:rsid w:val="000272EB"/>
    <w:rsid w:val="00033943"/>
    <w:rsid w:val="00033F41"/>
    <w:rsid w:val="000403A7"/>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4068"/>
    <w:rsid w:val="000646D2"/>
    <w:rsid w:val="00064D7F"/>
    <w:rsid w:val="000657CD"/>
    <w:rsid w:val="000704B2"/>
    <w:rsid w:val="00072C56"/>
    <w:rsid w:val="000731B2"/>
    <w:rsid w:val="00073281"/>
    <w:rsid w:val="000739E8"/>
    <w:rsid w:val="0007543D"/>
    <w:rsid w:val="00077AB1"/>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7117"/>
    <w:rsid w:val="00097D44"/>
    <w:rsid w:val="000A1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34DD"/>
    <w:rsid w:val="000E3DF4"/>
    <w:rsid w:val="000E459A"/>
    <w:rsid w:val="000E5090"/>
    <w:rsid w:val="000E6484"/>
    <w:rsid w:val="000E64C4"/>
    <w:rsid w:val="000E64EF"/>
    <w:rsid w:val="000F5FAA"/>
    <w:rsid w:val="000F63F9"/>
    <w:rsid w:val="000F69F9"/>
    <w:rsid w:val="000F7AE0"/>
    <w:rsid w:val="001019DE"/>
    <w:rsid w:val="00101FD3"/>
    <w:rsid w:val="00102275"/>
    <w:rsid w:val="00102A81"/>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36B12"/>
    <w:rsid w:val="00140EFD"/>
    <w:rsid w:val="00142D77"/>
    <w:rsid w:val="001448E2"/>
    <w:rsid w:val="00150098"/>
    <w:rsid w:val="00150D01"/>
    <w:rsid w:val="0015147C"/>
    <w:rsid w:val="00151FCC"/>
    <w:rsid w:val="0015276C"/>
    <w:rsid w:val="0015745B"/>
    <w:rsid w:val="001602FB"/>
    <w:rsid w:val="00161E9F"/>
    <w:rsid w:val="001668A6"/>
    <w:rsid w:val="001710D2"/>
    <w:rsid w:val="001729DA"/>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561E"/>
    <w:rsid w:val="001970F7"/>
    <w:rsid w:val="001975ED"/>
    <w:rsid w:val="00197A11"/>
    <w:rsid w:val="001A16E0"/>
    <w:rsid w:val="001A21F8"/>
    <w:rsid w:val="001A3338"/>
    <w:rsid w:val="001A5454"/>
    <w:rsid w:val="001B121B"/>
    <w:rsid w:val="001B148B"/>
    <w:rsid w:val="001B1DBB"/>
    <w:rsid w:val="001B315A"/>
    <w:rsid w:val="001B3D57"/>
    <w:rsid w:val="001B4974"/>
    <w:rsid w:val="001B4A89"/>
    <w:rsid w:val="001B65DB"/>
    <w:rsid w:val="001B7BC7"/>
    <w:rsid w:val="001C15D8"/>
    <w:rsid w:val="001C24C4"/>
    <w:rsid w:val="001C3D28"/>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3FA3"/>
    <w:rsid w:val="001F4239"/>
    <w:rsid w:val="001F72C6"/>
    <w:rsid w:val="00202D68"/>
    <w:rsid w:val="00202E48"/>
    <w:rsid w:val="00202EE5"/>
    <w:rsid w:val="002031CC"/>
    <w:rsid w:val="00204ADA"/>
    <w:rsid w:val="00205EF8"/>
    <w:rsid w:val="00210A47"/>
    <w:rsid w:val="0021257E"/>
    <w:rsid w:val="00214C88"/>
    <w:rsid w:val="00214EE3"/>
    <w:rsid w:val="002150E5"/>
    <w:rsid w:val="00215110"/>
    <w:rsid w:val="00215838"/>
    <w:rsid w:val="00217170"/>
    <w:rsid w:val="002175DA"/>
    <w:rsid w:val="00217E34"/>
    <w:rsid w:val="00217F3C"/>
    <w:rsid w:val="00221C38"/>
    <w:rsid w:val="00221FC9"/>
    <w:rsid w:val="0022321F"/>
    <w:rsid w:val="00224795"/>
    <w:rsid w:val="00227A62"/>
    <w:rsid w:val="0023171B"/>
    <w:rsid w:val="0023182A"/>
    <w:rsid w:val="002329F6"/>
    <w:rsid w:val="00233AB2"/>
    <w:rsid w:val="00237883"/>
    <w:rsid w:val="00237E00"/>
    <w:rsid w:val="00240207"/>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812D5"/>
    <w:rsid w:val="00282D2A"/>
    <w:rsid w:val="002840DD"/>
    <w:rsid w:val="00284545"/>
    <w:rsid w:val="0028471C"/>
    <w:rsid w:val="00284A87"/>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178"/>
    <w:rsid w:val="002B5FAA"/>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47E3"/>
    <w:rsid w:val="0030553E"/>
    <w:rsid w:val="003056B8"/>
    <w:rsid w:val="003063BD"/>
    <w:rsid w:val="003064FE"/>
    <w:rsid w:val="003075DA"/>
    <w:rsid w:val="00316175"/>
    <w:rsid w:val="003202C2"/>
    <w:rsid w:val="0032039D"/>
    <w:rsid w:val="003208CC"/>
    <w:rsid w:val="00321AC2"/>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0061"/>
    <w:rsid w:val="003B2211"/>
    <w:rsid w:val="003B4C83"/>
    <w:rsid w:val="003B5F06"/>
    <w:rsid w:val="003B63F0"/>
    <w:rsid w:val="003B6C40"/>
    <w:rsid w:val="003C1497"/>
    <w:rsid w:val="003C2250"/>
    <w:rsid w:val="003C258D"/>
    <w:rsid w:val="003C2771"/>
    <w:rsid w:val="003C440E"/>
    <w:rsid w:val="003C491E"/>
    <w:rsid w:val="003C4B41"/>
    <w:rsid w:val="003C5344"/>
    <w:rsid w:val="003C5A83"/>
    <w:rsid w:val="003C6260"/>
    <w:rsid w:val="003C6EB3"/>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5820"/>
    <w:rsid w:val="00445DA4"/>
    <w:rsid w:val="004462D6"/>
    <w:rsid w:val="004467EB"/>
    <w:rsid w:val="00453360"/>
    <w:rsid w:val="004551AD"/>
    <w:rsid w:val="00456749"/>
    <w:rsid w:val="00457151"/>
    <w:rsid w:val="004577C1"/>
    <w:rsid w:val="0046376B"/>
    <w:rsid w:val="00463805"/>
    <w:rsid w:val="00463FA1"/>
    <w:rsid w:val="004644F2"/>
    <w:rsid w:val="004645E9"/>
    <w:rsid w:val="00464727"/>
    <w:rsid w:val="00464CD1"/>
    <w:rsid w:val="00466F73"/>
    <w:rsid w:val="00472107"/>
    <w:rsid w:val="004764A1"/>
    <w:rsid w:val="004808CC"/>
    <w:rsid w:val="00482BE0"/>
    <w:rsid w:val="004831FA"/>
    <w:rsid w:val="0048332B"/>
    <w:rsid w:val="004863CE"/>
    <w:rsid w:val="00486721"/>
    <w:rsid w:val="00487307"/>
    <w:rsid w:val="00490367"/>
    <w:rsid w:val="00490755"/>
    <w:rsid w:val="0049133C"/>
    <w:rsid w:val="00491A07"/>
    <w:rsid w:val="00493403"/>
    <w:rsid w:val="00493518"/>
    <w:rsid w:val="00493ED3"/>
    <w:rsid w:val="004942BC"/>
    <w:rsid w:val="00494B2C"/>
    <w:rsid w:val="00495093"/>
    <w:rsid w:val="00497960"/>
    <w:rsid w:val="004A4438"/>
    <w:rsid w:val="004A5900"/>
    <w:rsid w:val="004A729D"/>
    <w:rsid w:val="004B02FE"/>
    <w:rsid w:val="004B0F9B"/>
    <w:rsid w:val="004B2563"/>
    <w:rsid w:val="004B3553"/>
    <w:rsid w:val="004B3696"/>
    <w:rsid w:val="004B3BD8"/>
    <w:rsid w:val="004B49C9"/>
    <w:rsid w:val="004B4DAF"/>
    <w:rsid w:val="004B6143"/>
    <w:rsid w:val="004C0AB9"/>
    <w:rsid w:val="004C16DC"/>
    <w:rsid w:val="004C1F56"/>
    <w:rsid w:val="004C300E"/>
    <w:rsid w:val="004C4344"/>
    <w:rsid w:val="004C6929"/>
    <w:rsid w:val="004C6DF7"/>
    <w:rsid w:val="004D088B"/>
    <w:rsid w:val="004D10BF"/>
    <w:rsid w:val="004D2836"/>
    <w:rsid w:val="004D2E30"/>
    <w:rsid w:val="004D33FD"/>
    <w:rsid w:val="004D3CED"/>
    <w:rsid w:val="004D4A04"/>
    <w:rsid w:val="004D558C"/>
    <w:rsid w:val="004D5F0D"/>
    <w:rsid w:val="004D65CA"/>
    <w:rsid w:val="004D7555"/>
    <w:rsid w:val="004E1F10"/>
    <w:rsid w:val="004E3314"/>
    <w:rsid w:val="004E6FA7"/>
    <w:rsid w:val="004E7C76"/>
    <w:rsid w:val="004F0A51"/>
    <w:rsid w:val="004F122A"/>
    <w:rsid w:val="004F31D8"/>
    <w:rsid w:val="004F77DA"/>
    <w:rsid w:val="005013AF"/>
    <w:rsid w:val="00501A26"/>
    <w:rsid w:val="00501EAC"/>
    <w:rsid w:val="005102F6"/>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67449"/>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175"/>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84D"/>
    <w:rsid w:val="005E6B94"/>
    <w:rsid w:val="005E7F2F"/>
    <w:rsid w:val="005F1946"/>
    <w:rsid w:val="005F7453"/>
    <w:rsid w:val="00600D83"/>
    <w:rsid w:val="00601144"/>
    <w:rsid w:val="006012B1"/>
    <w:rsid w:val="00605903"/>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793"/>
    <w:rsid w:val="00632DCF"/>
    <w:rsid w:val="00633CB3"/>
    <w:rsid w:val="00637662"/>
    <w:rsid w:val="0063797E"/>
    <w:rsid w:val="00640803"/>
    <w:rsid w:val="00641804"/>
    <w:rsid w:val="006423D3"/>
    <w:rsid w:val="006424E9"/>
    <w:rsid w:val="006426B2"/>
    <w:rsid w:val="00642C6C"/>
    <w:rsid w:val="00643413"/>
    <w:rsid w:val="006447F3"/>
    <w:rsid w:val="00645E09"/>
    <w:rsid w:val="00645EF6"/>
    <w:rsid w:val="006462DB"/>
    <w:rsid w:val="00646E3E"/>
    <w:rsid w:val="00647214"/>
    <w:rsid w:val="00647C9D"/>
    <w:rsid w:val="00650175"/>
    <w:rsid w:val="0065054B"/>
    <w:rsid w:val="00652FDD"/>
    <w:rsid w:val="00654E37"/>
    <w:rsid w:val="00655FFE"/>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043B"/>
    <w:rsid w:val="006F1C2C"/>
    <w:rsid w:val="006F1E62"/>
    <w:rsid w:val="006F3195"/>
    <w:rsid w:val="006F4169"/>
    <w:rsid w:val="006F5866"/>
    <w:rsid w:val="006F64FE"/>
    <w:rsid w:val="007001F7"/>
    <w:rsid w:val="0070089E"/>
    <w:rsid w:val="00701978"/>
    <w:rsid w:val="00702A4A"/>
    <w:rsid w:val="0070363F"/>
    <w:rsid w:val="00705369"/>
    <w:rsid w:val="00705F26"/>
    <w:rsid w:val="0070668D"/>
    <w:rsid w:val="00706722"/>
    <w:rsid w:val="00710C7C"/>
    <w:rsid w:val="00711B2B"/>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3F2"/>
    <w:rsid w:val="0074162C"/>
    <w:rsid w:val="0074201F"/>
    <w:rsid w:val="00743F8C"/>
    <w:rsid w:val="0075026E"/>
    <w:rsid w:val="00750E42"/>
    <w:rsid w:val="0075279E"/>
    <w:rsid w:val="00752B17"/>
    <w:rsid w:val="00752FFD"/>
    <w:rsid w:val="007531A2"/>
    <w:rsid w:val="007549FF"/>
    <w:rsid w:val="00754E0F"/>
    <w:rsid w:val="00756240"/>
    <w:rsid w:val="00757059"/>
    <w:rsid w:val="007577C2"/>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96881"/>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00C0"/>
    <w:rsid w:val="007D439E"/>
    <w:rsid w:val="007D600E"/>
    <w:rsid w:val="007D60CC"/>
    <w:rsid w:val="007E0F00"/>
    <w:rsid w:val="007E3445"/>
    <w:rsid w:val="007E40D7"/>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B42"/>
    <w:rsid w:val="00854C0B"/>
    <w:rsid w:val="00854D87"/>
    <w:rsid w:val="00856664"/>
    <w:rsid w:val="00857AA0"/>
    <w:rsid w:val="00857D3C"/>
    <w:rsid w:val="0086067D"/>
    <w:rsid w:val="008620B3"/>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1CB7"/>
    <w:rsid w:val="008A425C"/>
    <w:rsid w:val="008A487A"/>
    <w:rsid w:val="008A6395"/>
    <w:rsid w:val="008B0E82"/>
    <w:rsid w:val="008B1915"/>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F8E"/>
    <w:rsid w:val="008D2FF9"/>
    <w:rsid w:val="008D3B73"/>
    <w:rsid w:val="008D453A"/>
    <w:rsid w:val="008D5958"/>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1FBC"/>
    <w:rsid w:val="009120DA"/>
    <w:rsid w:val="00912D09"/>
    <w:rsid w:val="00913201"/>
    <w:rsid w:val="00913838"/>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0E9F"/>
    <w:rsid w:val="009E225A"/>
    <w:rsid w:val="009E274D"/>
    <w:rsid w:val="009E2AA5"/>
    <w:rsid w:val="009E2F30"/>
    <w:rsid w:val="009E31E9"/>
    <w:rsid w:val="009E379A"/>
    <w:rsid w:val="009E3916"/>
    <w:rsid w:val="009E4037"/>
    <w:rsid w:val="009E4807"/>
    <w:rsid w:val="009E71A2"/>
    <w:rsid w:val="009E7D59"/>
    <w:rsid w:val="009E7DE0"/>
    <w:rsid w:val="009F1BD2"/>
    <w:rsid w:val="009F257E"/>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65F46"/>
    <w:rsid w:val="00A7189E"/>
    <w:rsid w:val="00A72B24"/>
    <w:rsid w:val="00A75375"/>
    <w:rsid w:val="00A77E70"/>
    <w:rsid w:val="00A77EC1"/>
    <w:rsid w:val="00A80B3F"/>
    <w:rsid w:val="00A8156D"/>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6565"/>
    <w:rsid w:val="00B304BF"/>
    <w:rsid w:val="00B3521F"/>
    <w:rsid w:val="00B36898"/>
    <w:rsid w:val="00B36C92"/>
    <w:rsid w:val="00B36FF3"/>
    <w:rsid w:val="00B40C7D"/>
    <w:rsid w:val="00B42CF6"/>
    <w:rsid w:val="00B42EA2"/>
    <w:rsid w:val="00B45105"/>
    <w:rsid w:val="00B46071"/>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D91"/>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B2E49"/>
    <w:rsid w:val="00BB372F"/>
    <w:rsid w:val="00BB521F"/>
    <w:rsid w:val="00BB5492"/>
    <w:rsid w:val="00BC0353"/>
    <w:rsid w:val="00BC2316"/>
    <w:rsid w:val="00BC2AAA"/>
    <w:rsid w:val="00BC3464"/>
    <w:rsid w:val="00BC5B6F"/>
    <w:rsid w:val="00BC5EF9"/>
    <w:rsid w:val="00BC6225"/>
    <w:rsid w:val="00BC6525"/>
    <w:rsid w:val="00BD0E59"/>
    <w:rsid w:val="00BD36E3"/>
    <w:rsid w:val="00BD402C"/>
    <w:rsid w:val="00BD5B05"/>
    <w:rsid w:val="00BD5BC4"/>
    <w:rsid w:val="00BD5D75"/>
    <w:rsid w:val="00BE188A"/>
    <w:rsid w:val="00BE7310"/>
    <w:rsid w:val="00BF01D2"/>
    <w:rsid w:val="00BF02FE"/>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41845"/>
    <w:rsid w:val="00C4243B"/>
    <w:rsid w:val="00C4377E"/>
    <w:rsid w:val="00C4378D"/>
    <w:rsid w:val="00C449C3"/>
    <w:rsid w:val="00C45283"/>
    <w:rsid w:val="00C45EE3"/>
    <w:rsid w:val="00C4684F"/>
    <w:rsid w:val="00C52A3B"/>
    <w:rsid w:val="00C548FD"/>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18"/>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28B3"/>
    <w:rsid w:val="00E24623"/>
    <w:rsid w:val="00E25784"/>
    <w:rsid w:val="00E259A5"/>
    <w:rsid w:val="00E2754D"/>
    <w:rsid w:val="00E27BB9"/>
    <w:rsid w:val="00E320D2"/>
    <w:rsid w:val="00E325BB"/>
    <w:rsid w:val="00E3329B"/>
    <w:rsid w:val="00E3468F"/>
    <w:rsid w:val="00E375F1"/>
    <w:rsid w:val="00E433F6"/>
    <w:rsid w:val="00E44048"/>
    <w:rsid w:val="00E4426D"/>
    <w:rsid w:val="00E458FE"/>
    <w:rsid w:val="00E45918"/>
    <w:rsid w:val="00E506DB"/>
    <w:rsid w:val="00E515C2"/>
    <w:rsid w:val="00E51A81"/>
    <w:rsid w:val="00E52CF3"/>
    <w:rsid w:val="00E54C35"/>
    <w:rsid w:val="00E560BA"/>
    <w:rsid w:val="00E56727"/>
    <w:rsid w:val="00E60AA9"/>
    <w:rsid w:val="00E60CE3"/>
    <w:rsid w:val="00E622DE"/>
    <w:rsid w:val="00E631FF"/>
    <w:rsid w:val="00E632CA"/>
    <w:rsid w:val="00E63612"/>
    <w:rsid w:val="00E6367D"/>
    <w:rsid w:val="00E63AF8"/>
    <w:rsid w:val="00E652C1"/>
    <w:rsid w:val="00E70941"/>
    <w:rsid w:val="00E763AE"/>
    <w:rsid w:val="00E76F09"/>
    <w:rsid w:val="00E77290"/>
    <w:rsid w:val="00E80680"/>
    <w:rsid w:val="00E8085F"/>
    <w:rsid w:val="00E811B1"/>
    <w:rsid w:val="00E82FFC"/>
    <w:rsid w:val="00E839DA"/>
    <w:rsid w:val="00E86FCF"/>
    <w:rsid w:val="00E91A7E"/>
    <w:rsid w:val="00E92747"/>
    <w:rsid w:val="00E92FE4"/>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D58C7"/>
    <w:rsid w:val="00EE1156"/>
    <w:rsid w:val="00EE49A2"/>
    <w:rsid w:val="00EE5CDD"/>
    <w:rsid w:val="00EF08BC"/>
    <w:rsid w:val="00EF0AFB"/>
    <w:rsid w:val="00EF3B71"/>
    <w:rsid w:val="00EF4509"/>
    <w:rsid w:val="00EF46EC"/>
    <w:rsid w:val="00EF4849"/>
    <w:rsid w:val="00EF60AE"/>
    <w:rsid w:val="00EF7DCE"/>
    <w:rsid w:val="00F032A4"/>
    <w:rsid w:val="00F06769"/>
    <w:rsid w:val="00F06CD8"/>
    <w:rsid w:val="00F070E4"/>
    <w:rsid w:val="00F072FE"/>
    <w:rsid w:val="00F10E2E"/>
    <w:rsid w:val="00F12153"/>
    <w:rsid w:val="00F13517"/>
    <w:rsid w:val="00F13B34"/>
    <w:rsid w:val="00F145C1"/>
    <w:rsid w:val="00F14EA6"/>
    <w:rsid w:val="00F16F73"/>
    <w:rsid w:val="00F20F4D"/>
    <w:rsid w:val="00F21BFE"/>
    <w:rsid w:val="00F21DA5"/>
    <w:rsid w:val="00F21FBA"/>
    <w:rsid w:val="00F2208F"/>
    <w:rsid w:val="00F227F3"/>
    <w:rsid w:val="00F23E98"/>
    <w:rsid w:val="00F24F82"/>
    <w:rsid w:val="00F25A9F"/>
    <w:rsid w:val="00F25FC4"/>
    <w:rsid w:val="00F2629D"/>
    <w:rsid w:val="00F326B5"/>
    <w:rsid w:val="00F32B45"/>
    <w:rsid w:val="00F32E7A"/>
    <w:rsid w:val="00F3480A"/>
    <w:rsid w:val="00F35779"/>
    <w:rsid w:val="00F35942"/>
    <w:rsid w:val="00F37518"/>
    <w:rsid w:val="00F37EDB"/>
    <w:rsid w:val="00F4115E"/>
    <w:rsid w:val="00F422F3"/>
    <w:rsid w:val="00F43A1C"/>
    <w:rsid w:val="00F449E1"/>
    <w:rsid w:val="00F4652D"/>
    <w:rsid w:val="00F51552"/>
    <w:rsid w:val="00F527DB"/>
    <w:rsid w:val="00F53065"/>
    <w:rsid w:val="00F56D76"/>
    <w:rsid w:val="00F57531"/>
    <w:rsid w:val="00F60B0D"/>
    <w:rsid w:val="00F60B8E"/>
    <w:rsid w:val="00F613DF"/>
    <w:rsid w:val="00F61EE9"/>
    <w:rsid w:val="00F66F43"/>
    <w:rsid w:val="00F70A2F"/>
    <w:rsid w:val="00F71533"/>
    <w:rsid w:val="00F71E11"/>
    <w:rsid w:val="00F73562"/>
    <w:rsid w:val="00F7670F"/>
    <w:rsid w:val="00F80E3C"/>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C47"/>
    <w:rsid w:val="00FA7E92"/>
    <w:rsid w:val="00FB1310"/>
    <w:rsid w:val="00FB3A08"/>
    <w:rsid w:val="00FB3E8E"/>
    <w:rsid w:val="00FB4B2B"/>
    <w:rsid w:val="00FB7C88"/>
    <w:rsid w:val="00FC06E2"/>
    <w:rsid w:val="00FC1C25"/>
    <w:rsid w:val="00FC2E07"/>
    <w:rsid w:val="00FC4AE6"/>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F83"/>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A7D3CBE-05DA-D740-86F7-34F3CAE73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81</Pages>
  <Words>61893</Words>
  <Characters>352792</Characters>
  <Application>Microsoft Macintosh Word</Application>
  <DocSecurity>0</DocSecurity>
  <Lines>2939</Lines>
  <Paragraphs>827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413858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302</cp:revision>
  <cp:lastPrinted>2017-07-15T15:14:00Z</cp:lastPrinted>
  <dcterms:created xsi:type="dcterms:W3CDTF">2017-07-15T15:14:00Z</dcterms:created>
  <dcterms:modified xsi:type="dcterms:W3CDTF">2017-07-16T21:59:00Z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