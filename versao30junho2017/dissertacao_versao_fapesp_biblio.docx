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0520DD" w14:textId="77777777" w:rsidR="0076482E" w:rsidRPr="005E23A5" w:rsidRDefault="0076482E" w:rsidP="00705F26">
      <w:pPr>
        <w:pStyle w:val="p1"/>
        <w:spacing w:line="360" w:lineRule="auto"/>
        <w:contextualSpacing/>
        <w:jc w:val="center"/>
        <w:rPr>
          <w:rFonts w:ascii="Calibri" w:hAnsi="Calibri"/>
          <w:b/>
          <w:color w:val="000000" w:themeColor="text1"/>
          <w:sz w:val="32"/>
          <w:szCs w:val="32"/>
        </w:rPr>
      </w:pPr>
      <w:bookmarkStart w:id="0" w:name="_Toc482117065"/>
    </w:p>
    <w:p w14:paraId="40CA93C7" w14:textId="7440E95A" w:rsidR="0076482E" w:rsidRPr="0097706B" w:rsidRDefault="00516BA9" w:rsidP="00516BA9">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24EEDD5C" w14:textId="77777777" w:rsidR="00C835B5" w:rsidRDefault="00C835B5" w:rsidP="003D69C5">
      <w:pPr>
        <w:pStyle w:val="p1"/>
        <w:spacing w:line="360" w:lineRule="auto"/>
        <w:contextualSpacing/>
        <w:rPr>
          <w:rFonts w:ascii="Calibri" w:hAnsi="Calibri"/>
          <w:color w:val="000000" w:themeColor="text1"/>
          <w:sz w:val="32"/>
          <w:szCs w:val="32"/>
        </w:rPr>
      </w:pPr>
    </w:p>
    <w:p w14:paraId="7AAED781" w14:textId="77777777" w:rsidR="00C835B5" w:rsidRDefault="00C835B5" w:rsidP="003D69C5">
      <w:pPr>
        <w:pStyle w:val="p1"/>
        <w:spacing w:line="360" w:lineRule="auto"/>
        <w:contextualSpacing/>
        <w:rPr>
          <w:rFonts w:ascii="Calibri" w:hAnsi="Calibri"/>
          <w:color w:val="000000" w:themeColor="text1"/>
          <w:sz w:val="28"/>
          <w:szCs w:val="28"/>
        </w:rPr>
      </w:pPr>
    </w:p>
    <w:p w14:paraId="15ADADE7" w14:textId="77777777" w:rsidR="00AD53BE" w:rsidRDefault="00C24A29" w:rsidP="00AD53BE">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Efeito do distúrbio nas estratégias de vida</w:t>
      </w:r>
      <w:r w:rsidR="00AD53BE">
        <w:rPr>
          <w:rFonts w:ascii="Calibri" w:hAnsi="Calibri"/>
          <w:b/>
          <w:smallCaps/>
          <w:color w:val="000000" w:themeColor="text1"/>
          <w:sz w:val="32"/>
          <w:szCs w:val="32"/>
        </w:rPr>
        <w:t>:</w:t>
      </w:r>
    </w:p>
    <w:p w14:paraId="7BD85F23" w14:textId="42F5388E" w:rsidR="00181137" w:rsidRPr="00C24A29" w:rsidRDefault="00C24A29" w:rsidP="00AD53BE">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comparação entre dinâmicas evolutiva, ecológica e eco-evolutiva</w:t>
      </w:r>
    </w:p>
    <w:p w14:paraId="1C3453EC" w14:textId="77777777" w:rsidR="00A65C2D" w:rsidRPr="005E23A5" w:rsidRDefault="00A65C2D" w:rsidP="006B0197">
      <w:pPr>
        <w:pStyle w:val="p1"/>
        <w:spacing w:line="360" w:lineRule="auto"/>
        <w:contextualSpacing/>
        <w:rPr>
          <w:rFonts w:ascii="Calibri" w:hAnsi="Calibri"/>
          <w:color w:val="000000" w:themeColor="text1"/>
          <w:sz w:val="36"/>
          <w:szCs w:val="36"/>
        </w:rPr>
      </w:pPr>
    </w:p>
    <w:p w14:paraId="0F9B660C" w14:textId="77777777" w:rsidR="004467EB"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sidR="004467EB">
        <w:rPr>
          <w:rFonts w:ascii="Calibri" w:hAnsi="Calibri"/>
          <w:smallCaps/>
          <w:color w:val="000000" w:themeColor="text1"/>
          <w:sz w:val="32"/>
          <w:szCs w:val="32"/>
          <w:lang w:val="en-US"/>
        </w:rPr>
        <w:t>:</w:t>
      </w:r>
    </w:p>
    <w:p w14:paraId="537A2A8B" w14:textId="57A68A3D" w:rsidR="003D69C5" w:rsidRPr="00DD5DDF"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50AD6D8D" w14:textId="77777777" w:rsidR="00A65C2D" w:rsidRDefault="00A65C2D" w:rsidP="008200EA">
      <w:pPr>
        <w:pStyle w:val="p1"/>
        <w:spacing w:line="360" w:lineRule="auto"/>
        <w:contextualSpacing/>
        <w:rPr>
          <w:rFonts w:ascii="Calibri" w:hAnsi="Calibri"/>
          <w:color w:val="000000" w:themeColor="text1"/>
          <w:sz w:val="28"/>
          <w:szCs w:val="28"/>
        </w:rPr>
      </w:pPr>
    </w:p>
    <w:p w14:paraId="7BEC2A65" w14:textId="7FBE1A93" w:rsidR="00705F26" w:rsidRDefault="00CB0C0B" w:rsidP="008200EA">
      <w:pPr>
        <w:pStyle w:val="p1"/>
        <w:spacing w:line="360" w:lineRule="auto"/>
        <w:contextualSpacing/>
        <w:jc w:val="center"/>
        <w:rPr>
          <w:rFonts w:ascii="Calibri" w:hAnsi="Calibri"/>
          <w:color w:val="000000" w:themeColor="text1"/>
          <w:sz w:val="28"/>
          <w:szCs w:val="28"/>
        </w:rPr>
      </w:pPr>
      <w:r>
        <w:rPr>
          <w:rFonts w:ascii="Calibri" w:hAnsi="Calibri"/>
          <w:noProof/>
          <w:color w:val="000000" w:themeColor="text1"/>
          <w:sz w:val="28"/>
          <w:szCs w:val="28"/>
          <w:lang w:val="en-US"/>
        </w:rPr>
        <w:drawing>
          <wp:inline distT="0" distB="0" distL="0" distR="0" wp14:anchorId="7C1C0459" wp14:editId="293F10C8">
            <wp:extent cx="4186017" cy="4384851"/>
            <wp:effectExtent l="0" t="0" r="508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foo.jpg"/>
                    <pic:cNvPicPr/>
                  </pic:nvPicPr>
                  <pic:blipFill>
                    <a:blip r:embed="rId8">
                      <a:extLst>
                        <a:ext uri="{28A0092B-C50C-407E-A947-70E740481C1C}">
                          <a14:useLocalDpi xmlns:a14="http://schemas.microsoft.com/office/drawing/2010/main" val="0"/>
                        </a:ext>
                      </a:extLst>
                    </a:blip>
                    <a:stretch>
                      <a:fillRect/>
                    </a:stretch>
                  </pic:blipFill>
                  <pic:spPr>
                    <a:xfrm>
                      <a:off x="0" y="0"/>
                      <a:ext cx="4212726" cy="4412829"/>
                    </a:xfrm>
                    <a:prstGeom prst="rect">
                      <a:avLst/>
                    </a:prstGeom>
                  </pic:spPr>
                </pic:pic>
              </a:graphicData>
            </a:graphic>
          </wp:inline>
        </w:drawing>
      </w:r>
    </w:p>
    <w:p w14:paraId="75C4D673" w14:textId="77777777" w:rsidR="001668A6" w:rsidRDefault="001668A6" w:rsidP="002A532B">
      <w:pPr>
        <w:pStyle w:val="p1"/>
        <w:spacing w:line="276" w:lineRule="auto"/>
        <w:contextualSpacing/>
        <w:jc w:val="center"/>
        <w:rPr>
          <w:rFonts w:ascii="Calibri" w:hAnsi="Calibri"/>
          <w:smallCaps/>
          <w:color w:val="000000" w:themeColor="text1"/>
          <w:sz w:val="32"/>
          <w:szCs w:val="32"/>
        </w:rPr>
      </w:pPr>
    </w:p>
    <w:p w14:paraId="10DF0562" w14:textId="02B19F42" w:rsidR="003D69C5" w:rsidRPr="0097706B" w:rsidRDefault="003D69C5" w:rsidP="002A532B">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São Paulo</w:t>
      </w:r>
    </w:p>
    <w:p w14:paraId="78C7D679" w14:textId="51EFB8F3" w:rsidR="0097706B" w:rsidRPr="00C958FE" w:rsidRDefault="003D69C5" w:rsidP="00C958FE">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2017</w:t>
      </w:r>
    </w:p>
    <w:p w14:paraId="36941CCC" w14:textId="7A69FB7D" w:rsidR="0076482E"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lastRenderedPageBreak/>
        <w:t>Universidade de São Paulo</w:t>
      </w:r>
    </w:p>
    <w:p w14:paraId="56FB1BE5" w14:textId="7B0B1AF9"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Instituto de Biociências</w:t>
      </w:r>
    </w:p>
    <w:p w14:paraId="1A063424" w14:textId="6C43CD33"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Programa de Pós-Graduação em Ecologia</w:t>
      </w:r>
    </w:p>
    <w:p w14:paraId="4699A897" w14:textId="77777777" w:rsidR="001668A6" w:rsidRDefault="001668A6" w:rsidP="00FC2E07">
      <w:pPr>
        <w:pStyle w:val="p1"/>
        <w:spacing w:line="360" w:lineRule="auto"/>
        <w:contextualSpacing/>
        <w:rPr>
          <w:rFonts w:ascii="Calibri" w:hAnsi="Calibri"/>
          <w:b/>
          <w:color w:val="000000" w:themeColor="text1"/>
          <w:sz w:val="28"/>
          <w:szCs w:val="28"/>
        </w:rPr>
      </w:pPr>
    </w:p>
    <w:p w14:paraId="7C3CFC46" w14:textId="77777777" w:rsidR="000055E8" w:rsidRDefault="000055E8" w:rsidP="00427587">
      <w:pPr>
        <w:pStyle w:val="p1"/>
        <w:spacing w:line="360" w:lineRule="auto"/>
        <w:contextualSpacing/>
        <w:jc w:val="center"/>
        <w:rPr>
          <w:rFonts w:ascii="Calibri" w:hAnsi="Calibri"/>
          <w:b/>
          <w:color w:val="000000" w:themeColor="text1"/>
          <w:sz w:val="28"/>
          <w:szCs w:val="28"/>
        </w:rPr>
      </w:pPr>
    </w:p>
    <w:p w14:paraId="17AB897A" w14:textId="77777777" w:rsidR="001668A6" w:rsidRDefault="001668A6" w:rsidP="001668A6">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Efeito do distúrbio nas estratégias de vida</w:t>
      </w:r>
      <w:r>
        <w:rPr>
          <w:rFonts w:ascii="Calibri" w:hAnsi="Calibri"/>
          <w:b/>
          <w:smallCaps/>
          <w:color w:val="000000" w:themeColor="text1"/>
          <w:sz w:val="32"/>
          <w:szCs w:val="32"/>
        </w:rPr>
        <w:t>:</w:t>
      </w:r>
    </w:p>
    <w:p w14:paraId="2AC5BE06" w14:textId="77777777" w:rsidR="001668A6" w:rsidRPr="00C24A29" w:rsidRDefault="001668A6" w:rsidP="001668A6">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comparação entre dinâmicas evolutiva, ecológica e eco-evolutiva</w:t>
      </w:r>
    </w:p>
    <w:p w14:paraId="7F17C890" w14:textId="77777777" w:rsidR="001668A6" w:rsidRPr="005E23A5" w:rsidRDefault="001668A6" w:rsidP="001668A6">
      <w:pPr>
        <w:pStyle w:val="p1"/>
        <w:spacing w:line="360" w:lineRule="auto"/>
        <w:contextualSpacing/>
        <w:rPr>
          <w:rFonts w:ascii="Calibri" w:hAnsi="Calibri"/>
          <w:color w:val="000000" w:themeColor="text1"/>
          <w:sz w:val="36"/>
          <w:szCs w:val="36"/>
        </w:rPr>
      </w:pPr>
    </w:p>
    <w:p w14:paraId="4E763B17" w14:textId="77777777" w:rsidR="001668A6"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Pr>
          <w:rFonts w:ascii="Calibri" w:hAnsi="Calibri"/>
          <w:smallCaps/>
          <w:color w:val="000000" w:themeColor="text1"/>
          <w:sz w:val="32"/>
          <w:szCs w:val="32"/>
          <w:lang w:val="en-US"/>
        </w:rPr>
        <w:t>:</w:t>
      </w:r>
    </w:p>
    <w:p w14:paraId="28C5C815" w14:textId="77777777" w:rsidR="001668A6" w:rsidRPr="00DD5DDF"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38BB0FAF"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B5574A7"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0773750"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6920D5"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05D3977F" w14:textId="77777777" w:rsidR="008809E4" w:rsidRPr="0097706B" w:rsidRDefault="008809E4" w:rsidP="008809E4">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0FE59654" w14:textId="77777777" w:rsidR="001668A6" w:rsidRDefault="001668A6" w:rsidP="00FC2E07">
      <w:pPr>
        <w:pStyle w:val="p1"/>
        <w:spacing w:line="276" w:lineRule="auto"/>
        <w:contextualSpacing/>
        <w:rPr>
          <w:rFonts w:ascii="Calibri" w:hAnsi="Calibri"/>
          <w:color w:val="000000" w:themeColor="text1"/>
          <w:sz w:val="32"/>
          <w:szCs w:val="32"/>
          <w:lang w:val="en-US"/>
        </w:rPr>
      </w:pPr>
    </w:p>
    <w:p w14:paraId="38772D8B"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4AA700CA" w14:textId="7737195D"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Dissertação apresentada ao Instituto de Biociências da Universidade de São Paulo para obtenção de Título de Mestre em Ciências, na área de Ecologia.</w:t>
      </w:r>
    </w:p>
    <w:p w14:paraId="1DE50D2C" w14:textId="77777777" w:rsidR="000055E8" w:rsidRPr="00387CE3" w:rsidRDefault="000055E8" w:rsidP="00A52886">
      <w:pPr>
        <w:pStyle w:val="p1"/>
        <w:ind w:firstLine="4253"/>
        <w:contextualSpacing/>
        <w:rPr>
          <w:rFonts w:ascii="Calibri" w:hAnsi="Calibri"/>
          <w:smallCaps/>
          <w:color w:val="000000" w:themeColor="text1"/>
          <w:sz w:val="28"/>
          <w:szCs w:val="28"/>
        </w:rPr>
      </w:pPr>
    </w:p>
    <w:p w14:paraId="60D2CF47" w14:textId="455C68FF"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Alexandre Adalardo de Oliveira</w:t>
      </w:r>
    </w:p>
    <w:p w14:paraId="7400240D" w14:textId="5836486C"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Coorientador: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Paulo Inácio de Knegt López de Prado</w:t>
      </w:r>
    </w:p>
    <w:p w14:paraId="70FD94A3"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2D68EB5" w14:textId="77777777" w:rsidR="006D224F" w:rsidRDefault="006D224F" w:rsidP="00427587">
      <w:pPr>
        <w:pStyle w:val="p1"/>
        <w:spacing w:line="276" w:lineRule="auto"/>
        <w:contextualSpacing/>
        <w:jc w:val="center"/>
        <w:rPr>
          <w:rFonts w:ascii="Calibri" w:hAnsi="Calibri"/>
          <w:color w:val="000000" w:themeColor="text1"/>
          <w:sz w:val="32"/>
          <w:szCs w:val="32"/>
          <w:lang w:val="en-US"/>
        </w:rPr>
      </w:pPr>
    </w:p>
    <w:p w14:paraId="4B3C1ACA"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16B9C996"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1832B1" w14:textId="75C78C03"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São Paulo</w:t>
      </w:r>
    </w:p>
    <w:p w14:paraId="3943B6C6" w14:textId="0353573D"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2017</w:t>
      </w:r>
    </w:p>
    <w:p w14:paraId="63EBAF2F" w14:textId="39857688" w:rsidR="00B10AD6" w:rsidRPr="0062298F" w:rsidRDefault="00FF3FA9" w:rsidP="002A532B">
      <w:pPr>
        <w:pStyle w:val="p1"/>
        <w:spacing w:line="276" w:lineRule="auto"/>
        <w:contextualSpacing/>
        <w:jc w:val="center"/>
        <w:rPr>
          <w:rFonts w:ascii="Calibri" w:hAnsi="Calibri"/>
          <w:b/>
          <w:color w:val="000000" w:themeColor="text1"/>
          <w:sz w:val="32"/>
          <w:szCs w:val="32"/>
        </w:rPr>
      </w:pPr>
      <w:r w:rsidRPr="0062298F">
        <w:rPr>
          <w:rFonts w:ascii="Calibri" w:hAnsi="Calibri"/>
          <w:b/>
          <w:color w:val="000000" w:themeColor="text1"/>
          <w:sz w:val="32"/>
          <w:szCs w:val="32"/>
        </w:rPr>
        <w:lastRenderedPageBreak/>
        <w:t>Ficha Catalográfica</w:t>
      </w:r>
    </w:p>
    <w:p w14:paraId="16BADEFC" w14:textId="42235EBC" w:rsidR="005D6BA0" w:rsidRPr="006A7ABF" w:rsidRDefault="00354016" w:rsidP="0062298F">
      <w:pPr>
        <w:pStyle w:val="p1"/>
        <w:spacing w:line="276" w:lineRule="auto"/>
        <w:contextualSpacing/>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6304" behindDoc="0" locked="0" layoutInCell="1" allowOverlap="1" wp14:anchorId="4CF3AD37" wp14:editId="3DDECD50">
                <wp:simplePos x="0" y="0"/>
                <wp:positionH relativeFrom="column">
                  <wp:posOffset>4887636</wp:posOffset>
                </wp:positionH>
                <wp:positionV relativeFrom="paragraph">
                  <wp:posOffset>174402</wp:posOffset>
                </wp:positionV>
                <wp:extent cx="2499" cy="2968402"/>
                <wp:effectExtent l="0" t="0" r="48895" b="29210"/>
                <wp:wrapNone/>
                <wp:docPr id="102" name="Straight Connector 102"/>
                <wp:cNvGraphicFramePr/>
                <a:graphic xmlns:a="http://schemas.openxmlformats.org/drawingml/2006/main">
                  <a:graphicData uri="http://schemas.microsoft.com/office/word/2010/wordprocessingShape">
                    <wps:wsp>
                      <wps:cNvCnPr/>
                      <wps:spPr>
                        <a:xfrm flipH="1">
                          <a:off x="0" y="0"/>
                          <a:ext cx="2499"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ADC2E" id="Straight Connector 102"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85pt,13.75pt" to="385.05pt,2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3232" behindDoc="0" locked="0" layoutInCell="1" allowOverlap="1" wp14:anchorId="191B91A5" wp14:editId="61F62457">
                <wp:simplePos x="0" y="0"/>
                <wp:positionH relativeFrom="column">
                  <wp:posOffset>848047</wp:posOffset>
                </wp:positionH>
                <wp:positionV relativeFrom="paragraph">
                  <wp:posOffset>169314</wp:posOffset>
                </wp:positionV>
                <wp:extent cx="4039235" cy="2540"/>
                <wp:effectExtent l="0" t="0" r="50165" b="48260"/>
                <wp:wrapNone/>
                <wp:docPr id="99" name="Straight Connector 99"/>
                <wp:cNvGraphicFramePr/>
                <a:graphic xmlns:a="http://schemas.openxmlformats.org/drawingml/2006/main">
                  <a:graphicData uri="http://schemas.microsoft.com/office/word/2010/wordprocessingShape">
                    <wps:wsp>
                      <wps:cNvCnPr/>
                      <wps:spPr>
                        <a:xfrm flipV="1">
                          <a:off x="0" y="0"/>
                          <a:ext cx="4039235" cy="2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D120E0" id="Straight Connector 99" o:spid="_x0000_s1026" style="position:absolute;flip:y;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8pt,13.35pt" to="384.8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0160" behindDoc="0" locked="0" layoutInCell="1" allowOverlap="1" wp14:anchorId="7BEC1C64" wp14:editId="3C2AAC44">
                <wp:simplePos x="0" y="0"/>
                <wp:positionH relativeFrom="column">
                  <wp:posOffset>843148</wp:posOffset>
                </wp:positionH>
                <wp:positionV relativeFrom="paragraph">
                  <wp:posOffset>178023</wp:posOffset>
                </wp:positionV>
                <wp:extent cx="8387" cy="2968402"/>
                <wp:effectExtent l="0" t="0" r="42545" b="29210"/>
                <wp:wrapNone/>
                <wp:docPr id="97" name="Straight Connector 97"/>
                <wp:cNvGraphicFramePr/>
                <a:graphic xmlns:a="http://schemas.openxmlformats.org/drawingml/2006/main">
                  <a:graphicData uri="http://schemas.microsoft.com/office/word/2010/wordprocessingShape">
                    <wps:wsp>
                      <wps:cNvCnPr/>
                      <wps:spPr>
                        <a:xfrm>
                          <a:off x="0" y="0"/>
                          <a:ext cx="8387"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33894" id="Straight Connector 97"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14pt" to="67.05pt,24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" strokecolor="black [3213]" strokeweight=".5pt">
                <v:stroke joinstyle="miter"/>
              </v:line>
            </w:pict>
          </mc:Fallback>
        </mc:AlternateContent>
      </w:r>
    </w:p>
    <w:p w14:paraId="1A09268B" w14:textId="158E7AA6"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Novara, Luísa Monclar Gonçalves</w:t>
      </w:r>
    </w:p>
    <w:p w14:paraId="4E6DAC59" w14:textId="6969EBBE"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Efeito do distúrbio nas estratégias de vida: comparação entre dinâmicas evolutiva, ecológica e eco-evolutiva</w:t>
      </w:r>
    </w:p>
    <w:p w14:paraId="3C77AC67" w14:textId="7349D69A" w:rsidR="005D6BA0" w:rsidRPr="00354016" w:rsidRDefault="00577D79"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highlight w:val="yellow"/>
        </w:rPr>
        <w:t xml:space="preserve">Número de páginas: </w:t>
      </w:r>
      <w:r w:rsidR="002D0946" w:rsidRPr="00354016">
        <w:rPr>
          <w:rFonts w:ascii="Calibri" w:hAnsi="Calibri"/>
          <w:color w:val="000000" w:themeColor="text1"/>
          <w:sz w:val="24"/>
          <w:szCs w:val="24"/>
          <w:highlight w:val="yellow"/>
        </w:rPr>
        <w:t>?</w:t>
      </w:r>
    </w:p>
    <w:p w14:paraId="163E79AC" w14:textId="7E8BC7B5"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0AE2AC49" w14:textId="200778A8"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Dissertação (Mestrado) – Instituto de Biociências da Universidade de São Paulo.</w:t>
      </w:r>
    </w:p>
    <w:p w14:paraId="01FCDB9B" w14:textId="2A0ED962"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Departamento de Ecologia</w:t>
      </w:r>
    </w:p>
    <w:p w14:paraId="6D7AA9C1" w14:textId="7AAFB1AE"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4A33876B" w14:textId="7FE90190" w:rsidR="005D6BA0" w:rsidRPr="00354016" w:rsidRDefault="00EB6A81"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1.</w:t>
      </w:r>
      <w:r w:rsidR="00B603A8" w:rsidRPr="00354016">
        <w:rPr>
          <w:rFonts w:ascii="Calibri" w:hAnsi="Calibri"/>
          <w:color w:val="000000" w:themeColor="text1"/>
          <w:sz w:val="24"/>
          <w:szCs w:val="24"/>
        </w:rPr>
        <w:t xml:space="preserve"> </w:t>
      </w:r>
      <w:r w:rsidR="002E150D" w:rsidRPr="00354016">
        <w:rPr>
          <w:rFonts w:ascii="Calibri" w:hAnsi="Calibri"/>
          <w:color w:val="000000" w:themeColor="text1"/>
          <w:sz w:val="24"/>
          <w:szCs w:val="24"/>
        </w:rPr>
        <w:t>Estratégias de vida</w:t>
      </w:r>
      <w:r w:rsidR="00E839DA" w:rsidRPr="00354016">
        <w:rPr>
          <w:rFonts w:ascii="Calibri" w:hAnsi="Calibri"/>
          <w:color w:val="000000" w:themeColor="text1"/>
          <w:sz w:val="24"/>
          <w:szCs w:val="24"/>
        </w:rPr>
        <w:t xml:space="preserve"> 2. </w:t>
      </w:r>
      <w:r w:rsidR="002E150D" w:rsidRPr="00354016">
        <w:rPr>
          <w:rFonts w:ascii="Calibri" w:hAnsi="Calibri"/>
          <w:color w:val="000000" w:themeColor="text1"/>
          <w:sz w:val="24"/>
          <w:szCs w:val="24"/>
        </w:rPr>
        <w:t>Distúrbio</w:t>
      </w:r>
      <w:r w:rsidR="005D6BA0" w:rsidRPr="00354016">
        <w:rPr>
          <w:rFonts w:ascii="Calibri" w:hAnsi="Calibri"/>
          <w:color w:val="000000" w:themeColor="text1"/>
          <w:sz w:val="24"/>
          <w:szCs w:val="24"/>
        </w:rPr>
        <w:t xml:space="preserve"> 3. </w:t>
      </w:r>
      <w:r w:rsidR="002E150D" w:rsidRPr="00354016">
        <w:rPr>
          <w:rFonts w:ascii="Calibri" w:hAnsi="Calibri"/>
          <w:color w:val="000000" w:themeColor="text1"/>
          <w:sz w:val="24"/>
          <w:szCs w:val="24"/>
        </w:rPr>
        <w:t>Dinâmica eco-evolutiva</w:t>
      </w:r>
      <w:r w:rsidR="005D6BA0" w:rsidRPr="00354016">
        <w:rPr>
          <w:rFonts w:ascii="Calibri" w:hAnsi="Calibri"/>
          <w:color w:val="000000" w:themeColor="text1"/>
          <w:sz w:val="24"/>
          <w:szCs w:val="24"/>
        </w:rPr>
        <w:t xml:space="preserve"> I. Universidade de São Paulo. Instituto de Biociências. Departamento de Ecologia.</w:t>
      </w:r>
    </w:p>
    <w:p w14:paraId="6E97DC72" w14:textId="0AD0D32C" w:rsidR="00E14C2C" w:rsidRPr="006A7ABF" w:rsidRDefault="005B72CC" w:rsidP="00E14C2C">
      <w:pPr>
        <w:pStyle w:val="p1"/>
        <w:spacing w:line="276" w:lineRule="auto"/>
        <w:contextualSpacing/>
        <w:jc w:val="center"/>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5280" behindDoc="0" locked="0" layoutInCell="1" allowOverlap="1" wp14:anchorId="6A943001" wp14:editId="0E580FCC">
                <wp:simplePos x="0" y="0"/>
                <wp:positionH relativeFrom="column">
                  <wp:posOffset>846777</wp:posOffset>
                </wp:positionH>
                <wp:positionV relativeFrom="paragraph">
                  <wp:posOffset>281973</wp:posOffset>
                </wp:positionV>
                <wp:extent cx="4038600" cy="0"/>
                <wp:effectExtent l="0" t="0" r="25400" b="25400"/>
                <wp:wrapNone/>
                <wp:docPr id="100" name="Straight Connector 100"/>
                <wp:cNvGraphicFramePr/>
                <a:graphic xmlns:a="http://schemas.openxmlformats.org/drawingml/2006/main">
                  <a:graphicData uri="http://schemas.microsoft.com/office/word/2010/wordprocessingShape">
                    <wps:wsp>
                      <wps:cNvCnPr/>
                      <wps:spPr>
                        <a:xfrm>
                          <a:off x="0" y="0"/>
                          <a:ext cx="4038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E28CB9" id="Straight Connector 1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66.7pt,22.2pt" to="384.7pt,2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" strokecolor="black [3213]" strokeweight=".5pt">
                <v:stroke joinstyle="miter"/>
              </v:line>
            </w:pict>
          </mc:Fallback>
        </mc:AlternateContent>
      </w:r>
    </w:p>
    <w:p w14:paraId="52F10057"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D1D50EF"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18B6DDCF" w14:textId="77777777" w:rsidR="002D554C" w:rsidRPr="006A7ABF" w:rsidRDefault="002D554C" w:rsidP="00E14C2C">
      <w:pPr>
        <w:pStyle w:val="p1"/>
        <w:spacing w:line="276" w:lineRule="auto"/>
        <w:contextualSpacing/>
        <w:jc w:val="center"/>
        <w:rPr>
          <w:rFonts w:ascii="Calibri" w:hAnsi="Calibri"/>
          <w:color w:val="000000" w:themeColor="text1"/>
          <w:sz w:val="32"/>
          <w:szCs w:val="32"/>
        </w:rPr>
      </w:pPr>
    </w:p>
    <w:p w14:paraId="02A6FE6C" w14:textId="22110854" w:rsidR="00E14C2C" w:rsidRPr="006B0FAE" w:rsidRDefault="00E14C2C" w:rsidP="00E14C2C">
      <w:pPr>
        <w:pStyle w:val="p1"/>
        <w:spacing w:line="276" w:lineRule="auto"/>
        <w:contextualSpacing/>
        <w:jc w:val="center"/>
        <w:rPr>
          <w:rFonts w:ascii="Calibri" w:hAnsi="Calibri"/>
          <w:b/>
          <w:color w:val="000000" w:themeColor="text1"/>
          <w:sz w:val="32"/>
          <w:szCs w:val="32"/>
        </w:rPr>
      </w:pPr>
      <w:r w:rsidRPr="006B0FAE">
        <w:rPr>
          <w:rFonts w:ascii="Calibri" w:hAnsi="Calibri"/>
          <w:b/>
          <w:color w:val="000000" w:themeColor="text1"/>
          <w:sz w:val="32"/>
          <w:szCs w:val="32"/>
        </w:rPr>
        <w:t>Comissão Julg</w:t>
      </w:r>
      <w:r w:rsidR="006B0FAE" w:rsidRPr="006B0FAE">
        <w:rPr>
          <w:rFonts w:ascii="Calibri" w:hAnsi="Calibri"/>
          <w:b/>
          <w:color w:val="000000" w:themeColor="text1"/>
          <w:sz w:val="32"/>
          <w:szCs w:val="32"/>
        </w:rPr>
        <w:t>adora</w:t>
      </w:r>
    </w:p>
    <w:p w14:paraId="37679CD4"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1C0E93F" w14:textId="77777777" w:rsidR="002F6BF2" w:rsidRDefault="002F6BF2" w:rsidP="00E14C2C">
      <w:pPr>
        <w:pStyle w:val="p1"/>
        <w:spacing w:line="276" w:lineRule="auto"/>
        <w:contextualSpacing/>
        <w:jc w:val="center"/>
        <w:rPr>
          <w:rFonts w:ascii="Calibri" w:hAnsi="Calibri"/>
          <w:color w:val="000000" w:themeColor="text1"/>
          <w:sz w:val="32"/>
          <w:szCs w:val="32"/>
        </w:rPr>
      </w:pPr>
    </w:p>
    <w:p w14:paraId="41BD9DC8"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02793272"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195BAD8A"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40C0F293" w14:textId="75F4C48B" w:rsidR="002F6BF2" w:rsidRPr="006A7ABF" w:rsidRDefault="00221C38" w:rsidP="00221C38">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789F504B" w14:textId="7B4A39A7" w:rsidR="00E14C2C" w:rsidRPr="00E325BB" w:rsidRDefault="00F21BFE" w:rsidP="002F6BF2">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Prof. Dr.</w:t>
      </w:r>
      <w:r w:rsidR="00221C38" w:rsidRPr="00E325BB">
        <w:rPr>
          <w:rFonts w:ascii="Calibri" w:hAnsi="Calibri"/>
          <w:color w:val="000000" w:themeColor="text1"/>
          <w:sz w:val="24"/>
          <w:szCs w:val="24"/>
          <w:lang w:val="en-US"/>
        </w:rPr>
        <w:t xml:space="preserve">                                                     </w:t>
      </w:r>
      <w:r w:rsidR="00E325BB"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00221C38" w:rsidRPr="00E325BB">
        <w:rPr>
          <w:rFonts w:ascii="Calibri" w:hAnsi="Calibri"/>
          <w:color w:val="000000" w:themeColor="text1"/>
          <w:sz w:val="24"/>
          <w:szCs w:val="24"/>
          <w:lang w:val="en-US"/>
        </w:rPr>
        <w:t xml:space="preserve">  Prof. Dr.</w:t>
      </w:r>
    </w:p>
    <w:p w14:paraId="3FF1709F" w14:textId="77777777" w:rsidR="002B0C4B" w:rsidRDefault="002B0C4B" w:rsidP="002F6BF2">
      <w:pPr>
        <w:pStyle w:val="p1"/>
        <w:spacing w:line="276" w:lineRule="auto"/>
        <w:contextualSpacing/>
        <w:jc w:val="left"/>
        <w:rPr>
          <w:rFonts w:ascii="Calibri" w:hAnsi="Calibri"/>
          <w:color w:val="000000" w:themeColor="text1"/>
          <w:sz w:val="32"/>
          <w:szCs w:val="32"/>
          <w:lang w:val="en-US"/>
        </w:rPr>
      </w:pPr>
    </w:p>
    <w:p w14:paraId="1B514F4B" w14:textId="77777777" w:rsidR="002D554C" w:rsidRDefault="002D554C" w:rsidP="002F6BF2">
      <w:pPr>
        <w:pStyle w:val="p1"/>
        <w:spacing w:line="276" w:lineRule="auto"/>
        <w:contextualSpacing/>
        <w:jc w:val="left"/>
        <w:rPr>
          <w:rFonts w:ascii="Calibri" w:hAnsi="Calibri"/>
          <w:color w:val="000000" w:themeColor="text1"/>
          <w:sz w:val="32"/>
          <w:szCs w:val="32"/>
          <w:lang w:val="en-US"/>
        </w:rPr>
      </w:pPr>
    </w:p>
    <w:p w14:paraId="7E90EE2A"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190DCEA7"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3A6800C7" w14:textId="77777777" w:rsidR="002D554C" w:rsidRPr="006B0197" w:rsidRDefault="002D554C" w:rsidP="002F6BF2">
      <w:pPr>
        <w:pStyle w:val="p1"/>
        <w:spacing w:line="276" w:lineRule="auto"/>
        <w:contextualSpacing/>
        <w:jc w:val="left"/>
        <w:rPr>
          <w:rFonts w:ascii="Calibri" w:hAnsi="Calibri"/>
          <w:color w:val="000000" w:themeColor="text1"/>
          <w:sz w:val="32"/>
          <w:szCs w:val="32"/>
          <w:lang w:val="en-US"/>
        </w:rPr>
      </w:pPr>
    </w:p>
    <w:p w14:paraId="1217ADA0" w14:textId="77777777" w:rsidR="002B0C4B" w:rsidRPr="006A7ABF" w:rsidRDefault="002B0C4B" w:rsidP="002B0C4B">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316C8F98" w14:textId="6992BA85" w:rsidR="002B0C4B" w:rsidRDefault="002B0C4B" w:rsidP="002B0C4B">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 xml:space="preserve">Prof. Dr.                                                     </w:t>
      </w:r>
      <w:r w:rsidR="00E325BB" w:rsidRP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Prof. Dr. Alexandre Ada</w:t>
      </w:r>
      <w:r w:rsidR="00E325BB" w:rsidRPr="00E325BB">
        <w:rPr>
          <w:rFonts w:ascii="Calibri" w:hAnsi="Calibri"/>
          <w:color w:val="000000" w:themeColor="text1"/>
          <w:sz w:val="24"/>
          <w:szCs w:val="24"/>
          <w:lang w:val="en-US"/>
        </w:rPr>
        <w:t>lardo de Oliveira</w:t>
      </w:r>
    </w:p>
    <w:p w14:paraId="2777403E" w14:textId="08F2A72C" w:rsidR="00354016" w:rsidRPr="00E325BB" w:rsidRDefault="00354016" w:rsidP="002B0C4B">
      <w:pPr>
        <w:pStyle w:val="p1"/>
        <w:spacing w:line="276" w:lineRule="auto"/>
        <w:contextualSpacing/>
        <w:jc w:val="left"/>
        <w:rPr>
          <w:rFonts w:ascii="Calibri" w:hAnsi="Calibri"/>
          <w:color w:val="000000" w:themeColor="text1"/>
          <w:sz w:val="24"/>
          <w:szCs w:val="24"/>
          <w:lang w:val="en-US"/>
        </w:rPr>
      </w:pP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t>(Orientador)</w:t>
      </w:r>
    </w:p>
    <w:p w14:paraId="00241E8F" w14:textId="77777777" w:rsidR="00427587" w:rsidRDefault="00427587" w:rsidP="00427587">
      <w:pPr>
        <w:pStyle w:val="p1"/>
        <w:spacing w:line="360" w:lineRule="auto"/>
        <w:contextualSpacing/>
        <w:jc w:val="center"/>
        <w:rPr>
          <w:rFonts w:ascii="Calibri" w:hAnsi="Calibri"/>
          <w:b/>
          <w:color w:val="000000" w:themeColor="text1"/>
          <w:sz w:val="28"/>
          <w:szCs w:val="28"/>
        </w:rPr>
      </w:pPr>
    </w:p>
    <w:p w14:paraId="6B21A05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4110878"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9250F03" w14:textId="77777777" w:rsidR="0076482E" w:rsidRDefault="0076482E" w:rsidP="00CA7945">
      <w:pPr>
        <w:pStyle w:val="p1"/>
        <w:spacing w:line="360" w:lineRule="auto"/>
        <w:contextualSpacing/>
        <w:rPr>
          <w:rFonts w:ascii="Calibri" w:hAnsi="Calibri"/>
          <w:b/>
          <w:color w:val="000000" w:themeColor="text1"/>
          <w:sz w:val="28"/>
          <w:szCs w:val="28"/>
        </w:rPr>
      </w:pPr>
    </w:p>
    <w:p w14:paraId="4DBDCE8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5A965E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4EB79D6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1F02C9"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A72C6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295EED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9CABE1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9A6D87D"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5219B371"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3F05DA74"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E9A7D43"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67C46D79"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FCE62DD"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70CC1C4F"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43DC583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1EB49B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7855FC3" w14:textId="77777777" w:rsidR="00A65C2D" w:rsidRDefault="00A65C2D" w:rsidP="006C2A33">
      <w:pPr>
        <w:pStyle w:val="p1"/>
        <w:spacing w:line="360" w:lineRule="auto"/>
        <w:contextualSpacing/>
        <w:rPr>
          <w:rFonts w:ascii="Calibri" w:hAnsi="Calibri"/>
          <w:b/>
          <w:color w:val="000000" w:themeColor="text1"/>
          <w:sz w:val="28"/>
          <w:szCs w:val="28"/>
        </w:rPr>
      </w:pPr>
    </w:p>
    <w:p w14:paraId="77D78427" w14:textId="77777777" w:rsidR="00C3009F" w:rsidRDefault="00C3009F" w:rsidP="00920005">
      <w:pPr>
        <w:pStyle w:val="p1"/>
        <w:spacing w:line="360" w:lineRule="auto"/>
        <w:contextualSpacing/>
        <w:jc w:val="right"/>
        <w:rPr>
          <w:rFonts w:ascii="Calibri" w:hAnsi="Calibri"/>
          <w:b/>
          <w:color w:val="000000" w:themeColor="text1"/>
          <w:sz w:val="28"/>
          <w:szCs w:val="28"/>
        </w:rPr>
      </w:pPr>
    </w:p>
    <w:p w14:paraId="1C6AECA3" w14:textId="77777777" w:rsidR="00DB389D" w:rsidRDefault="00DB389D" w:rsidP="00920005">
      <w:pPr>
        <w:pStyle w:val="p1"/>
        <w:spacing w:line="360" w:lineRule="auto"/>
        <w:contextualSpacing/>
        <w:jc w:val="right"/>
        <w:rPr>
          <w:rFonts w:ascii="Calibri" w:hAnsi="Calibri"/>
          <w:b/>
          <w:color w:val="000000" w:themeColor="text1"/>
          <w:sz w:val="28"/>
          <w:szCs w:val="28"/>
        </w:rPr>
      </w:pPr>
    </w:p>
    <w:p w14:paraId="6BCD19BA" w14:textId="77777777" w:rsidR="00A65C2D" w:rsidRDefault="00A65C2D" w:rsidP="00920005">
      <w:pPr>
        <w:pStyle w:val="p1"/>
        <w:spacing w:line="360" w:lineRule="auto"/>
        <w:contextualSpacing/>
        <w:jc w:val="right"/>
        <w:rPr>
          <w:rFonts w:ascii="Calibri" w:hAnsi="Calibri"/>
          <w:b/>
          <w:color w:val="000000" w:themeColor="text1"/>
          <w:sz w:val="28"/>
          <w:szCs w:val="28"/>
        </w:rPr>
      </w:pPr>
    </w:p>
    <w:p w14:paraId="07671DE4"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E424C36" w14:textId="77777777" w:rsidR="00D443EC" w:rsidRDefault="00D443EC" w:rsidP="008828E8">
      <w:pPr>
        <w:jc w:val="right"/>
        <w:rPr>
          <w:b/>
          <w:i/>
        </w:rPr>
      </w:pPr>
    </w:p>
    <w:p w14:paraId="28FB65CD" w14:textId="49D7BB81" w:rsidR="008828E8" w:rsidRPr="00D427FB" w:rsidRDefault="00D443EC" w:rsidP="008828E8">
      <w:pPr>
        <w:jc w:val="right"/>
        <w:rPr>
          <w:b/>
          <w:i/>
        </w:rPr>
      </w:pPr>
      <w:r>
        <w:rPr>
          <w:b/>
          <w:i/>
        </w:rPr>
        <w:t>Dedico</w:t>
      </w:r>
      <w:r w:rsidR="008828E8" w:rsidRPr="00D427FB">
        <w:rPr>
          <w:b/>
          <w:i/>
        </w:rPr>
        <w:t xml:space="preserve"> à minha mãe, Carla, ao meu pai, Augusto, e ao meu irmão, Gustavo</w:t>
      </w:r>
    </w:p>
    <w:p w14:paraId="4F7D31A1" w14:textId="77777777" w:rsidR="008828E8" w:rsidRPr="00D427FB" w:rsidRDefault="008828E8" w:rsidP="008828E8">
      <w:pPr>
        <w:jc w:val="right"/>
        <w:rPr>
          <w:b/>
          <w:i/>
        </w:rPr>
      </w:pPr>
      <w:r w:rsidRPr="00D427FB">
        <w:rPr>
          <w:b/>
          <w:i/>
        </w:rPr>
        <w:t>Na tentativa de mostrar um pouco do meu mundo de ervas daninhas e tudo mais</w:t>
      </w:r>
    </w:p>
    <w:p w14:paraId="10E5C442" w14:textId="77777777" w:rsidR="008828E8" w:rsidRPr="00D427FB" w:rsidRDefault="008828E8" w:rsidP="008828E8">
      <w:pPr>
        <w:jc w:val="right"/>
        <w:rPr>
          <w:b/>
          <w:i/>
        </w:rPr>
      </w:pPr>
      <w:r w:rsidRPr="00D427FB">
        <w:rPr>
          <w:b/>
          <w:i/>
        </w:rPr>
        <w:t>Mas, acima de tudo, como agradecimento por todo o suporte, incentivo e amor.</w:t>
      </w:r>
    </w:p>
    <w:p w14:paraId="19F268E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9CFEF4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91A79F7"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7C5BB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AB2510"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B99D9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E0A9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C77AC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ABD935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5CB085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90AC15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CA9515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6A1A1B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1C5A4A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64B478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10304B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BD8CD0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3F4D2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27EC9E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51541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8DBB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76E019B"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24060BC"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CC0CC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113DBBA"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1E164C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EE524F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9383E4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3AE4A4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064EED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B2AC46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2BCB22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C0A5D4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4A8421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5FCE83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264663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00B2DBC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8A500F5"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D22974A"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312C07B"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16F1D48"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EC30A87"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731567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ACF6302"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0B16BBB9"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A78487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380427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D027E82"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3394FF45"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4A837FA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1C576D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F4D95AC" w14:textId="77777777" w:rsidR="00AE5A9F" w:rsidRPr="00D427FB" w:rsidRDefault="00AE5A9F" w:rsidP="00AE5A9F">
      <w:pPr>
        <w:jc w:val="right"/>
        <w:rPr>
          <w:b/>
        </w:rPr>
      </w:pPr>
      <w:r w:rsidRPr="00D427FB">
        <w:rPr>
          <w:b/>
        </w:rPr>
        <w:t xml:space="preserve">natureza morta </w:t>
      </w:r>
    </w:p>
    <w:p w14:paraId="0E73D6E8" w14:textId="77777777" w:rsidR="00AE5A9F" w:rsidRPr="00D427FB" w:rsidRDefault="00AE5A9F" w:rsidP="00AE5A9F">
      <w:pPr>
        <w:jc w:val="right"/>
      </w:pPr>
      <w:r w:rsidRPr="00D427FB">
        <w:t>toda coisa que vive é um relâmpago</w:t>
      </w:r>
    </w:p>
    <w:p w14:paraId="0D0839A8" w14:textId="77777777" w:rsidR="00AE5A9F" w:rsidRPr="00D427FB" w:rsidRDefault="00AE5A9F" w:rsidP="00AE5A9F">
      <w:pPr>
        <w:jc w:val="right"/>
      </w:pPr>
    </w:p>
    <w:p w14:paraId="0F989E6D" w14:textId="77777777" w:rsidR="00AE5A9F" w:rsidRPr="00D427FB" w:rsidRDefault="00AE5A9F" w:rsidP="00AE5A9F">
      <w:pPr>
        <w:jc w:val="right"/>
      </w:pPr>
      <w:r w:rsidRPr="00D427FB">
        <w:t>Cacaso</w:t>
      </w:r>
    </w:p>
    <w:p w14:paraId="7F6C3CD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67DDA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9B0053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0C436C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276C53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17997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0B775E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933FB6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A40BDB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0BAF5C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F73235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F1F90D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904E9A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C840860"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04235D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71994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B6434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E3FA99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5CD4DC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11C8BD"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2909CB9E" w14:textId="77777777" w:rsidR="003A4F89" w:rsidRDefault="003A4F89" w:rsidP="00537668">
      <w:pPr>
        <w:pStyle w:val="p1"/>
        <w:spacing w:line="360" w:lineRule="auto"/>
        <w:contextualSpacing/>
        <w:rPr>
          <w:rFonts w:ascii="Calibri" w:hAnsi="Calibri"/>
          <w:b/>
          <w:color w:val="000000" w:themeColor="text1"/>
          <w:sz w:val="28"/>
          <w:szCs w:val="28"/>
        </w:rPr>
      </w:pPr>
    </w:p>
    <w:p w14:paraId="35327DB5" w14:textId="77777777" w:rsidR="00537668" w:rsidRDefault="00537668" w:rsidP="00537668">
      <w:pPr>
        <w:pStyle w:val="p1"/>
        <w:spacing w:line="360" w:lineRule="auto"/>
        <w:contextualSpacing/>
        <w:rPr>
          <w:rFonts w:ascii="Calibri" w:hAnsi="Calibri"/>
          <w:b/>
          <w:color w:val="000000" w:themeColor="text1"/>
          <w:sz w:val="28"/>
          <w:szCs w:val="28"/>
        </w:rPr>
      </w:pPr>
    </w:p>
    <w:p w14:paraId="41BACEF5"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6A2633F"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EC6445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738E9B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D6AF41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CEFF5EC" w14:textId="0BE165D4" w:rsidR="00920005" w:rsidRPr="000C4F45" w:rsidRDefault="00920005" w:rsidP="00B628B4">
      <w:pPr>
        <w:pStyle w:val="p1"/>
        <w:spacing w:line="360" w:lineRule="auto"/>
        <w:contextualSpacing/>
        <w:jc w:val="left"/>
        <w:rPr>
          <w:rFonts w:ascii="Calibri" w:hAnsi="Calibri"/>
          <w:b/>
          <w:smallCaps/>
          <w:color w:val="000000" w:themeColor="text1"/>
          <w:sz w:val="28"/>
          <w:szCs w:val="28"/>
        </w:rPr>
      </w:pPr>
      <w:r w:rsidRPr="000C4F45">
        <w:rPr>
          <w:rFonts w:ascii="Calibri" w:hAnsi="Calibri"/>
          <w:b/>
          <w:smallCaps/>
          <w:noProof/>
          <w:color w:val="000000" w:themeColor="text1"/>
          <w:sz w:val="28"/>
          <w:szCs w:val="28"/>
          <w:lang w:val="en-US"/>
        </w:rPr>
        <w:lastRenderedPageBreak/>
        <mc:AlternateContent>
          <mc:Choice Requires="wps">
            <w:drawing>
              <wp:anchor distT="0" distB="0" distL="114300" distR="114300" simplePos="0" relativeHeight="251738112" behindDoc="0" locked="0" layoutInCell="1" allowOverlap="1" wp14:anchorId="5CBA2517" wp14:editId="6C2DD2B2">
                <wp:simplePos x="0" y="0"/>
                <wp:positionH relativeFrom="column">
                  <wp:posOffset>-975327</wp:posOffset>
                </wp:positionH>
                <wp:positionV relativeFrom="paragraph">
                  <wp:posOffset>342800</wp:posOffset>
                </wp:positionV>
                <wp:extent cx="7657580" cy="0"/>
                <wp:effectExtent l="0" t="0" r="13335" b="25400"/>
                <wp:wrapNone/>
                <wp:docPr id="90" name="Straight Connector 9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B44F7" id="Straight Connector 90"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" strokecolor="#ed7d31 [3205]" strokeweight="2.5pt">
                <v:stroke joinstyle="miter"/>
              </v:line>
            </w:pict>
          </mc:Fallback>
        </mc:AlternateContent>
      </w:r>
      <w:r w:rsidRPr="000C4F45">
        <w:rPr>
          <w:rFonts w:ascii="Calibri" w:hAnsi="Calibri"/>
          <w:b/>
          <w:smallCaps/>
          <w:noProof/>
          <w:color w:val="7F7F7F" w:themeColor="text1" w:themeTint="80"/>
          <w:sz w:val="28"/>
          <w:szCs w:val="28"/>
          <w:lang w:val="en-US"/>
        </w:rPr>
        <mc:AlternateContent>
          <mc:Choice Requires="wps">
            <w:drawing>
              <wp:anchor distT="0" distB="0" distL="114300" distR="114300" simplePos="0" relativeHeight="251739136" behindDoc="0" locked="0" layoutInCell="1" allowOverlap="1" wp14:anchorId="34F8F3B8" wp14:editId="4DAAB9D4">
                <wp:simplePos x="0" y="0"/>
                <wp:positionH relativeFrom="column">
                  <wp:posOffset>-976630</wp:posOffset>
                </wp:positionH>
                <wp:positionV relativeFrom="paragraph">
                  <wp:posOffset>-222250</wp:posOffset>
                </wp:positionV>
                <wp:extent cx="7655560" cy="2540"/>
                <wp:effectExtent l="0" t="0" r="40640" b="48260"/>
                <wp:wrapNone/>
                <wp:docPr id="91" name="Straight Connector 9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284AA9" id="Straight Connector 91" o:spid="_x0000_s1026" style="position:absolute;flip:y;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WiSnn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Pr="000C4F45">
        <w:rPr>
          <w:rFonts w:ascii="Calibri" w:hAnsi="Calibri"/>
          <w:b/>
          <w:smallCaps/>
          <w:color w:val="000000" w:themeColor="text1"/>
          <w:sz w:val="28"/>
          <w:szCs w:val="28"/>
        </w:rPr>
        <w:t>AGRADECIMENTOS</w:t>
      </w:r>
    </w:p>
    <w:p w14:paraId="0BD6CFBB" w14:textId="77777777" w:rsidR="000066A8" w:rsidRDefault="000066A8" w:rsidP="00C375EF">
      <w:pPr>
        <w:pStyle w:val="p1"/>
        <w:spacing w:line="276" w:lineRule="auto"/>
        <w:contextualSpacing/>
        <w:jc w:val="right"/>
        <w:rPr>
          <w:rFonts w:ascii="Calibri" w:hAnsi="Calibri"/>
          <w:b/>
          <w:color w:val="7F7F7F" w:themeColor="text1" w:themeTint="80"/>
          <w:sz w:val="28"/>
          <w:szCs w:val="28"/>
        </w:rPr>
      </w:pPr>
    </w:p>
    <w:p w14:paraId="70D4BF1B" w14:textId="1BA4090B"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Agradeço a</w:t>
      </w:r>
    </w:p>
    <w:p w14:paraId="159F1E0B" w14:textId="145050DC" w:rsidR="0053638B" w:rsidRPr="00B56BF0" w:rsidRDefault="004E7C76"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Comissão de Aperfeiçoamento de Pessoal do Nível Superior (CAPES)</w:t>
      </w:r>
      <w:r w:rsidR="004D65CA" w:rsidRPr="00B56BF0">
        <w:rPr>
          <w:rFonts w:asciiTheme="majorHAnsi" w:hAnsiTheme="majorHAnsi" w:cs="Times"/>
        </w:rPr>
        <w:t xml:space="preserve"> e </w:t>
      </w:r>
      <w:r w:rsidRPr="00B56BF0">
        <w:rPr>
          <w:rFonts w:asciiTheme="majorHAnsi" w:hAnsiTheme="majorHAnsi" w:cs="Times"/>
        </w:rPr>
        <w:t>Fundação de Amparo à Pesquisa do Estado de São Paulo</w:t>
      </w:r>
      <w:r w:rsidR="000167AB" w:rsidRPr="00B56BF0">
        <w:rPr>
          <w:rFonts w:asciiTheme="majorHAnsi" w:hAnsiTheme="majorHAnsi" w:cs="Times"/>
        </w:rPr>
        <w:t xml:space="preserve"> (FAPESP)</w:t>
      </w:r>
      <w:r w:rsidR="004D65CA" w:rsidRPr="00B56BF0">
        <w:rPr>
          <w:rFonts w:asciiTheme="majorHAnsi" w:hAnsiTheme="majorHAnsi" w:cs="Times"/>
        </w:rPr>
        <w:t xml:space="preserve"> (</w:t>
      </w:r>
      <w:r w:rsidR="00276B18" w:rsidRPr="00B56BF0">
        <w:rPr>
          <w:rFonts w:asciiTheme="majorHAnsi" w:hAnsiTheme="majorHAnsi" w:cs="Times"/>
        </w:rPr>
        <w:t xml:space="preserve">processo </w:t>
      </w:r>
      <w:r w:rsidR="004D65CA" w:rsidRPr="00B56BF0">
        <w:rPr>
          <w:rFonts w:asciiTheme="majorHAnsi" w:hAnsiTheme="majorHAnsi" w:cs="Times"/>
        </w:rPr>
        <w:t>2014/</w:t>
      </w:r>
      <w:r w:rsidR="00711B2B" w:rsidRPr="00B56BF0">
        <w:rPr>
          <w:rFonts w:asciiTheme="majorHAnsi" w:hAnsiTheme="majorHAnsi" w:cs="Times"/>
        </w:rPr>
        <w:t>27349-6</w:t>
      </w:r>
      <w:r w:rsidR="00884EDC" w:rsidRPr="00B56BF0">
        <w:rPr>
          <w:rFonts w:asciiTheme="majorHAnsi" w:hAnsiTheme="majorHAnsi" w:cs="Times"/>
        </w:rPr>
        <w:t>), pelas bolsas de estudo</w:t>
      </w:r>
      <w:r w:rsidR="004D65CA" w:rsidRPr="00B56BF0">
        <w:rPr>
          <w:rFonts w:asciiTheme="majorHAnsi" w:hAnsiTheme="majorHAnsi" w:cs="Times"/>
        </w:rPr>
        <w:t xml:space="preserve"> que viabilizaram a realização do meu curso de mestrado.</w:t>
      </w:r>
    </w:p>
    <w:p w14:paraId="1E535799" w14:textId="74086B2E" w:rsidR="004D65CA" w:rsidRPr="00B56BF0" w:rsidRDefault="004D65CA"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Instituto de Biociências, Departamento de Ecologia e</w:t>
      </w:r>
      <w:r w:rsidR="00D362C0" w:rsidRPr="00B56BF0">
        <w:rPr>
          <w:rFonts w:asciiTheme="majorHAnsi" w:hAnsiTheme="majorHAnsi" w:cs="Times"/>
        </w:rPr>
        <w:t xml:space="preserve"> Programa de Pós-G</w:t>
      </w:r>
      <w:r w:rsidRPr="00B56BF0">
        <w:rPr>
          <w:rFonts w:asciiTheme="majorHAnsi" w:hAnsiTheme="majorHAnsi" w:cs="Times"/>
        </w:rPr>
        <w:t>raduação em Ecologia da Universidade de São Paulo</w:t>
      </w:r>
      <w:r w:rsidR="00BA44C8" w:rsidRPr="00B56BF0">
        <w:rPr>
          <w:rFonts w:asciiTheme="majorHAnsi" w:hAnsiTheme="majorHAnsi" w:cs="Times"/>
        </w:rPr>
        <w:t>,</w:t>
      </w:r>
      <w:r w:rsidRPr="00B56BF0">
        <w:rPr>
          <w:rFonts w:asciiTheme="majorHAnsi" w:hAnsiTheme="majorHAnsi" w:cs="Times"/>
        </w:rPr>
        <w:t xml:space="preserve"> pela disponibilização da infraestrutura pa</w:t>
      </w:r>
      <w:r w:rsidR="00466F73" w:rsidRPr="00B56BF0">
        <w:rPr>
          <w:rFonts w:asciiTheme="majorHAnsi" w:hAnsiTheme="majorHAnsi" w:cs="Times"/>
        </w:rPr>
        <w:t>ra a realização deste trabalho.</w:t>
      </w:r>
    </w:p>
    <w:p w14:paraId="046AD0C4" w14:textId="683AB8A0"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orientador, Alexandre Adalardo, por ter feito eu me apaixonar por programação, </w:t>
      </w:r>
      <w:r w:rsidR="00DE0957" w:rsidRPr="00B56BF0">
        <w:rPr>
          <w:rFonts w:asciiTheme="majorHAnsi" w:hAnsiTheme="majorHAnsi"/>
        </w:rPr>
        <w:t>p</w:t>
      </w:r>
      <w:r w:rsidR="00381054" w:rsidRPr="00B56BF0">
        <w:rPr>
          <w:rFonts w:asciiTheme="majorHAnsi" w:hAnsiTheme="majorHAnsi"/>
        </w:rPr>
        <w:t>or todos os</w:t>
      </w:r>
      <w:r w:rsidRPr="00B56BF0">
        <w:rPr>
          <w:rFonts w:asciiTheme="majorHAnsi" w:hAnsiTheme="majorHAnsi"/>
        </w:rPr>
        <w:t xml:space="preserve"> direcionamentos dados ao longo do processo, por ter me dado liberdade e incentivado que eu tomasse decisões sozinha e por ter se contraposto, com sua praticidade e confiança, à minha forma muitas vezes confusa de pensar e me expressar.</w:t>
      </w:r>
    </w:p>
    <w:p w14:paraId="10D7A83A"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Meu coorientador, Paulo Inácio, que é um grandessíssimo orientador, com quem tive o privilégio de conviver durante esses anos. Agradeço imensamente por sua presença, por sua orientação e incentivo, por sua empolgação com o projeto, pelas conversas sobre o mundo acadêmico e, além disso, por sua participação ativa em assuntos tão caros à Universidade de São Paulo, como a criação de cotas raciais. Tenho profunda admiração por você!</w:t>
      </w:r>
    </w:p>
    <w:p w14:paraId="686A5966" w14:textId="6C3FAC77" w:rsidR="004D65CA" w:rsidRPr="00B56BF0" w:rsidRDefault="005112CE" w:rsidP="00F10E2E">
      <w:pPr>
        <w:spacing w:after="160" w:line="276" w:lineRule="auto"/>
        <w:jc w:val="both"/>
        <w:rPr>
          <w:rFonts w:asciiTheme="majorHAnsi" w:hAnsiTheme="majorHAnsi"/>
        </w:rPr>
      </w:pPr>
      <w:r>
        <w:rPr>
          <w:rFonts w:asciiTheme="majorHAnsi" w:hAnsiTheme="majorHAnsi"/>
        </w:rPr>
        <w:t xml:space="preserve">Membros do meu comitê, </w:t>
      </w:r>
      <w:r w:rsidR="004D65CA" w:rsidRPr="00B56BF0">
        <w:rPr>
          <w:rFonts w:asciiTheme="majorHAnsi" w:hAnsiTheme="majorHAnsi"/>
        </w:rPr>
        <w:t xml:space="preserve">Ayana Martins e Rodrigo Cogni, pelo acompanhamento e direcionamento. </w:t>
      </w:r>
      <w:r w:rsidR="00C45283" w:rsidRPr="00B56BF0">
        <w:rPr>
          <w:rFonts w:asciiTheme="majorHAnsi" w:hAnsiTheme="majorHAnsi"/>
        </w:rPr>
        <w:t>Em especial à Ayana</w:t>
      </w:r>
      <w:r w:rsidR="004D65CA" w:rsidRPr="00B56BF0">
        <w:rPr>
          <w:rFonts w:asciiTheme="majorHAnsi" w:hAnsiTheme="majorHAnsi"/>
        </w:rPr>
        <w:t>, pela empolgação com o projeto e a ciência de forma geral, pelo envolvimento (visceral!) com todos os assuntos debatidos, por sempre ter estado disponível para me ajudar - muito além do que nos momentos de reunião - e, por fim, pela revisão cuidadosa deste texto (não apenas da escrita, mas da validade dos argumentos).</w:t>
      </w:r>
    </w:p>
    <w:p w14:paraId="0A126210" w14:textId="360A362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Renato Coutinho, pelo interesse</w:t>
      </w:r>
      <w:r w:rsidR="0059038D" w:rsidRPr="00B56BF0">
        <w:rPr>
          <w:rFonts w:asciiTheme="majorHAnsi" w:hAnsiTheme="majorHAnsi"/>
        </w:rPr>
        <w:t>, envolvimento</w:t>
      </w:r>
      <w:r w:rsidR="00FE55B7" w:rsidRPr="00B56BF0">
        <w:rPr>
          <w:rFonts w:asciiTheme="majorHAnsi" w:hAnsiTheme="majorHAnsi"/>
        </w:rPr>
        <w:t xml:space="preserve"> </w:t>
      </w:r>
      <w:r w:rsidR="0059038D" w:rsidRPr="00B56BF0">
        <w:rPr>
          <w:rFonts w:asciiTheme="majorHAnsi" w:hAnsiTheme="majorHAnsi"/>
        </w:rPr>
        <w:t xml:space="preserve">e </w:t>
      </w:r>
      <w:r w:rsidR="0056445A">
        <w:rPr>
          <w:rFonts w:asciiTheme="majorHAnsi" w:hAnsiTheme="majorHAnsi"/>
        </w:rPr>
        <w:t xml:space="preserve">acompanhamento, </w:t>
      </w:r>
      <w:r w:rsidRPr="00B56BF0">
        <w:rPr>
          <w:rFonts w:asciiTheme="majorHAnsi" w:hAnsiTheme="majorHAnsi"/>
        </w:rPr>
        <w:t>por sugestões tão valiosas ao desenvolvimento do projeto</w:t>
      </w:r>
      <w:r w:rsidR="0056445A">
        <w:rPr>
          <w:rFonts w:asciiTheme="majorHAnsi" w:hAnsiTheme="majorHAnsi"/>
        </w:rPr>
        <w:t xml:space="preserve"> e por sempre explicar seus argumentos de forma tão clara e paciente</w:t>
      </w:r>
      <w:r w:rsidRPr="00B56BF0">
        <w:rPr>
          <w:rFonts w:asciiTheme="majorHAnsi" w:hAnsiTheme="majorHAnsi"/>
        </w:rPr>
        <w:t xml:space="preserve">! </w:t>
      </w:r>
      <w:r w:rsidR="008754B4" w:rsidRPr="00B56BF0">
        <w:rPr>
          <w:rFonts w:asciiTheme="majorHAnsi" w:hAnsiTheme="majorHAnsi"/>
        </w:rPr>
        <w:t>Sua participaçã</w:t>
      </w:r>
      <w:r w:rsidR="00B779EF" w:rsidRPr="00B56BF0">
        <w:rPr>
          <w:rFonts w:asciiTheme="majorHAnsi" w:hAnsiTheme="majorHAnsi"/>
        </w:rPr>
        <w:t>o foi fundamental, obrigada!</w:t>
      </w:r>
    </w:p>
    <w:p w14:paraId="4571274D" w14:textId="35370FF2" w:rsidR="00AF5FB9" w:rsidRPr="00B56BF0" w:rsidRDefault="00AF5FB9" w:rsidP="00F10E2E">
      <w:pPr>
        <w:spacing w:after="160" w:line="276" w:lineRule="auto"/>
        <w:jc w:val="both"/>
        <w:rPr>
          <w:rFonts w:asciiTheme="majorHAnsi" w:hAnsiTheme="majorHAnsi"/>
        </w:rPr>
      </w:pPr>
      <w:r w:rsidRPr="00B56BF0">
        <w:rPr>
          <w:rFonts w:asciiTheme="majorHAnsi" w:hAnsiTheme="majorHAnsi"/>
        </w:rPr>
        <w:t xml:space="preserve">André Chalom, </w:t>
      </w:r>
      <w:r w:rsidR="00731CD8" w:rsidRPr="00B56BF0">
        <w:rPr>
          <w:rFonts w:asciiTheme="majorHAnsi" w:hAnsiTheme="majorHAnsi"/>
        </w:rPr>
        <w:t>por ter me ajudado muito com o Hipercubo Latino e com o Ábacus e por sempre ser tão solícito e simpático!</w:t>
      </w:r>
    </w:p>
    <w:p w14:paraId="4574D6AB" w14:textId="09EC97DA"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e, novamente Alexandre e Paulo, por terem inspirado o meu amor pela Ecologi</w:t>
      </w:r>
      <w:r w:rsidR="008923BF" w:rsidRPr="00B56BF0">
        <w:rPr>
          <w:rFonts w:asciiTheme="majorHAnsi" w:hAnsiTheme="majorHAnsi"/>
        </w:rPr>
        <w:t>a nas disciplinas de graduação!</w:t>
      </w:r>
      <w:r w:rsidR="003253AA">
        <w:rPr>
          <w:rFonts w:asciiTheme="majorHAnsi" w:hAnsiTheme="majorHAnsi"/>
        </w:rPr>
        <w:t xml:space="preserve"> Dri, </w:t>
      </w:r>
      <w:r w:rsidR="004E3314">
        <w:rPr>
          <w:rFonts w:asciiTheme="majorHAnsi" w:hAnsiTheme="majorHAnsi"/>
        </w:rPr>
        <w:t>das aulas às reuniões do laboratório, aprendi muito com sua forma aberta, atenciosa e respeitosa de lidar com diferentes opiniões!</w:t>
      </w:r>
    </w:p>
    <w:p w14:paraId="224630C4" w14:textId="19974A43"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novam</w:t>
      </w:r>
      <w:r w:rsidR="004B49C9" w:rsidRPr="00B56BF0">
        <w:rPr>
          <w:rFonts w:asciiTheme="majorHAnsi" w:hAnsiTheme="majorHAnsi"/>
        </w:rPr>
        <w:t>ente, e queridos colegas do LabT</w:t>
      </w:r>
      <w:r w:rsidRPr="00B56BF0">
        <w:rPr>
          <w:rFonts w:asciiTheme="majorHAnsi" w:hAnsiTheme="majorHAnsi"/>
        </w:rPr>
        <w:t>rop: Luanne, Letícia, Renan, Bruno e Mali. O espaço que tivemos de discussão de ideias e artigos foi, de longe, onde me senti mais à vontade para expor pensamentos e construir coisas em conjunto! Aprendi muito com vocês e,</w:t>
      </w:r>
      <w:r w:rsidR="0053638B">
        <w:rPr>
          <w:rFonts w:asciiTheme="majorHAnsi" w:hAnsiTheme="majorHAnsi"/>
        </w:rPr>
        <w:t xml:space="preserve"> além disso, me diverti demais!</w:t>
      </w:r>
    </w:p>
    <w:p w14:paraId="4C42D49D"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lastRenderedPageBreak/>
        <w:t>Vera e Shirlene, por serem tão boas no que fazem, eficientes, pacientes, solícitas e simpáticas. Sem vocês, nem eu nem ninguém da Ecologia/USP conclui nada!</w:t>
      </w:r>
    </w:p>
    <w:p w14:paraId="3E968E96" w14:textId="3B4C1BB4"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Professores e colega</w:t>
      </w:r>
      <w:r w:rsidR="00CA4175" w:rsidRPr="00B56BF0">
        <w:rPr>
          <w:rFonts w:asciiTheme="majorHAnsi" w:hAnsiTheme="majorHAnsi"/>
        </w:rPr>
        <w:t xml:space="preserve">s de outros departamentos: </w:t>
      </w:r>
      <w:r w:rsidRPr="00B56BF0">
        <w:rPr>
          <w:rFonts w:asciiTheme="majorHAnsi" w:hAnsiTheme="majorHAnsi"/>
        </w:rPr>
        <w:t>Renata Pardini,</w:t>
      </w:r>
      <w:r w:rsidR="00CA4175" w:rsidRPr="00B56BF0">
        <w:rPr>
          <w:rFonts w:asciiTheme="majorHAnsi" w:hAnsiTheme="majorHAnsi"/>
        </w:rPr>
        <w:t xml:space="preserve"> por se disponibilizar a conversar sobre meu projeto e sobre mulheres na ciência,</w:t>
      </w:r>
      <w:r w:rsidRPr="00B56BF0">
        <w:rPr>
          <w:rFonts w:asciiTheme="majorHAnsi" w:hAnsiTheme="majorHAnsi"/>
        </w:rPr>
        <w:t xml:space="preserve"> Daniel Lahr, </w:t>
      </w:r>
      <w:r w:rsidR="00CA4175" w:rsidRPr="00B56BF0">
        <w:rPr>
          <w:rFonts w:asciiTheme="majorHAnsi" w:hAnsiTheme="majorHAnsi"/>
        </w:rPr>
        <w:t xml:space="preserve">por ter me cedido o uso de uma de suas máquinas para que eu processasse parte das simulações, Fernando Marques, por ter me ajudado a resolver problemas com o Ábacus, </w:t>
      </w:r>
      <w:r w:rsidRPr="00B56BF0">
        <w:rPr>
          <w:rFonts w:asciiTheme="majorHAnsi" w:hAnsiTheme="majorHAnsi"/>
        </w:rPr>
        <w:t xml:space="preserve">e </w:t>
      </w:r>
      <w:r w:rsidR="00F23E98" w:rsidRPr="00B56BF0">
        <w:rPr>
          <w:rFonts w:asciiTheme="majorHAnsi" w:hAnsiTheme="majorHAnsi"/>
        </w:rPr>
        <w:t xml:space="preserve">Diogro, </w:t>
      </w:r>
      <w:r w:rsidRPr="00B56BF0">
        <w:rPr>
          <w:rFonts w:asciiTheme="majorHAnsi" w:hAnsiTheme="majorHAnsi"/>
        </w:rPr>
        <w:t xml:space="preserve">por </w:t>
      </w:r>
      <w:r w:rsidR="00CA4175" w:rsidRPr="00B56BF0">
        <w:rPr>
          <w:rFonts w:asciiTheme="majorHAnsi" w:hAnsiTheme="majorHAnsi"/>
        </w:rPr>
        <w:t>ter revisado</w:t>
      </w:r>
      <w:r w:rsidRPr="00B56BF0">
        <w:rPr>
          <w:rFonts w:asciiTheme="majorHAnsi" w:hAnsiTheme="majorHAnsi"/>
        </w:rPr>
        <w:t xml:space="preserve"> o projeto </w:t>
      </w:r>
      <w:r w:rsidR="00CA4175" w:rsidRPr="00B56BF0">
        <w:rPr>
          <w:rFonts w:asciiTheme="majorHAnsi" w:hAnsiTheme="majorHAnsi"/>
        </w:rPr>
        <w:t>que submeti à Fapesp.</w:t>
      </w:r>
    </w:p>
    <w:p w14:paraId="6FCC2F12"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Revisores cuidadosos do texto: Ayana, Luanne Caires, Mali, Gabriela Marin, Luiz Carlos de Oliveira, Vitor Queiroz e Alexandre. Sei que a disponibilidade de tempo de vocês é curta e reconheço o esforço despendido nesta tarefa difícil. Obrigada! Agradeço, em especial, Ayana, Luanne e Mali, que fizeram uma revisão precisa, detalhada e muito importante!</w:t>
      </w:r>
    </w:p>
    <w:p w14:paraId="5781477B" w14:textId="21FFA49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Colegas de mestrado, por quem tenho muito carinho e admiração, Danilo Mori, Irina Barros, Lucas Medeiros, Diana</w:t>
      </w:r>
      <w:r w:rsidR="002617CF" w:rsidRPr="00B56BF0">
        <w:rPr>
          <w:rFonts w:asciiTheme="majorHAnsi" w:hAnsiTheme="majorHAnsi"/>
        </w:rPr>
        <w:t xml:space="preserve"> Garcia e Ramiro Ribeiro.</w:t>
      </w:r>
      <w:r w:rsidRPr="00B56BF0">
        <w:rPr>
          <w:rFonts w:asciiTheme="majorHAnsi" w:hAnsiTheme="majorHAnsi"/>
        </w:rPr>
        <w:t xml:space="preserve"> Obrigada pela parceria, que começou nos tempos de estudo para a prova de seleção e que segue ainda hoje! Obrigada, em especial, ao meu querido amigo Dani</w:t>
      </w:r>
      <w:r w:rsidR="00F939DA">
        <w:rPr>
          <w:rFonts w:asciiTheme="majorHAnsi" w:hAnsiTheme="majorHAnsi"/>
        </w:rPr>
        <w:t xml:space="preserve">lo, por partilhar as angústias e as alegrias do mestrado </w:t>
      </w:r>
      <w:r w:rsidRPr="00B56BF0">
        <w:rPr>
          <w:rFonts w:asciiTheme="majorHAnsi" w:hAnsiTheme="majorHAnsi"/>
        </w:rPr>
        <w:t>e por estar sempre comigo.</w:t>
      </w:r>
    </w:p>
    <w:p w14:paraId="3BDA0DAB" w14:textId="1AB3071E" w:rsidR="004D65CA" w:rsidRDefault="00DB14F1" w:rsidP="00F10E2E">
      <w:pPr>
        <w:spacing w:after="160" w:line="276" w:lineRule="auto"/>
        <w:jc w:val="both"/>
        <w:rPr>
          <w:rFonts w:asciiTheme="majorHAnsi" w:hAnsiTheme="majorHAnsi"/>
        </w:rPr>
      </w:pPr>
      <w:r w:rsidRPr="00B56BF0">
        <w:rPr>
          <w:rFonts w:asciiTheme="majorHAnsi" w:hAnsiTheme="majorHAnsi"/>
        </w:rPr>
        <w:t>Meus amigos</w:t>
      </w:r>
      <w:r w:rsidR="004D65CA" w:rsidRPr="00B56BF0">
        <w:rPr>
          <w:rFonts w:asciiTheme="majorHAnsi" w:hAnsiTheme="majorHAnsi"/>
        </w:rPr>
        <w:t xml:space="preserve"> Gabriela</w:t>
      </w:r>
      <w:r w:rsidR="0053638B">
        <w:rPr>
          <w:rFonts w:asciiTheme="majorHAnsi" w:hAnsiTheme="majorHAnsi"/>
        </w:rPr>
        <w:t xml:space="preserve"> Marin</w:t>
      </w:r>
      <w:r w:rsidR="004D65CA" w:rsidRPr="00B56BF0">
        <w:rPr>
          <w:rFonts w:asciiTheme="majorHAnsi" w:hAnsiTheme="majorHAnsi"/>
        </w:rPr>
        <w:t>, Luiz Carlos</w:t>
      </w:r>
      <w:r w:rsidR="0053638B">
        <w:rPr>
          <w:rFonts w:asciiTheme="majorHAnsi" w:hAnsiTheme="majorHAnsi"/>
        </w:rPr>
        <w:t xml:space="preserve"> Machado</w:t>
      </w:r>
      <w:r w:rsidR="004D65CA" w:rsidRPr="00B56BF0">
        <w:rPr>
          <w:rFonts w:asciiTheme="majorHAnsi" w:hAnsiTheme="majorHAnsi"/>
        </w:rPr>
        <w:t>, Danilo</w:t>
      </w:r>
      <w:r w:rsidR="0053638B">
        <w:rPr>
          <w:rFonts w:asciiTheme="majorHAnsi" w:hAnsiTheme="majorHAnsi"/>
        </w:rPr>
        <w:t xml:space="preserve"> Mori</w:t>
      </w:r>
      <w:r w:rsidR="004D65CA" w:rsidRPr="00B56BF0">
        <w:rPr>
          <w:rFonts w:asciiTheme="majorHAnsi" w:hAnsiTheme="majorHAnsi"/>
        </w:rPr>
        <w:t>, Thais Lopes, Jaqueline Costal, Paula Giroldo, Mariana Fogo e Pedro Hirata, que, das mais diversas formas, estiveram disponíveis e caminharam ao meu lado ao longo do mestrado, sempre cuidando de mim e me tornando mais forte e mais feliz!</w:t>
      </w:r>
    </w:p>
    <w:p w14:paraId="54324C37" w14:textId="56A87502" w:rsidR="0053638B" w:rsidRPr="00B56BF0" w:rsidRDefault="0053638B" w:rsidP="00F10E2E">
      <w:pPr>
        <w:spacing w:after="160" w:line="276" w:lineRule="auto"/>
        <w:jc w:val="both"/>
        <w:rPr>
          <w:rFonts w:asciiTheme="majorHAnsi" w:hAnsiTheme="majorHAnsi"/>
        </w:rPr>
      </w:pPr>
      <w:r w:rsidRPr="00B56BF0">
        <w:rPr>
          <w:rFonts w:asciiTheme="majorHAnsi" w:hAnsiTheme="majorHAnsi"/>
        </w:rPr>
        <w:t xml:space="preserve">Mais uma vez, agradeço a </w:t>
      </w:r>
      <w:r w:rsidR="00F70A2F">
        <w:rPr>
          <w:rFonts w:asciiTheme="majorHAnsi" w:hAnsiTheme="majorHAnsi"/>
        </w:rPr>
        <w:t>Gabriela</w:t>
      </w:r>
      <w:r w:rsidRPr="00B56BF0">
        <w:rPr>
          <w:rFonts w:asciiTheme="majorHAnsi" w:hAnsiTheme="majorHAnsi"/>
        </w:rPr>
        <w:t xml:space="preserve"> e</w:t>
      </w:r>
      <w:r w:rsidR="008A487A">
        <w:rPr>
          <w:rFonts w:asciiTheme="majorHAnsi" w:hAnsiTheme="majorHAnsi"/>
        </w:rPr>
        <w:t xml:space="preserve"> o</w:t>
      </w:r>
      <w:r w:rsidRPr="00B56BF0">
        <w:rPr>
          <w:rFonts w:asciiTheme="majorHAnsi" w:hAnsiTheme="majorHAnsi"/>
        </w:rPr>
        <w:t xml:space="preserve"> </w:t>
      </w:r>
      <w:r w:rsidR="00F70A2F">
        <w:rPr>
          <w:rFonts w:asciiTheme="majorHAnsi" w:hAnsiTheme="majorHAnsi"/>
        </w:rPr>
        <w:t>Luiz</w:t>
      </w:r>
      <w:r w:rsidRPr="00B56BF0">
        <w:rPr>
          <w:rFonts w:asciiTheme="majorHAnsi" w:hAnsiTheme="majorHAnsi"/>
        </w:rPr>
        <w:t xml:space="preserve">, meus amigos queridos e, por sorte, vizinhos, pelas inúmeras e longas discussões sobre meu projeto-sem-fim! Digo que tive, além dos oficiais, outros dois orientadores. </w:t>
      </w:r>
      <w:r w:rsidR="008A487A">
        <w:rPr>
          <w:rFonts w:asciiTheme="majorHAnsi" w:hAnsiTheme="majorHAnsi"/>
        </w:rPr>
        <w:t>Aprendo muito com vocês</w:t>
      </w:r>
      <w:r w:rsidRPr="00B56BF0">
        <w:rPr>
          <w:rFonts w:asciiTheme="majorHAnsi" w:hAnsiTheme="majorHAnsi"/>
        </w:rPr>
        <w:t xml:space="preserve">! Obrigada pelo enorme tempo que vocês dedicam a mim, pelo carinho, pela amizade. Obrigada pelos almoços, jantares e risadas. </w:t>
      </w:r>
      <w:r>
        <w:rPr>
          <w:rFonts w:asciiTheme="majorHAnsi" w:hAnsiTheme="majorHAnsi"/>
        </w:rPr>
        <w:t>Sem vocês, não consigo.</w:t>
      </w:r>
    </w:p>
    <w:p w14:paraId="59090EE5" w14:textId="37C8AD51" w:rsidR="004D65CA" w:rsidRDefault="004D65CA" w:rsidP="00F10E2E">
      <w:pPr>
        <w:spacing w:after="160" w:line="276" w:lineRule="auto"/>
        <w:jc w:val="both"/>
        <w:rPr>
          <w:rFonts w:asciiTheme="majorHAnsi" w:hAnsiTheme="majorHAnsi"/>
        </w:rPr>
      </w:pPr>
      <w:r w:rsidRPr="00B56BF0">
        <w:rPr>
          <w:rFonts w:asciiTheme="majorHAnsi" w:hAnsiTheme="majorHAnsi"/>
        </w:rPr>
        <w:t>Minha família querida, tia R</w:t>
      </w:r>
      <w:r w:rsidR="006A5877">
        <w:rPr>
          <w:rFonts w:asciiTheme="majorHAnsi" w:hAnsiTheme="majorHAnsi"/>
        </w:rPr>
        <w:t>osana, tio Fernando, Carolina, Danila e Matheus,</w:t>
      </w:r>
      <w:r w:rsidRPr="00B56BF0">
        <w:rPr>
          <w:rFonts w:asciiTheme="majorHAnsi" w:hAnsiTheme="majorHAnsi"/>
        </w:rPr>
        <w:t xml:space="preserve"> que me deram carinho, risadas, comida e me ofereceram um lar em São Paulo cheio de amor!</w:t>
      </w:r>
    </w:p>
    <w:p w14:paraId="73EBE68A" w14:textId="14951FCA" w:rsidR="0073739E" w:rsidRPr="00B56BF0" w:rsidRDefault="0073739E" w:rsidP="00F10E2E">
      <w:pPr>
        <w:spacing w:after="160" w:line="276" w:lineRule="auto"/>
        <w:jc w:val="both"/>
        <w:rPr>
          <w:rFonts w:asciiTheme="majorHAnsi" w:hAnsiTheme="majorHAnsi"/>
        </w:rPr>
      </w:pPr>
      <w:r w:rsidRPr="00B56BF0">
        <w:rPr>
          <w:rFonts w:asciiTheme="majorHAnsi" w:hAnsiTheme="majorHAnsi"/>
        </w:rPr>
        <w:t>Meu irmão, que amo</w:t>
      </w:r>
      <w:r w:rsidR="00BD36E3">
        <w:rPr>
          <w:rFonts w:asciiTheme="majorHAnsi" w:hAnsiTheme="majorHAnsi"/>
        </w:rPr>
        <w:t xml:space="preserve"> e admiro</w:t>
      </w:r>
      <w:r w:rsidRPr="00B56BF0">
        <w:rPr>
          <w:rFonts w:asciiTheme="majorHAnsi" w:hAnsiTheme="majorHAnsi"/>
        </w:rPr>
        <w:t xml:space="preserve"> tanto, pel</w:t>
      </w:r>
      <w:r w:rsidR="00BD36E3">
        <w:rPr>
          <w:rFonts w:asciiTheme="majorHAnsi" w:hAnsiTheme="majorHAnsi"/>
        </w:rPr>
        <w:t xml:space="preserve">o carinho, amizade e diversão, por me dar a segurança </w:t>
      </w:r>
      <w:r w:rsidR="007B5A76">
        <w:rPr>
          <w:rFonts w:asciiTheme="majorHAnsi" w:hAnsiTheme="majorHAnsi"/>
        </w:rPr>
        <w:t>de ter um parceiro para a</w:t>
      </w:r>
      <w:r w:rsidR="00593EFB">
        <w:rPr>
          <w:rFonts w:asciiTheme="majorHAnsi" w:hAnsiTheme="majorHAnsi"/>
        </w:rPr>
        <w:t xml:space="preserve"> vida toda</w:t>
      </w:r>
      <w:r w:rsidR="004011E7">
        <w:rPr>
          <w:rFonts w:asciiTheme="majorHAnsi" w:hAnsiTheme="majorHAnsi"/>
        </w:rPr>
        <w:t xml:space="preserve"> e por</w:t>
      </w:r>
      <w:r w:rsidR="00D6010E">
        <w:rPr>
          <w:rFonts w:asciiTheme="majorHAnsi" w:hAnsiTheme="majorHAnsi"/>
        </w:rPr>
        <w:t xml:space="preserve"> me fazer sentir a pessoa mais sortuda do mundo quando diz que</w:t>
      </w:r>
      <w:r w:rsidR="004011E7">
        <w:rPr>
          <w:rFonts w:asciiTheme="majorHAnsi" w:hAnsiTheme="majorHAnsi"/>
        </w:rPr>
        <w:t xml:space="preserve"> </w:t>
      </w:r>
      <w:r w:rsidR="00A127DC">
        <w:rPr>
          <w:rFonts w:asciiTheme="majorHAnsi" w:hAnsiTheme="majorHAnsi"/>
        </w:rPr>
        <w:t>[</w:t>
      </w:r>
      <w:r w:rsidR="00A127DC" w:rsidRPr="00A127DC">
        <w:rPr>
          <w:rFonts w:asciiTheme="majorHAnsi" w:hAnsiTheme="majorHAnsi"/>
          <w:highlight w:val="yellow"/>
        </w:rPr>
        <w:t>COMPLEMENTAR</w:t>
      </w:r>
      <w:r w:rsidR="00A127DC">
        <w:rPr>
          <w:rFonts w:asciiTheme="majorHAnsi" w:hAnsiTheme="majorHAnsi"/>
        </w:rPr>
        <w:t>].</w:t>
      </w:r>
    </w:p>
    <w:p w14:paraId="05D67824" w14:textId="34DEFDC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pai e minha mãe, que - nem sei como dizer - me dão apoio incondicional em minha jornada, me incentivam a trilhar os caminhos </w:t>
      </w:r>
      <w:r w:rsidR="006F3195" w:rsidRPr="00B56BF0">
        <w:rPr>
          <w:rFonts w:asciiTheme="majorHAnsi" w:hAnsiTheme="majorHAnsi"/>
        </w:rPr>
        <w:t xml:space="preserve">que quero e </w:t>
      </w:r>
      <w:r w:rsidRPr="00B56BF0">
        <w:rPr>
          <w:rFonts w:asciiTheme="majorHAnsi" w:hAnsiTheme="majorHAnsi"/>
        </w:rPr>
        <w:t>me enc</w:t>
      </w:r>
      <w:r w:rsidR="006F3195" w:rsidRPr="00B56BF0">
        <w:rPr>
          <w:rFonts w:asciiTheme="majorHAnsi" w:hAnsiTheme="majorHAnsi"/>
        </w:rPr>
        <w:t>hem de amor, alegria e orgulho! Vocês são maravilhosos demais</w:t>
      </w:r>
      <w:r w:rsidR="00241AC3" w:rsidRPr="00B56BF0">
        <w:rPr>
          <w:rFonts w:asciiTheme="majorHAnsi" w:hAnsiTheme="majorHAnsi"/>
        </w:rPr>
        <w:t xml:space="preserve"> para</w:t>
      </w:r>
      <w:r w:rsidR="006F3195" w:rsidRPr="00B56BF0">
        <w:rPr>
          <w:rFonts w:asciiTheme="majorHAnsi" w:hAnsiTheme="majorHAnsi"/>
        </w:rPr>
        <w:t xml:space="preserve"> mim! </w:t>
      </w:r>
      <w:r w:rsidRPr="00B56BF0">
        <w:rPr>
          <w:rFonts w:asciiTheme="majorHAnsi" w:hAnsiTheme="majorHAnsi"/>
        </w:rPr>
        <w:t>Mil vezes, obrigada!</w:t>
      </w:r>
    </w:p>
    <w:p w14:paraId="00073654" w14:textId="7EEA7FAA" w:rsidR="0076482E" w:rsidRPr="00595BD7" w:rsidRDefault="004D65CA" w:rsidP="00595BD7">
      <w:pPr>
        <w:spacing w:after="160" w:line="276" w:lineRule="auto"/>
        <w:jc w:val="both"/>
        <w:rPr>
          <w:rFonts w:asciiTheme="majorHAnsi" w:hAnsiTheme="majorHAnsi"/>
        </w:rPr>
      </w:pPr>
      <w:r w:rsidRPr="00B56BF0">
        <w:rPr>
          <w:rFonts w:asciiTheme="majorHAnsi" w:hAnsiTheme="majorHAnsi"/>
        </w:rPr>
        <w:t xml:space="preserve">E, por fim, </w:t>
      </w:r>
      <w:r w:rsidR="00AD21C9">
        <w:rPr>
          <w:rFonts w:asciiTheme="majorHAnsi" w:hAnsiTheme="majorHAnsi"/>
        </w:rPr>
        <w:t xml:space="preserve">agradeço </w:t>
      </w:r>
      <w:r w:rsidRPr="00B56BF0">
        <w:rPr>
          <w:rFonts w:asciiTheme="majorHAnsi" w:hAnsiTheme="majorHAnsi"/>
        </w:rPr>
        <w:t xml:space="preserve">ao Daniel, meu namorado e companheiro, com quem tenho o prazer de conviver, de conversar sobre o mestrado e todo o resto, que tanto me ajuda em fases de muita ansiedade e que compartilha comigo as felicidades do projeto, mesmo sempre “achando tudo </w:t>
      </w:r>
      <w:r w:rsidRPr="00B56BF0">
        <w:rPr>
          <w:rFonts w:asciiTheme="majorHAnsi" w:hAnsiTheme="majorHAnsi"/>
        </w:rPr>
        <w:lastRenderedPageBreak/>
        <w:t>muito difícil”. Meu amor, obrigada por todo o carinho, a paciência e o aconchego (e por ter cuidado da casa sozinho no último semestre!)</w:t>
      </w:r>
    </w:p>
    <w:p w14:paraId="1BADF758" w14:textId="3F6C036A" w:rsidR="00666655" w:rsidRPr="005D2103" w:rsidRDefault="00666655" w:rsidP="00457151">
      <w:pPr>
        <w:pStyle w:val="p1"/>
        <w:spacing w:line="360" w:lineRule="auto"/>
        <w:contextualSpacing/>
        <w:jc w:val="left"/>
        <w:rPr>
          <w:rFonts w:ascii="Calibri" w:hAnsi="Calibri"/>
          <w:b/>
          <w:color w:val="000000" w:themeColor="text1"/>
          <w:sz w:val="28"/>
          <w:szCs w:val="28"/>
        </w:rPr>
      </w:pPr>
      <w:r w:rsidRPr="00B77089">
        <w:rPr>
          <w:rFonts w:ascii="Calibri" w:hAnsi="Calibri"/>
          <w:b/>
          <w:noProof/>
          <w:color w:val="000000" w:themeColor="text1"/>
          <w:sz w:val="28"/>
          <w:szCs w:val="28"/>
          <w:lang w:val="en-US"/>
        </w:rPr>
        <mc:AlternateContent>
          <mc:Choice Requires="wps">
            <w:drawing>
              <wp:anchor distT="0" distB="0" distL="114300" distR="114300" simplePos="0" relativeHeight="251701248" behindDoc="0" locked="0" layoutInCell="1" allowOverlap="1" wp14:anchorId="06859245" wp14:editId="28141A97">
                <wp:simplePos x="0" y="0"/>
                <wp:positionH relativeFrom="column">
                  <wp:posOffset>-975327</wp:posOffset>
                </wp:positionH>
                <wp:positionV relativeFrom="paragraph">
                  <wp:posOffset>342800</wp:posOffset>
                </wp:positionV>
                <wp:extent cx="7657580" cy="0"/>
                <wp:effectExtent l="0" t="0" r="13335" b="25400"/>
                <wp:wrapNone/>
                <wp:docPr id="49" name="Straight Connector 49"/>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70151" id="Straight Connector 49"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" strokecolor="#ed7d31 [3205]" strokeweight="2.5pt">
                <v:stroke joinstyle="miter"/>
              </v:line>
            </w:pict>
          </mc:Fallback>
        </mc:AlternateContent>
      </w:r>
      <w:r w:rsidRPr="00011943">
        <w:rPr>
          <w:rFonts w:ascii="Calibri" w:hAnsi="Calibri"/>
          <w:b/>
          <w:noProof/>
          <w:color w:val="7F7F7F" w:themeColor="text1" w:themeTint="80"/>
          <w:sz w:val="28"/>
          <w:szCs w:val="28"/>
          <w:lang w:val="en-US"/>
        </w:rPr>
        <mc:AlternateContent>
          <mc:Choice Requires="wps">
            <w:drawing>
              <wp:anchor distT="0" distB="0" distL="114300" distR="114300" simplePos="0" relativeHeight="251702272" behindDoc="0" locked="0" layoutInCell="1" allowOverlap="1" wp14:anchorId="07FF062A" wp14:editId="5D9C1F9F">
                <wp:simplePos x="0" y="0"/>
                <wp:positionH relativeFrom="column">
                  <wp:posOffset>-976630</wp:posOffset>
                </wp:positionH>
                <wp:positionV relativeFrom="paragraph">
                  <wp:posOffset>-222250</wp:posOffset>
                </wp:positionV>
                <wp:extent cx="7655560" cy="2540"/>
                <wp:effectExtent l="0" t="0" r="40640" b="48260"/>
                <wp:wrapNone/>
                <wp:docPr id="50" name="Straight Connector 5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C86D88" id="Straight Connector 50" o:spid="_x0000_s1026" style="position:absolute;flip:y;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u0dca+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rPr>
          <w:rFonts w:ascii="Calibri" w:hAnsi="Calibri"/>
          <w:b/>
          <w:color w:val="000000" w:themeColor="text1"/>
          <w:sz w:val="28"/>
          <w:szCs w:val="28"/>
        </w:rPr>
        <w:t>ÍNDICE</w:t>
      </w:r>
    </w:p>
    <w:p w14:paraId="424FCD30" w14:textId="77777777" w:rsidR="005D2103" w:rsidRDefault="005D2103" w:rsidP="005D2103">
      <w:pPr>
        <w:pStyle w:val="TOC1"/>
        <w:spacing w:line="276" w:lineRule="auto"/>
        <w:rPr>
          <w:color w:val="7F7F7F" w:themeColor="text1" w:themeTint="80"/>
          <w:sz w:val="24"/>
          <w:szCs w:val="24"/>
        </w:rPr>
      </w:pPr>
    </w:p>
    <w:p w14:paraId="5E561CC4" w14:textId="77777777" w:rsidR="005D2103" w:rsidRDefault="00457151" w:rsidP="005D2103">
      <w:pPr>
        <w:pStyle w:val="TOC1"/>
        <w:spacing w:line="276" w:lineRule="auto"/>
        <w:rPr>
          <w:rFonts w:eastAsiaTheme="minorEastAsia"/>
          <w:b w:val="0"/>
          <w:bCs w:val="0"/>
          <w:caps w:val="0"/>
          <w:noProof/>
          <w:sz w:val="24"/>
          <w:szCs w:val="24"/>
          <w:u w:val="none"/>
          <w:lang w:val="en-US"/>
        </w:rPr>
      </w:pPr>
      <w:r w:rsidRPr="00A72B24">
        <w:rPr>
          <w:color w:val="7F7F7F" w:themeColor="text1" w:themeTint="80"/>
          <w:sz w:val="24"/>
          <w:szCs w:val="24"/>
        </w:rPr>
        <w:fldChar w:fldCharType="begin"/>
      </w:r>
      <w:r w:rsidRPr="0041075A">
        <w:rPr>
          <w:color w:val="7F7F7F" w:themeColor="text1" w:themeTint="80"/>
          <w:sz w:val="24"/>
          <w:szCs w:val="24"/>
        </w:rPr>
        <w:instrText xml:space="preserve"> TOC \o "1-3" </w:instrText>
      </w:r>
      <w:r w:rsidRPr="00A72B24">
        <w:rPr>
          <w:color w:val="7F7F7F" w:themeColor="text1" w:themeTint="80"/>
          <w:sz w:val="24"/>
          <w:szCs w:val="24"/>
        </w:rPr>
        <w:fldChar w:fldCharType="separate"/>
      </w:r>
      <w:r w:rsidR="005D2103">
        <w:rPr>
          <w:noProof/>
        </w:rPr>
        <w:t>1</w:t>
      </w:r>
      <w:r w:rsidR="005D2103">
        <w:rPr>
          <w:rFonts w:eastAsiaTheme="minorEastAsia"/>
          <w:b w:val="0"/>
          <w:bCs w:val="0"/>
          <w:caps w:val="0"/>
          <w:noProof/>
          <w:sz w:val="24"/>
          <w:szCs w:val="24"/>
          <w:u w:val="none"/>
          <w:lang w:val="en-US"/>
        </w:rPr>
        <w:tab/>
      </w:r>
      <w:r w:rsidR="005D2103" w:rsidRPr="00C41FFC">
        <w:rPr>
          <w:noProof/>
          <w:color w:val="000000" w:themeColor="text1"/>
        </w:rPr>
        <w:t>RESUMO</w:t>
      </w:r>
      <w:r w:rsidR="005D2103">
        <w:rPr>
          <w:noProof/>
        </w:rPr>
        <w:tab/>
      </w:r>
      <w:r w:rsidR="005D2103">
        <w:rPr>
          <w:noProof/>
        </w:rPr>
        <w:fldChar w:fldCharType="begin"/>
      </w:r>
      <w:r w:rsidR="005D2103">
        <w:rPr>
          <w:noProof/>
        </w:rPr>
        <w:instrText xml:space="preserve"> PAGEREF _Toc487883785 \h </w:instrText>
      </w:r>
      <w:r w:rsidR="005D2103">
        <w:rPr>
          <w:noProof/>
        </w:rPr>
      </w:r>
      <w:r w:rsidR="005D2103">
        <w:rPr>
          <w:noProof/>
        </w:rPr>
        <w:fldChar w:fldCharType="separate"/>
      </w:r>
      <w:r w:rsidR="001B315A">
        <w:rPr>
          <w:noProof/>
        </w:rPr>
        <w:t>11</w:t>
      </w:r>
      <w:r w:rsidR="005D2103">
        <w:rPr>
          <w:noProof/>
        </w:rPr>
        <w:fldChar w:fldCharType="end"/>
      </w:r>
    </w:p>
    <w:p w14:paraId="289A80C4"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2</w:t>
      </w:r>
      <w:r>
        <w:rPr>
          <w:rFonts w:eastAsiaTheme="minorEastAsia"/>
          <w:b w:val="0"/>
          <w:bCs w:val="0"/>
          <w:caps w:val="0"/>
          <w:noProof/>
          <w:sz w:val="24"/>
          <w:szCs w:val="24"/>
          <w:u w:val="none"/>
          <w:lang w:val="en-US"/>
        </w:rPr>
        <w:tab/>
      </w:r>
      <w:r w:rsidRPr="00C41FFC">
        <w:rPr>
          <w:noProof/>
          <w:color w:val="000000" w:themeColor="text1"/>
        </w:rPr>
        <w:t>ABSTRACT</w:t>
      </w:r>
      <w:r>
        <w:rPr>
          <w:noProof/>
        </w:rPr>
        <w:tab/>
      </w:r>
      <w:r>
        <w:rPr>
          <w:noProof/>
        </w:rPr>
        <w:fldChar w:fldCharType="begin"/>
      </w:r>
      <w:r>
        <w:rPr>
          <w:noProof/>
        </w:rPr>
        <w:instrText xml:space="preserve"> PAGEREF _Toc487883786 \h </w:instrText>
      </w:r>
      <w:r>
        <w:rPr>
          <w:noProof/>
        </w:rPr>
      </w:r>
      <w:r>
        <w:rPr>
          <w:noProof/>
        </w:rPr>
        <w:fldChar w:fldCharType="separate"/>
      </w:r>
      <w:r w:rsidR="001B315A">
        <w:rPr>
          <w:noProof/>
        </w:rPr>
        <w:t>12</w:t>
      </w:r>
      <w:r>
        <w:rPr>
          <w:noProof/>
        </w:rPr>
        <w:fldChar w:fldCharType="end"/>
      </w:r>
    </w:p>
    <w:p w14:paraId="4A4AB8D1"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3</w:t>
      </w:r>
      <w:r>
        <w:rPr>
          <w:rFonts w:eastAsiaTheme="minorEastAsia"/>
          <w:b w:val="0"/>
          <w:bCs w:val="0"/>
          <w:caps w:val="0"/>
          <w:noProof/>
          <w:sz w:val="24"/>
          <w:szCs w:val="24"/>
          <w:u w:val="none"/>
          <w:lang w:val="en-US"/>
        </w:rPr>
        <w:tab/>
      </w:r>
      <w:r w:rsidRPr="00C41FFC">
        <w:rPr>
          <w:noProof/>
          <w:color w:val="000000" w:themeColor="text1"/>
        </w:rPr>
        <w:t>PREFÁCIO</w:t>
      </w:r>
      <w:r>
        <w:rPr>
          <w:noProof/>
        </w:rPr>
        <w:tab/>
      </w:r>
      <w:r>
        <w:rPr>
          <w:noProof/>
        </w:rPr>
        <w:fldChar w:fldCharType="begin"/>
      </w:r>
      <w:r>
        <w:rPr>
          <w:noProof/>
        </w:rPr>
        <w:instrText xml:space="preserve"> PAGEREF _Toc487883787 \h </w:instrText>
      </w:r>
      <w:r>
        <w:rPr>
          <w:noProof/>
        </w:rPr>
      </w:r>
      <w:r>
        <w:rPr>
          <w:noProof/>
        </w:rPr>
        <w:fldChar w:fldCharType="separate"/>
      </w:r>
      <w:r w:rsidR="001B315A">
        <w:rPr>
          <w:noProof/>
        </w:rPr>
        <w:t>13</w:t>
      </w:r>
      <w:r>
        <w:rPr>
          <w:noProof/>
        </w:rPr>
        <w:fldChar w:fldCharType="end"/>
      </w:r>
    </w:p>
    <w:p w14:paraId="2FA10D0F"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4</w:t>
      </w:r>
      <w:r>
        <w:rPr>
          <w:rFonts w:eastAsiaTheme="minorEastAsia"/>
          <w:b w:val="0"/>
          <w:bCs w:val="0"/>
          <w:caps w:val="0"/>
          <w:noProof/>
          <w:sz w:val="24"/>
          <w:szCs w:val="24"/>
          <w:u w:val="none"/>
          <w:lang w:val="en-US"/>
        </w:rPr>
        <w:tab/>
      </w:r>
      <w:r w:rsidRPr="00C41FFC">
        <w:rPr>
          <w:noProof/>
          <w:color w:val="000000" w:themeColor="text1"/>
        </w:rPr>
        <w:t>INTRODUÇÃO</w:t>
      </w:r>
      <w:r>
        <w:rPr>
          <w:noProof/>
        </w:rPr>
        <w:tab/>
      </w:r>
      <w:r>
        <w:rPr>
          <w:noProof/>
        </w:rPr>
        <w:fldChar w:fldCharType="begin"/>
      </w:r>
      <w:r>
        <w:rPr>
          <w:noProof/>
        </w:rPr>
        <w:instrText xml:space="preserve"> PAGEREF _Toc487883788 \h </w:instrText>
      </w:r>
      <w:r>
        <w:rPr>
          <w:noProof/>
        </w:rPr>
      </w:r>
      <w:r>
        <w:rPr>
          <w:noProof/>
        </w:rPr>
        <w:fldChar w:fldCharType="separate"/>
      </w:r>
      <w:r w:rsidR="001B315A">
        <w:rPr>
          <w:noProof/>
        </w:rPr>
        <w:t>17</w:t>
      </w:r>
      <w:r>
        <w:rPr>
          <w:noProof/>
        </w:rPr>
        <w:fldChar w:fldCharType="end"/>
      </w:r>
    </w:p>
    <w:p w14:paraId="507EB7D6"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5</w:t>
      </w:r>
      <w:r>
        <w:rPr>
          <w:rFonts w:eastAsiaTheme="minorEastAsia"/>
          <w:b w:val="0"/>
          <w:bCs w:val="0"/>
          <w:caps w:val="0"/>
          <w:noProof/>
          <w:sz w:val="24"/>
          <w:szCs w:val="24"/>
          <w:u w:val="none"/>
          <w:lang w:val="en-US"/>
        </w:rPr>
        <w:tab/>
      </w:r>
      <w:r w:rsidRPr="00C41FFC">
        <w:rPr>
          <w:noProof/>
          <w:color w:val="000000" w:themeColor="text1"/>
        </w:rPr>
        <w:t>MATERIAL E MÉTODOS</w:t>
      </w:r>
      <w:r>
        <w:rPr>
          <w:noProof/>
        </w:rPr>
        <w:tab/>
      </w:r>
      <w:r>
        <w:rPr>
          <w:noProof/>
        </w:rPr>
        <w:fldChar w:fldCharType="begin"/>
      </w:r>
      <w:r>
        <w:rPr>
          <w:noProof/>
        </w:rPr>
        <w:instrText xml:space="preserve"> PAGEREF _Toc487883789 \h </w:instrText>
      </w:r>
      <w:r>
        <w:rPr>
          <w:noProof/>
        </w:rPr>
      </w:r>
      <w:r>
        <w:rPr>
          <w:noProof/>
        </w:rPr>
        <w:fldChar w:fldCharType="separate"/>
      </w:r>
      <w:r w:rsidR="001B315A">
        <w:rPr>
          <w:noProof/>
        </w:rPr>
        <w:t>26</w:t>
      </w:r>
      <w:r>
        <w:rPr>
          <w:noProof/>
        </w:rPr>
        <w:fldChar w:fldCharType="end"/>
      </w:r>
    </w:p>
    <w:p w14:paraId="285F8035"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5.1 </w:t>
      </w:r>
      <w:r>
        <w:rPr>
          <w:rFonts w:eastAsiaTheme="minorEastAsia"/>
          <w:b w:val="0"/>
          <w:bCs w:val="0"/>
          <w:smallCaps w:val="0"/>
          <w:noProof/>
          <w:sz w:val="24"/>
          <w:szCs w:val="24"/>
          <w:lang w:val="en-US"/>
        </w:rPr>
        <w:tab/>
      </w:r>
      <w:r w:rsidRPr="00C41FFC">
        <w:rPr>
          <w:noProof/>
          <w:color w:val="000000" w:themeColor="text1"/>
        </w:rPr>
        <w:t>Descrição do modelo</w:t>
      </w:r>
      <w:r>
        <w:rPr>
          <w:noProof/>
        </w:rPr>
        <w:tab/>
      </w:r>
      <w:r>
        <w:rPr>
          <w:noProof/>
        </w:rPr>
        <w:fldChar w:fldCharType="begin"/>
      </w:r>
      <w:r>
        <w:rPr>
          <w:noProof/>
        </w:rPr>
        <w:instrText xml:space="preserve"> PAGEREF _Toc487883790 \h </w:instrText>
      </w:r>
      <w:r>
        <w:rPr>
          <w:noProof/>
        </w:rPr>
      </w:r>
      <w:r>
        <w:rPr>
          <w:noProof/>
        </w:rPr>
        <w:fldChar w:fldCharType="separate"/>
      </w:r>
      <w:r w:rsidR="001B315A">
        <w:rPr>
          <w:noProof/>
        </w:rPr>
        <w:t>26</w:t>
      </w:r>
      <w:r>
        <w:rPr>
          <w:noProof/>
        </w:rPr>
        <w:fldChar w:fldCharType="end"/>
      </w:r>
    </w:p>
    <w:p w14:paraId="72C64792"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5.2 </w:t>
      </w:r>
      <w:r>
        <w:rPr>
          <w:rFonts w:eastAsiaTheme="minorEastAsia"/>
          <w:b w:val="0"/>
          <w:bCs w:val="0"/>
          <w:smallCaps w:val="0"/>
          <w:noProof/>
          <w:sz w:val="24"/>
          <w:szCs w:val="24"/>
          <w:lang w:val="en-US"/>
        </w:rPr>
        <w:tab/>
      </w:r>
      <w:r w:rsidRPr="00C41FFC">
        <w:rPr>
          <w:noProof/>
          <w:color w:val="000000" w:themeColor="text1"/>
        </w:rPr>
        <w:t>Cenários simulados</w:t>
      </w:r>
      <w:r>
        <w:rPr>
          <w:noProof/>
        </w:rPr>
        <w:tab/>
      </w:r>
      <w:r>
        <w:rPr>
          <w:noProof/>
        </w:rPr>
        <w:fldChar w:fldCharType="begin"/>
      </w:r>
      <w:r>
        <w:rPr>
          <w:noProof/>
        </w:rPr>
        <w:instrText xml:space="preserve"> PAGEREF _Toc487883791 \h </w:instrText>
      </w:r>
      <w:r>
        <w:rPr>
          <w:noProof/>
        </w:rPr>
      </w:r>
      <w:r>
        <w:rPr>
          <w:noProof/>
        </w:rPr>
        <w:fldChar w:fldCharType="separate"/>
      </w:r>
      <w:r w:rsidR="001B315A">
        <w:rPr>
          <w:noProof/>
        </w:rPr>
        <w:t>27</w:t>
      </w:r>
      <w:r>
        <w:rPr>
          <w:noProof/>
        </w:rPr>
        <w:fldChar w:fldCharType="end"/>
      </w:r>
    </w:p>
    <w:p w14:paraId="3BB48F78"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5.3 </w:t>
      </w:r>
      <w:r>
        <w:rPr>
          <w:rFonts w:eastAsiaTheme="minorEastAsia"/>
          <w:b w:val="0"/>
          <w:bCs w:val="0"/>
          <w:smallCaps w:val="0"/>
          <w:noProof/>
          <w:sz w:val="24"/>
          <w:szCs w:val="24"/>
          <w:lang w:val="en-US"/>
        </w:rPr>
        <w:tab/>
      </w:r>
      <w:r w:rsidRPr="00C41FFC">
        <w:rPr>
          <w:noProof/>
          <w:color w:val="000000" w:themeColor="text1"/>
        </w:rPr>
        <w:t>Variáveis operacionais</w:t>
      </w:r>
      <w:r>
        <w:rPr>
          <w:noProof/>
        </w:rPr>
        <w:tab/>
      </w:r>
      <w:r>
        <w:rPr>
          <w:noProof/>
        </w:rPr>
        <w:fldChar w:fldCharType="begin"/>
      </w:r>
      <w:r>
        <w:rPr>
          <w:noProof/>
        </w:rPr>
        <w:instrText xml:space="preserve"> PAGEREF _Toc487883792 \h </w:instrText>
      </w:r>
      <w:r>
        <w:rPr>
          <w:noProof/>
        </w:rPr>
      </w:r>
      <w:r>
        <w:rPr>
          <w:noProof/>
        </w:rPr>
        <w:fldChar w:fldCharType="separate"/>
      </w:r>
      <w:r w:rsidR="001B315A">
        <w:rPr>
          <w:noProof/>
        </w:rPr>
        <w:t>31</w:t>
      </w:r>
      <w:r>
        <w:rPr>
          <w:noProof/>
        </w:rPr>
        <w:fldChar w:fldCharType="end"/>
      </w:r>
    </w:p>
    <w:p w14:paraId="18F0C9EF" w14:textId="77777777" w:rsidR="005D2103" w:rsidRDefault="005D2103" w:rsidP="005D2103">
      <w:pPr>
        <w:pStyle w:val="TOC3"/>
        <w:tabs>
          <w:tab w:val="left" w:pos="686"/>
          <w:tab w:val="right" w:pos="9010"/>
        </w:tabs>
        <w:spacing w:line="276" w:lineRule="auto"/>
        <w:rPr>
          <w:rFonts w:eastAsiaTheme="minorEastAsia"/>
          <w:smallCaps w:val="0"/>
          <w:noProof/>
          <w:sz w:val="24"/>
          <w:szCs w:val="24"/>
          <w:lang w:val="en-US"/>
        </w:rPr>
      </w:pPr>
      <w:r w:rsidRPr="00C41FFC">
        <w:rPr>
          <w:noProof/>
        </w:rPr>
        <w:t>5.3.1</w:t>
      </w:r>
      <w:r>
        <w:rPr>
          <w:rFonts w:eastAsiaTheme="minorEastAsia"/>
          <w:smallCaps w:val="0"/>
          <w:noProof/>
          <w:sz w:val="24"/>
          <w:szCs w:val="24"/>
          <w:lang w:val="en-US"/>
        </w:rPr>
        <w:tab/>
      </w:r>
      <w:r w:rsidRPr="00C41FFC">
        <w:rPr>
          <w:noProof/>
        </w:rPr>
        <w:t>Variáveis de interesse</w:t>
      </w:r>
      <w:r>
        <w:rPr>
          <w:noProof/>
        </w:rPr>
        <w:tab/>
      </w:r>
      <w:r>
        <w:rPr>
          <w:noProof/>
        </w:rPr>
        <w:fldChar w:fldCharType="begin"/>
      </w:r>
      <w:r>
        <w:rPr>
          <w:noProof/>
        </w:rPr>
        <w:instrText xml:space="preserve"> PAGEREF _Toc487883793 \h </w:instrText>
      </w:r>
      <w:r>
        <w:rPr>
          <w:noProof/>
        </w:rPr>
      </w:r>
      <w:r>
        <w:rPr>
          <w:noProof/>
        </w:rPr>
        <w:fldChar w:fldCharType="separate"/>
      </w:r>
      <w:r w:rsidR="001B315A">
        <w:rPr>
          <w:noProof/>
        </w:rPr>
        <w:t>31</w:t>
      </w:r>
      <w:r>
        <w:rPr>
          <w:noProof/>
        </w:rPr>
        <w:fldChar w:fldCharType="end"/>
      </w:r>
    </w:p>
    <w:p w14:paraId="687F9968" w14:textId="77777777" w:rsidR="005D2103" w:rsidRDefault="005D2103" w:rsidP="005D2103">
      <w:pPr>
        <w:pStyle w:val="TOC3"/>
        <w:tabs>
          <w:tab w:val="left" w:pos="686"/>
          <w:tab w:val="right" w:pos="9010"/>
        </w:tabs>
        <w:spacing w:line="276" w:lineRule="auto"/>
        <w:rPr>
          <w:rFonts w:eastAsiaTheme="minorEastAsia"/>
          <w:smallCaps w:val="0"/>
          <w:noProof/>
          <w:sz w:val="24"/>
          <w:szCs w:val="24"/>
          <w:lang w:val="en-US"/>
        </w:rPr>
      </w:pPr>
      <w:r w:rsidRPr="00C41FFC">
        <w:rPr>
          <w:noProof/>
        </w:rPr>
        <w:t>5.3.2</w:t>
      </w:r>
      <w:r>
        <w:rPr>
          <w:rFonts w:eastAsiaTheme="minorEastAsia"/>
          <w:smallCaps w:val="0"/>
          <w:noProof/>
          <w:sz w:val="24"/>
          <w:szCs w:val="24"/>
          <w:lang w:val="en-US"/>
        </w:rPr>
        <w:tab/>
      </w:r>
      <w:r w:rsidRPr="00C41FFC">
        <w:rPr>
          <w:noProof/>
        </w:rPr>
        <w:t>Variáveis preditoras</w:t>
      </w:r>
      <w:r>
        <w:rPr>
          <w:noProof/>
        </w:rPr>
        <w:tab/>
      </w:r>
      <w:r>
        <w:rPr>
          <w:noProof/>
        </w:rPr>
        <w:fldChar w:fldCharType="begin"/>
      </w:r>
      <w:r>
        <w:rPr>
          <w:noProof/>
        </w:rPr>
        <w:instrText xml:space="preserve"> PAGEREF _Toc487883794 \h </w:instrText>
      </w:r>
      <w:r>
        <w:rPr>
          <w:noProof/>
        </w:rPr>
      </w:r>
      <w:r>
        <w:rPr>
          <w:noProof/>
        </w:rPr>
        <w:fldChar w:fldCharType="separate"/>
      </w:r>
      <w:r w:rsidR="001B315A">
        <w:rPr>
          <w:noProof/>
        </w:rPr>
        <w:t>32</w:t>
      </w:r>
      <w:r>
        <w:rPr>
          <w:noProof/>
        </w:rPr>
        <w:fldChar w:fldCharType="end"/>
      </w:r>
    </w:p>
    <w:p w14:paraId="022D24D8"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5.4 </w:t>
      </w:r>
      <w:r>
        <w:rPr>
          <w:rFonts w:eastAsiaTheme="minorEastAsia"/>
          <w:b w:val="0"/>
          <w:bCs w:val="0"/>
          <w:smallCaps w:val="0"/>
          <w:noProof/>
          <w:sz w:val="24"/>
          <w:szCs w:val="24"/>
          <w:lang w:val="en-US"/>
        </w:rPr>
        <w:tab/>
      </w:r>
      <w:r w:rsidRPr="00C41FFC">
        <w:rPr>
          <w:noProof/>
          <w:color w:val="000000" w:themeColor="text1"/>
        </w:rPr>
        <w:t>Análise dos dados</w:t>
      </w:r>
      <w:r>
        <w:rPr>
          <w:noProof/>
        </w:rPr>
        <w:tab/>
      </w:r>
      <w:r>
        <w:rPr>
          <w:noProof/>
        </w:rPr>
        <w:fldChar w:fldCharType="begin"/>
      </w:r>
      <w:r>
        <w:rPr>
          <w:noProof/>
        </w:rPr>
        <w:instrText xml:space="preserve"> PAGEREF _Toc487883795 \h </w:instrText>
      </w:r>
      <w:r>
        <w:rPr>
          <w:noProof/>
        </w:rPr>
      </w:r>
      <w:r>
        <w:rPr>
          <w:noProof/>
        </w:rPr>
        <w:fldChar w:fldCharType="separate"/>
      </w:r>
      <w:r w:rsidR="001B315A">
        <w:rPr>
          <w:noProof/>
        </w:rPr>
        <w:t>32</w:t>
      </w:r>
      <w:r>
        <w:rPr>
          <w:noProof/>
        </w:rPr>
        <w:fldChar w:fldCharType="end"/>
      </w:r>
    </w:p>
    <w:p w14:paraId="18EB21D3"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6</w:t>
      </w:r>
      <w:r>
        <w:rPr>
          <w:rFonts w:eastAsiaTheme="minorEastAsia"/>
          <w:b w:val="0"/>
          <w:bCs w:val="0"/>
          <w:caps w:val="0"/>
          <w:noProof/>
          <w:sz w:val="24"/>
          <w:szCs w:val="24"/>
          <w:u w:val="none"/>
          <w:lang w:val="en-US"/>
        </w:rPr>
        <w:tab/>
      </w:r>
      <w:r w:rsidRPr="00C41FFC">
        <w:rPr>
          <w:noProof/>
          <w:color w:val="000000" w:themeColor="text1"/>
        </w:rPr>
        <w:t>RESULTADOS</w:t>
      </w:r>
      <w:r>
        <w:rPr>
          <w:noProof/>
        </w:rPr>
        <w:tab/>
      </w:r>
      <w:r>
        <w:rPr>
          <w:noProof/>
        </w:rPr>
        <w:fldChar w:fldCharType="begin"/>
      </w:r>
      <w:r>
        <w:rPr>
          <w:noProof/>
        </w:rPr>
        <w:instrText xml:space="preserve"> PAGEREF _Toc487883796 \h </w:instrText>
      </w:r>
      <w:r>
        <w:rPr>
          <w:noProof/>
        </w:rPr>
      </w:r>
      <w:r>
        <w:rPr>
          <w:noProof/>
        </w:rPr>
        <w:fldChar w:fldCharType="separate"/>
      </w:r>
      <w:r w:rsidR="001B315A">
        <w:rPr>
          <w:noProof/>
        </w:rPr>
        <w:t>35</w:t>
      </w:r>
      <w:r>
        <w:rPr>
          <w:noProof/>
        </w:rPr>
        <w:fldChar w:fldCharType="end"/>
      </w:r>
    </w:p>
    <w:p w14:paraId="0F7D6DB4"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6.1 </w:t>
      </w:r>
      <w:r>
        <w:rPr>
          <w:rFonts w:eastAsiaTheme="minorEastAsia"/>
          <w:b w:val="0"/>
          <w:bCs w:val="0"/>
          <w:smallCaps w:val="0"/>
          <w:noProof/>
          <w:sz w:val="24"/>
          <w:szCs w:val="24"/>
          <w:lang w:val="en-US"/>
        </w:rPr>
        <w:tab/>
      </w:r>
      <w:r w:rsidRPr="00C41FFC">
        <w:rPr>
          <w:noProof/>
          <w:color w:val="000000" w:themeColor="text1"/>
        </w:rPr>
        <w:t>Cenário evolutivo: uma população com mutação</w:t>
      </w:r>
      <w:r>
        <w:rPr>
          <w:noProof/>
        </w:rPr>
        <w:tab/>
      </w:r>
      <w:r>
        <w:rPr>
          <w:noProof/>
        </w:rPr>
        <w:fldChar w:fldCharType="begin"/>
      </w:r>
      <w:r>
        <w:rPr>
          <w:noProof/>
        </w:rPr>
        <w:instrText xml:space="preserve"> PAGEREF _Toc487883797 \h </w:instrText>
      </w:r>
      <w:r>
        <w:rPr>
          <w:noProof/>
        </w:rPr>
      </w:r>
      <w:r>
        <w:rPr>
          <w:noProof/>
        </w:rPr>
        <w:fldChar w:fldCharType="separate"/>
      </w:r>
      <w:r w:rsidR="001B315A">
        <w:rPr>
          <w:noProof/>
        </w:rPr>
        <w:t>35</w:t>
      </w:r>
      <w:r>
        <w:rPr>
          <w:noProof/>
        </w:rPr>
        <w:fldChar w:fldCharType="end"/>
      </w:r>
    </w:p>
    <w:p w14:paraId="59E658E6"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6.1.1 </w:t>
      </w:r>
      <w:r>
        <w:rPr>
          <w:rFonts w:eastAsiaTheme="minorEastAsia"/>
          <w:smallCaps w:val="0"/>
          <w:noProof/>
          <w:sz w:val="24"/>
          <w:szCs w:val="24"/>
          <w:lang w:val="en-US"/>
        </w:rPr>
        <w:tab/>
      </w:r>
      <w:r w:rsidRPr="00C41FFC">
        <w:rPr>
          <w:noProof/>
        </w:rPr>
        <w:t>Estratégia de vida média</w:t>
      </w:r>
      <w:r>
        <w:rPr>
          <w:noProof/>
        </w:rPr>
        <w:tab/>
      </w:r>
      <w:r>
        <w:rPr>
          <w:noProof/>
        </w:rPr>
        <w:fldChar w:fldCharType="begin"/>
      </w:r>
      <w:r>
        <w:rPr>
          <w:noProof/>
        </w:rPr>
        <w:instrText xml:space="preserve"> PAGEREF _Toc487883798 \h </w:instrText>
      </w:r>
      <w:r>
        <w:rPr>
          <w:noProof/>
        </w:rPr>
      </w:r>
      <w:r>
        <w:rPr>
          <w:noProof/>
        </w:rPr>
        <w:fldChar w:fldCharType="separate"/>
      </w:r>
      <w:r w:rsidR="001B315A">
        <w:rPr>
          <w:noProof/>
        </w:rPr>
        <w:t>35</w:t>
      </w:r>
      <w:r>
        <w:rPr>
          <w:noProof/>
        </w:rPr>
        <w:fldChar w:fldCharType="end"/>
      </w:r>
    </w:p>
    <w:p w14:paraId="74ED4678"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6.1.2 </w:t>
      </w:r>
      <w:r>
        <w:rPr>
          <w:rFonts w:eastAsiaTheme="minorEastAsia"/>
          <w:smallCaps w:val="0"/>
          <w:noProof/>
          <w:sz w:val="24"/>
          <w:szCs w:val="24"/>
          <w:lang w:val="en-US"/>
        </w:rPr>
        <w:tab/>
      </w:r>
      <w:r w:rsidRPr="00C41FFC">
        <w:rPr>
          <w:noProof/>
        </w:rPr>
        <w:t>Diversidade total de estratégias de vida</w:t>
      </w:r>
      <w:r>
        <w:rPr>
          <w:noProof/>
        </w:rPr>
        <w:tab/>
      </w:r>
      <w:r>
        <w:rPr>
          <w:noProof/>
        </w:rPr>
        <w:fldChar w:fldCharType="begin"/>
      </w:r>
      <w:r>
        <w:rPr>
          <w:noProof/>
        </w:rPr>
        <w:instrText xml:space="preserve"> PAGEREF _Toc487883799 \h </w:instrText>
      </w:r>
      <w:r>
        <w:rPr>
          <w:noProof/>
        </w:rPr>
      </w:r>
      <w:r>
        <w:rPr>
          <w:noProof/>
        </w:rPr>
        <w:fldChar w:fldCharType="separate"/>
      </w:r>
      <w:r w:rsidR="001B315A">
        <w:rPr>
          <w:noProof/>
        </w:rPr>
        <w:t>36</w:t>
      </w:r>
      <w:r>
        <w:rPr>
          <w:noProof/>
        </w:rPr>
        <w:fldChar w:fldCharType="end"/>
      </w:r>
    </w:p>
    <w:p w14:paraId="4DB55E68"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6.2 </w:t>
      </w:r>
      <w:r>
        <w:rPr>
          <w:rFonts w:eastAsiaTheme="minorEastAsia"/>
          <w:b w:val="0"/>
          <w:bCs w:val="0"/>
          <w:smallCaps w:val="0"/>
          <w:noProof/>
          <w:sz w:val="24"/>
          <w:szCs w:val="24"/>
          <w:lang w:val="en-US"/>
        </w:rPr>
        <w:tab/>
      </w:r>
      <w:r w:rsidRPr="00C41FFC">
        <w:rPr>
          <w:noProof/>
          <w:color w:val="000000" w:themeColor="text1"/>
        </w:rPr>
        <w:t>Cenário ecológico: diversas espécies sem mutação</w:t>
      </w:r>
      <w:r>
        <w:rPr>
          <w:noProof/>
        </w:rPr>
        <w:tab/>
      </w:r>
      <w:r>
        <w:rPr>
          <w:noProof/>
        </w:rPr>
        <w:fldChar w:fldCharType="begin"/>
      </w:r>
      <w:r>
        <w:rPr>
          <w:noProof/>
        </w:rPr>
        <w:instrText xml:space="preserve"> PAGEREF _Toc487883800 \h </w:instrText>
      </w:r>
      <w:r>
        <w:rPr>
          <w:noProof/>
        </w:rPr>
      </w:r>
      <w:r>
        <w:rPr>
          <w:noProof/>
        </w:rPr>
        <w:fldChar w:fldCharType="separate"/>
      </w:r>
      <w:r w:rsidR="001B315A">
        <w:rPr>
          <w:noProof/>
        </w:rPr>
        <w:t>37</w:t>
      </w:r>
      <w:r>
        <w:rPr>
          <w:noProof/>
        </w:rPr>
        <w:fldChar w:fldCharType="end"/>
      </w:r>
    </w:p>
    <w:p w14:paraId="41F39C84"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6.2.1 </w:t>
      </w:r>
      <w:r>
        <w:rPr>
          <w:rFonts w:eastAsiaTheme="minorEastAsia"/>
          <w:smallCaps w:val="0"/>
          <w:noProof/>
          <w:sz w:val="24"/>
          <w:szCs w:val="24"/>
          <w:lang w:val="en-US"/>
        </w:rPr>
        <w:tab/>
      </w:r>
      <w:r w:rsidRPr="00C41FFC">
        <w:rPr>
          <w:noProof/>
        </w:rPr>
        <w:t>Estratégia de vida média</w:t>
      </w:r>
      <w:r>
        <w:rPr>
          <w:noProof/>
        </w:rPr>
        <w:tab/>
      </w:r>
      <w:r>
        <w:rPr>
          <w:noProof/>
        </w:rPr>
        <w:fldChar w:fldCharType="begin"/>
      </w:r>
      <w:r>
        <w:rPr>
          <w:noProof/>
        </w:rPr>
        <w:instrText xml:space="preserve"> PAGEREF _Toc487883801 \h </w:instrText>
      </w:r>
      <w:r>
        <w:rPr>
          <w:noProof/>
        </w:rPr>
      </w:r>
      <w:r>
        <w:rPr>
          <w:noProof/>
        </w:rPr>
        <w:fldChar w:fldCharType="separate"/>
      </w:r>
      <w:r w:rsidR="001B315A">
        <w:rPr>
          <w:noProof/>
        </w:rPr>
        <w:t>38</w:t>
      </w:r>
      <w:r>
        <w:rPr>
          <w:noProof/>
        </w:rPr>
        <w:fldChar w:fldCharType="end"/>
      </w:r>
    </w:p>
    <w:p w14:paraId="39C83A89"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6.2.2 </w:t>
      </w:r>
      <w:r>
        <w:rPr>
          <w:rFonts w:eastAsiaTheme="minorEastAsia"/>
          <w:smallCaps w:val="0"/>
          <w:noProof/>
          <w:sz w:val="24"/>
          <w:szCs w:val="24"/>
          <w:lang w:val="en-US"/>
        </w:rPr>
        <w:tab/>
      </w:r>
      <w:r w:rsidRPr="00C41FFC">
        <w:rPr>
          <w:noProof/>
        </w:rPr>
        <w:t>Diversidade total de estratégias de vida</w:t>
      </w:r>
      <w:r>
        <w:rPr>
          <w:noProof/>
        </w:rPr>
        <w:tab/>
      </w:r>
      <w:r>
        <w:rPr>
          <w:noProof/>
        </w:rPr>
        <w:fldChar w:fldCharType="begin"/>
      </w:r>
      <w:r>
        <w:rPr>
          <w:noProof/>
        </w:rPr>
        <w:instrText xml:space="preserve"> PAGEREF _Toc487883802 \h </w:instrText>
      </w:r>
      <w:r>
        <w:rPr>
          <w:noProof/>
        </w:rPr>
      </w:r>
      <w:r>
        <w:rPr>
          <w:noProof/>
        </w:rPr>
        <w:fldChar w:fldCharType="separate"/>
      </w:r>
      <w:r w:rsidR="001B315A">
        <w:rPr>
          <w:noProof/>
        </w:rPr>
        <w:t>39</w:t>
      </w:r>
      <w:r>
        <w:rPr>
          <w:noProof/>
        </w:rPr>
        <w:fldChar w:fldCharType="end"/>
      </w:r>
    </w:p>
    <w:p w14:paraId="517A77A7"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6.2.3 </w:t>
      </w:r>
      <w:r>
        <w:rPr>
          <w:rFonts w:eastAsiaTheme="minorEastAsia"/>
          <w:smallCaps w:val="0"/>
          <w:noProof/>
          <w:sz w:val="24"/>
          <w:szCs w:val="24"/>
          <w:lang w:val="en-US"/>
        </w:rPr>
        <w:tab/>
      </w:r>
      <w:r w:rsidRPr="00C41FFC">
        <w:rPr>
          <w:noProof/>
        </w:rPr>
        <w:t>Heterogeneidade interespecífica de estratégias de vida</w:t>
      </w:r>
      <w:r>
        <w:rPr>
          <w:noProof/>
        </w:rPr>
        <w:tab/>
      </w:r>
      <w:r>
        <w:rPr>
          <w:noProof/>
        </w:rPr>
        <w:fldChar w:fldCharType="begin"/>
      </w:r>
      <w:r>
        <w:rPr>
          <w:noProof/>
        </w:rPr>
        <w:instrText xml:space="preserve"> PAGEREF _Toc487883803 \h </w:instrText>
      </w:r>
      <w:r>
        <w:rPr>
          <w:noProof/>
        </w:rPr>
      </w:r>
      <w:r>
        <w:rPr>
          <w:noProof/>
        </w:rPr>
        <w:fldChar w:fldCharType="separate"/>
      </w:r>
      <w:r w:rsidR="001B315A">
        <w:rPr>
          <w:noProof/>
        </w:rPr>
        <w:t>40</w:t>
      </w:r>
      <w:r>
        <w:rPr>
          <w:noProof/>
        </w:rPr>
        <w:fldChar w:fldCharType="end"/>
      </w:r>
    </w:p>
    <w:p w14:paraId="624D325C"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6.3 </w:t>
      </w:r>
      <w:r>
        <w:rPr>
          <w:rFonts w:eastAsiaTheme="minorEastAsia"/>
          <w:b w:val="0"/>
          <w:bCs w:val="0"/>
          <w:smallCaps w:val="0"/>
          <w:noProof/>
          <w:sz w:val="24"/>
          <w:szCs w:val="24"/>
          <w:lang w:val="en-US"/>
        </w:rPr>
        <w:tab/>
      </w:r>
      <w:r w:rsidRPr="00C41FFC">
        <w:rPr>
          <w:noProof/>
          <w:color w:val="000000" w:themeColor="text1"/>
        </w:rPr>
        <w:t>Cenário eco-evolutivo: diversas espécies com mutação</w:t>
      </w:r>
      <w:r>
        <w:rPr>
          <w:noProof/>
        </w:rPr>
        <w:tab/>
      </w:r>
      <w:r>
        <w:rPr>
          <w:noProof/>
        </w:rPr>
        <w:fldChar w:fldCharType="begin"/>
      </w:r>
      <w:r>
        <w:rPr>
          <w:noProof/>
        </w:rPr>
        <w:instrText xml:space="preserve"> PAGEREF _Toc487883804 \h </w:instrText>
      </w:r>
      <w:r>
        <w:rPr>
          <w:noProof/>
        </w:rPr>
      </w:r>
      <w:r>
        <w:rPr>
          <w:noProof/>
        </w:rPr>
        <w:fldChar w:fldCharType="separate"/>
      </w:r>
      <w:r w:rsidR="001B315A">
        <w:rPr>
          <w:noProof/>
        </w:rPr>
        <w:t>41</w:t>
      </w:r>
      <w:r>
        <w:rPr>
          <w:noProof/>
        </w:rPr>
        <w:fldChar w:fldCharType="end"/>
      </w:r>
    </w:p>
    <w:p w14:paraId="4691D474"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6.3.1 </w:t>
      </w:r>
      <w:r>
        <w:rPr>
          <w:rFonts w:eastAsiaTheme="minorEastAsia"/>
          <w:smallCaps w:val="0"/>
          <w:noProof/>
          <w:sz w:val="24"/>
          <w:szCs w:val="24"/>
          <w:lang w:val="en-US"/>
        </w:rPr>
        <w:tab/>
      </w:r>
      <w:r w:rsidRPr="00C41FFC">
        <w:rPr>
          <w:noProof/>
        </w:rPr>
        <w:t>Estratégia de vida média</w:t>
      </w:r>
      <w:r>
        <w:rPr>
          <w:noProof/>
        </w:rPr>
        <w:tab/>
      </w:r>
      <w:r>
        <w:rPr>
          <w:noProof/>
        </w:rPr>
        <w:fldChar w:fldCharType="begin"/>
      </w:r>
      <w:r>
        <w:rPr>
          <w:noProof/>
        </w:rPr>
        <w:instrText xml:space="preserve"> PAGEREF _Toc487883805 \h </w:instrText>
      </w:r>
      <w:r>
        <w:rPr>
          <w:noProof/>
        </w:rPr>
      </w:r>
      <w:r>
        <w:rPr>
          <w:noProof/>
        </w:rPr>
        <w:fldChar w:fldCharType="separate"/>
      </w:r>
      <w:r w:rsidR="001B315A">
        <w:rPr>
          <w:noProof/>
        </w:rPr>
        <w:t>42</w:t>
      </w:r>
      <w:r>
        <w:rPr>
          <w:noProof/>
        </w:rPr>
        <w:fldChar w:fldCharType="end"/>
      </w:r>
    </w:p>
    <w:p w14:paraId="63904898"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6.3.2 </w:t>
      </w:r>
      <w:r>
        <w:rPr>
          <w:rFonts w:eastAsiaTheme="minorEastAsia"/>
          <w:smallCaps w:val="0"/>
          <w:noProof/>
          <w:sz w:val="24"/>
          <w:szCs w:val="24"/>
          <w:lang w:val="en-US"/>
        </w:rPr>
        <w:tab/>
      </w:r>
      <w:r w:rsidRPr="00C41FFC">
        <w:rPr>
          <w:noProof/>
        </w:rPr>
        <w:t>Diversidade total de estratégias de vida</w:t>
      </w:r>
      <w:r>
        <w:rPr>
          <w:noProof/>
        </w:rPr>
        <w:tab/>
      </w:r>
      <w:r>
        <w:rPr>
          <w:noProof/>
        </w:rPr>
        <w:fldChar w:fldCharType="begin"/>
      </w:r>
      <w:r>
        <w:rPr>
          <w:noProof/>
        </w:rPr>
        <w:instrText xml:space="preserve"> PAGEREF _Toc487883806 \h </w:instrText>
      </w:r>
      <w:r>
        <w:rPr>
          <w:noProof/>
        </w:rPr>
      </w:r>
      <w:r>
        <w:rPr>
          <w:noProof/>
        </w:rPr>
        <w:fldChar w:fldCharType="separate"/>
      </w:r>
      <w:r w:rsidR="001B315A">
        <w:rPr>
          <w:noProof/>
        </w:rPr>
        <w:t>43</w:t>
      </w:r>
      <w:r>
        <w:rPr>
          <w:noProof/>
        </w:rPr>
        <w:fldChar w:fldCharType="end"/>
      </w:r>
    </w:p>
    <w:p w14:paraId="313DE2FC"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6.3.3 </w:t>
      </w:r>
      <w:r>
        <w:rPr>
          <w:rFonts w:eastAsiaTheme="minorEastAsia"/>
          <w:smallCaps w:val="0"/>
          <w:noProof/>
          <w:sz w:val="24"/>
          <w:szCs w:val="24"/>
          <w:lang w:val="en-US"/>
        </w:rPr>
        <w:tab/>
      </w:r>
      <w:r w:rsidRPr="00C41FFC">
        <w:rPr>
          <w:noProof/>
        </w:rPr>
        <w:t>Heterogeneidade interespecífica de estratégias de vida</w:t>
      </w:r>
      <w:r>
        <w:rPr>
          <w:noProof/>
        </w:rPr>
        <w:tab/>
      </w:r>
      <w:r>
        <w:rPr>
          <w:noProof/>
        </w:rPr>
        <w:fldChar w:fldCharType="begin"/>
      </w:r>
      <w:r>
        <w:rPr>
          <w:noProof/>
        </w:rPr>
        <w:instrText xml:space="preserve"> PAGEREF _Toc487883807 \h </w:instrText>
      </w:r>
      <w:r>
        <w:rPr>
          <w:noProof/>
        </w:rPr>
      </w:r>
      <w:r>
        <w:rPr>
          <w:noProof/>
        </w:rPr>
        <w:fldChar w:fldCharType="separate"/>
      </w:r>
      <w:r w:rsidR="001B315A">
        <w:rPr>
          <w:noProof/>
        </w:rPr>
        <w:t>44</w:t>
      </w:r>
      <w:r>
        <w:rPr>
          <w:noProof/>
        </w:rPr>
        <w:fldChar w:fldCharType="end"/>
      </w:r>
    </w:p>
    <w:p w14:paraId="2E39A960"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7</w:t>
      </w:r>
      <w:r>
        <w:rPr>
          <w:rFonts w:eastAsiaTheme="minorEastAsia"/>
          <w:b w:val="0"/>
          <w:bCs w:val="0"/>
          <w:caps w:val="0"/>
          <w:noProof/>
          <w:sz w:val="24"/>
          <w:szCs w:val="24"/>
          <w:u w:val="none"/>
          <w:lang w:val="en-US"/>
        </w:rPr>
        <w:tab/>
      </w:r>
      <w:r w:rsidRPr="00C41FFC">
        <w:rPr>
          <w:noProof/>
          <w:color w:val="000000" w:themeColor="text1"/>
        </w:rPr>
        <w:t>DISCUSSÃO</w:t>
      </w:r>
      <w:r>
        <w:rPr>
          <w:noProof/>
        </w:rPr>
        <w:tab/>
      </w:r>
      <w:r>
        <w:rPr>
          <w:noProof/>
        </w:rPr>
        <w:fldChar w:fldCharType="begin"/>
      </w:r>
      <w:r>
        <w:rPr>
          <w:noProof/>
        </w:rPr>
        <w:instrText xml:space="preserve"> PAGEREF _Toc487883808 \h </w:instrText>
      </w:r>
      <w:r>
        <w:rPr>
          <w:noProof/>
        </w:rPr>
      </w:r>
      <w:r>
        <w:rPr>
          <w:noProof/>
        </w:rPr>
        <w:fldChar w:fldCharType="separate"/>
      </w:r>
      <w:r w:rsidR="001B315A">
        <w:rPr>
          <w:noProof/>
        </w:rPr>
        <w:t>50</w:t>
      </w:r>
      <w:r>
        <w:rPr>
          <w:noProof/>
        </w:rPr>
        <w:fldChar w:fldCharType="end"/>
      </w:r>
    </w:p>
    <w:p w14:paraId="75239AD1"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8</w:t>
      </w:r>
      <w:r>
        <w:rPr>
          <w:rFonts w:eastAsiaTheme="minorEastAsia"/>
          <w:b w:val="0"/>
          <w:bCs w:val="0"/>
          <w:caps w:val="0"/>
          <w:noProof/>
          <w:sz w:val="24"/>
          <w:szCs w:val="24"/>
          <w:u w:val="none"/>
          <w:lang w:val="en-US"/>
        </w:rPr>
        <w:tab/>
      </w:r>
      <w:r w:rsidRPr="00C41FFC">
        <w:rPr>
          <w:noProof/>
          <w:color w:val="000000" w:themeColor="text1"/>
        </w:rPr>
        <w:t>CONCLUSÃO</w:t>
      </w:r>
      <w:r>
        <w:rPr>
          <w:noProof/>
        </w:rPr>
        <w:tab/>
      </w:r>
      <w:r>
        <w:rPr>
          <w:noProof/>
        </w:rPr>
        <w:fldChar w:fldCharType="begin"/>
      </w:r>
      <w:r>
        <w:rPr>
          <w:noProof/>
        </w:rPr>
        <w:instrText xml:space="preserve"> PAGEREF _Toc487883809 \h </w:instrText>
      </w:r>
      <w:r>
        <w:rPr>
          <w:noProof/>
        </w:rPr>
      </w:r>
      <w:r>
        <w:rPr>
          <w:noProof/>
        </w:rPr>
        <w:fldChar w:fldCharType="separate"/>
      </w:r>
      <w:r w:rsidR="001B315A">
        <w:rPr>
          <w:noProof/>
        </w:rPr>
        <w:t>61</w:t>
      </w:r>
      <w:r>
        <w:rPr>
          <w:noProof/>
        </w:rPr>
        <w:fldChar w:fldCharType="end"/>
      </w:r>
    </w:p>
    <w:p w14:paraId="71F7470C"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9</w:t>
      </w:r>
      <w:r>
        <w:rPr>
          <w:rFonts w:eastAsiaTheme="minorEastAsia"/>
          <w:b w:val="0"/>
          <w:bCs w:val="0"/>
          <w:caps w:val="0"/>
          <w:noProof/>
          <w:sz w:val="24"/>
          <w:szCs w:val="24"/>
          <w:u w:val="none"/>
          <w:lang w:val="en-US"/>
        </w:rPr>
        <w:tab/>
      </w:r>
      <w:r w:rsidRPr="00C41FFC">
        <w:rPr>
          <w:noProof/>
          <w:color w:val="000000" w:themeColor="text1"/>
        </w:rPr>
        <w:t>POSFÁCIO</w:t>
      </w:r>
      <w:r>
        <w:rPr>
          <w:noProof/>
        </w:rPr>
        <w:tab/>
      </w:r>
      <w:r>
        <w:rPr>
          <w:noProof/>
        </w:rPr>
        <w:fldChar w:fldCharType="begin"/>
      </w:r>
      <w:r>
        <w:rPr>
          <w:noProof/>
        </w:rPr>
        <w:instrText xml:space="preserve"> PAGEREF _Toc487883810 \h </w:instrText>
      </w:r>
      <w:r>
        <w:rPr>
          <w:noProof/>
        </w:rPr>
      </w:r>
      <w:r>
        <w:rPr>
          <w:noProof/>
        </w:rPr>
        <w:fldChar w:fldCharType="separate"/>
      </w:r>
      <w:r w:rsidR="001B315A">
        <w:rPr>
          <w:noProof/>
        </w:rPr>
        <w:t>62</w:t>
      </w:r>
      <w:r>
        <w:rPr>
          <w:noProof/>
        </w:rPr>
        <w:fldChar w:fldCharType="end"/>
      </w:r>
    </w:p>
    <w:p w14:paraId="366D92C4"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10</w:t>
      </w:r>
      <w:r>
        <w:rPr>
          <w:rFonts w:eastAsiaTheme="minorEastAsia"/>
          <w:b w:val="0"/>
          <w:bCs w:val="0"/>
          <w:caps w:val="0"/>
          <w:noProof/>
          <w:sz w:val="24"/>
          <w:szCs w:val="24"/>
          <w:u w:val="none"/>
          <w:lang w:val="en-US"/>
        </w:rPr>
        <w:tab/>
      </w:r>
      <w:r w:rsidRPr="00C41FFC">
        <w:rPr>
          <w:noProof/>
          <w:color w:val="000000" w:themeColor="text1"/>
        </w:rPr>
        <w:t>REFERÊNCIAS BIBLIOGRÁFICAS</w:t>
      </w:r>
      <w:r>
        <w:rPr>
          <w:noProof/>
        </w:rPr>
        <w:tab/>
      </w:r>
      <w:r>
        <w:rPr>
          <w:noProof/>
        </w:rPr>
        <w:fldChar w:fldCharType="begin"/>
      </w:r>
      <w:r>
        <w:rPr>
          <w:noProof/>
        </w:rPr>
        <w:instrText xml:space="preserve"> PAGEREF _Toc487883811 \h </w:instrText>
      </w:r>
      <w:r>
        <w:rPr>
          <w:noProof/>
        </w:rPr>
      </w:r>
      <w:r>
        <w:rPr>
          <w:noProof/>
        </w:rPr>
        <w:fldChar w:fldCharType="separate"/>
      </w:r>
      <w:r w:rsidR="001B315A">
        <w:rPr>
          <w:noProof/>
        </w:rPr>
        <w:t>64</w:t>
      </w:r>
      <w:r>
        <w:rPr>
          <w:noProof/>
        </w:rPr>
        <w:fldChar w:fldCharType="end"/>
      </w:r>
    </w:p>
    <w:p w14:paraId="3CDE73D9" w14:textId="49B4FD73" w:rsidR="005D2103" w:rsidRDefault="005D2103" w:rsidP="005D2103">
      <w:pPr>
        <w:pStyle w:val="TOC1"/>
        <w:spacing w:line="276" w:lineRule="auto"/>
        <w:rPr>
          <w:noProof/>
        </w:rPr>
      </w:pPr>
      <w:r>
        <w:rPr>
          <w:noProof/>
        </w:rPr>
        <w:t>11</w:t>
      </w:r>
      <w:r>
        <w:rPr>
          <w:rFonts w:eastAsiaTheme="minorEastAsia"/>
          <w:b w:val="0"/>
          <w:bCs w:val="0"/>
          <w:caps w:val="0"/>
          <w:noProof/>
          <w:sz w:val="24"/>
          <w:szCs w:val="24"/>
          <w:u w:val="none"/>
          <w:lang w:val="en-US"/>
        </w:rPr>
        <w:tab/>
      </w:r>
      <w:r w:rsidRPr="00C41FFC">
        <w:rPr>
          <w:noProof/>
          <w:color w:val="000000" w:themeColor="text1"/>
        </w:rPr>
        <w:t>APÊNDICES</w:t>
      </w:r>
      <w:r>
        <w:rPr>
          <w:noProof/>
        </w:rPr>
        <w:tab/>
      </w:r>
      <w:r>
        <w:rPr>
          <w:noProof/>
        </w:rPr>
        <w:fldChar w:fldCharType="begin"/>
      </w:r>
      <w:r>
        <w:rPr>
          <w:noProof/>
        </w:rPr>
        <w:instrText xml:space="preserve"> PAGEREF _Toc487883812 \h </w:instrText>
      </w:r>
      <w:r>
        <w:rPr>
          <w:noProof/>
        </w:rPr>
      </w:r>
      <w:r>
        <w:rPr>
          <w:noProof/>
        </w:rPr>
        <w:fldChar w:fldCharType="separate"/>
      </w:r>
      <w:r w:rsidR="001B315A">
        <w:rPr>
          <w:noProof/>
        </w:rPr>
        <w:t>73</w:t>
      </w:r>
      <w:r>
        <w:rPr>
          <w:noProof/>
        </w:rPr>
        <w:fldChar w:fldCharType="end"/>
      </w:r>
    </w:p>
    <w:p w14:paraId="341F544E" w14:textId="77777777" w:rsidR="005D2103" w:rsidRPr="005D2103" w:rsidRDefault="005D2103" w:rsidP="005D2103">
      <w:pPr>
        <w:spacing w:line="276" w:lineRule="auto"/>
      </w:pPr>
    </w:p>
    <w:p w14:paraId="1B50DCA1" w14:textId="74C6C500" w:rsidR="000A3C4C" w:rsidRPr="003C4B41" w:rsidRDefault="00457151" w:rsidP="005D2103">
      <w:pPr>
        <w:pStyle w:val="Heading1"/>
        <w:spacing w:line="276" w:lineRule="auto"/>
      </w:pPr>
      <w:r w:rsidRPr="00A72B24">
        <w:rPr>
          <w:b w:val="0"/>
        </w:rPr>
        <w:lastRenderedPageBreak/>
        <w:fldChar w:fldCharType="end"/>
      </w:r>
      <w:bookmarkStart w:id="1" w:name="_Toc487883785"/>
      <w:r w:rsidR="000A3C4C" w:rsidRPr="003C4B41">
        <mc:AlternateContent>
          <mc:Choice Requires="wps">
            <w:drawing>
              <wp:anchor distT="0" distB="0" distL="114300" distR="114300" simplePos="0" relativeHeight="251735040" behindDoc="0" locked="0" layoutInCell="1" allowOverlap="1" wp14:anchorId="082CD626" wp14:editId="3B20121F">
                <wp:simplePos x="0" y="0"/>
                <wp:positionH relativeFrom="column">
                  <wp:posOffset>-976865</wp:posOffset>
                </wp:positionH>
                <wp:positionV relativeFrom="paragraph">
                  <wp:posOffset>348867</wp:posOffset>
                </wp:positionV>
                <wp:extent cx="7657580" cy="0"/>
                <wp:effectExtent l="0" t="0" r="13335" b="25400"/>
                <wp:wrapNone/>
                <wp:docPr id="88" name="Straight Connector 8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7BC8C" id="Straight Connector 88"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" strokecolor="#ed7d31 [3205]" strokeweight="2.5pt">
                <v:stroke joinstyle="miter"/>
              </v:line>
            </w:pict>
          </mc:Fallback>
        </mc:AlternateContent>
      </w:r>
      <w:r w:rsidR="000A3C4C" w:rsidRPr="003C4B41">
        <mc:AlternateContent>
          <mc:Choice Requires="wps">
            <w:drawing>
              <wp:anchor distT="0" distB="0" distL="114300" distR="114300" simplePos="0" relativeHeight="251736064" behindDoc="0" locked="0" layoutInCell="1" allowOverlap="1" wp14:anchorId="58641071" wp14:editId="11D7AF72">
                <wp:simplePos x="0" y="0"/>
                <wp:positionH relativeFrom="column">
                  <wp:posOffset>-976630</wp:posOffset>
                </wp:positionH>
                <wp:positionV relativeFrom="paragraph">
                  <wp:posOffset>-222250</wp:posOffset>
                </wp:positionV>
                <wp:extent cx="7655560" cy="2540"/>
                <wp:effectExtent l="0" t="0" r="40640" b="48260"/>
                <wp:wrapNone/>
                <wp:docPr id="89" name="Straight Connector 8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8E64B7" id="Straight Connector 89" o:spid="_x0000_s1026" style="position:absolute;flip:y;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" strokecolor="#ed7d31 [3205]" strokeweight="2.5pt">
                <v:stroke joinstyle="miter"/>
              </v:line>
            </w:pict>
          </mc:Fallback>
        </mc:AlternateContent>
      </w:r>
      <w:r w:rsidR="000A3C4C">
        <w:t>1</w:t>
      </w:r>
      <w:r w:rsidR="000A3C4C" w:rsidRPr="003C4B41">
        <w:tab/>
      </w:r>
      <w:r w:rsidR="000A3C4C">
        <w:rPr>
          <w:color w:val="000000" w:themeColor="text1"/>
        </w:rPr>
        <w:t>RESUMO</w:t>
      </w:r>
      <w:bookmarkEnd w:id="1"/>
    </w:p>
    <w:p w14:paraId="078FC77B" w14:textId="77777777" w:rsidR="001C15D8" w:rsidRDefault="001C15D8" w:rsidP="00E058DE">
      <w:pPr>
        <w:spacing w:line="276" w:lineRule="auto"/>
        <w:contextualSpacing/>
        <w:jc w:val="both"/>
        <w:rPr>
          <w:rFonts w:eastAsiaTheme="majorEastAsia" w:cstheme="majorBidi"/>
          <w:b/>
          <w:noProof/>
          <w:color w:val="7F7F7F" w:themeColor="text1" w:themeTint="80"/>
          <w:sz w:val="28"/>
          <w:szCs w:val="28"/>
          <w:lang w:val="en-US"/>
        </w:rPr>
      </w:pPr>
      <w:bookmarkStart w:id="2" w:name="_Toc487668623"/>
    </w:p>
    <w:p w14:paraId="6BF42500" w14:textId="77777777" w:rsidR="000A3C4C" w:rsidRDefault="000A3C4C" w:rsidP="00E058DE">
      <w:pPr>
        <w:spacing w:line="276" w:lineRule="auto"/>
        <w:contextualSpacing/>
        <w:jc w:val="both"/>
        <w:rPr>
          <w:rFonts w:asciiTheme="majorHAnsi" w:eastAsiaTheme="majorEastAsia" w:hAnsiTheme="majorHAnsi" w:cstheme="majorBidi"/>
          <w:color w:val="000000" w:themeColor="text1"/>
        </w:rPr>
      </w:pPr>
    </w:p>
    <w:p w14:paraId="09EE726C" w14:textId="77777777" w:rsidR="00E058DE" w:rsidRDefault="00E058DE" w:rsidP="00E058DE">
      <w:pPr>
        <w:spacing w:line="276" w:lineRule="auto"/>
        <w:contextualSpacing/>
        <w:jc w:val="both"/>
        <w:rPr>
          <w:rFonts w:asciiTheme="majorHAnsi" w:hAnsiTheme="majorHAnsi"/>
        </w:rPr>
      </w:pPr>
      <w:r>
        <w:rPr>
          <w:rFonts w:asciiTheme="majorHAnsi" w:eastAsiaTheme="majorEastAsia" w:hAnsiTheme="majorHAnsi" w:cstheme="majorBidi"/>
          <w:color w:val="000000" w:themeColor="text1"/>
        </w:rPr>
        <w:t xml:space="preserve">A ocorrência de distúrbios impacta a diversidade de estratégias de vida em comunidades e a evolução de estratégias de vida em populações. Na Ecologia, o distúrbio é estudado enquanto fator ambiental que altera a disponibilidade de recursos e a abundância das populações, ocasionando a exclusão competitiva de espécies menos favorecidas a depender da intensidade e da frequência de sua ocorrência. Na Biologia Evolutiva, o distúrbio é avaliado enquanto pressão que, dependendo de sua regularidade no ambiente, determina a intensidade da resposta evolutiva das espécies e, assim, a adaptação a estratégias de vida de maior aptidão. Ainda que haja separação entre as duas áreas, a dinâmica ecológica influencia a dinâmica evolutiva e vice-versa. Estudos que integram Ecologia e Evolução têm sido cada vez mais recorrentes, no entanto, poucos ou nenhum consideram o distúrbio. </w:t>
      </w:r>
      <w:r w:rsidRPr="00E44048">
        <w:rPr>
          <w:rFonts w:asciiTheme="majorHAnsi" w:hAnsiTheme="majorHAnsi" w:cs="Times New Roman"/>
          <w:color w:val="000000" w:themeColor="text1"/>
        </w:rPr>
        <w:t xml:space="preserve">Neste trabalho, utilizamos um modelo baseado em indivíduo para criar cenários </w:t>
      </w:r>
      <w:r>
        <w:rPr>
          <w:rFonts w:asciiTheme="majorHAnsi" w:hAnsiTheme="majorHAnsi" w:cs="Times New Roman"/>
          <w:color w:val="000000" w:themeColor="text1"/>
        </w:rPr>
        <w:t>nos quais</w:t>
      </w:r>
      <w:r w:rsidRPr="00E44048">
        <w:rPr>
          <w:rFonts w:asciiTheme="majorHAnsi" w:hAnsiTheme="majorHAnsi" w:cs="Times New Roman"/>
          <w:color w:val="000000" w:themeColor="text1"/>
        </w:rPr>
        <w:t xml:space="preserv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w:t>
      </w:r>
      <w:r w:rsidRPr="00E44048">
        <w:rPr>
          <w:rFonts w:asciiTheme="majorHAnsi" w:hAnsiTheme="majorHAnsi"/>
          <w:color w:val="000000" w:themeColor="text1"/>
        </w:rPr>
        <w:t>longevidade e fecundidade</w:t>
      </w:r>
      <w:r>
        <w:rPr>
          <w:rFonts w:asciiTheme="majorHAnsi" w:hAnsiTheme="majorHAnsi"/>
          <w:color w:val="000000" w:themeColor="text1"/>
        </w:rPr>
        <w:t>. O cenário evolutivo foi composto por populações (apenas uma espécie) com mutação; o cenário ecológico, por diversas espécies sem mutação e o cenário eco-evolutivo, por diversas espécies com mutação. Observamos que o</w:t>
      </w:r>
      <w:r w:rsidRPr="00D25037">
        <w:rPr>
          <w:rFonts w:asciiTheme="majorHAnsi" w:hAnsiTheme="majorHAnsi"/>
          <w:color w:val="000000" w:themeColor="text1"/>
        </w:rPr>
        <w:t xml:space="preserve"> distúrbio esteve positivamente relacionado com a predominância de indivíduos fecundo</w:t>
      </w:r>
      <w:r>
        <w:rPr>
          <w:rFonts w:asciiTheme="majorHAnsi" w:hAnsiTheme="majorHAnsi"/>
          <w:color w:val="000000" w:themeColor="text1"/>
        </w:rPr>
        <w:t xml:space="preserve">s em todos os cenários, mas </w:t>
      </w:r>
      <w:r w:rsidRPr="00D25037">
        <w:rPr>
          <w:rFonts w:asciiTheme="majorHAnsi" w:hAnsiTheme="majorHAnsi"/>
          <w:color w:val="000000" w:themeColor="text1"/>
        </w:rPr>
        <w:t>o efeito do distúrbio sobre a diversidade de estratégias variou</w:t>
      </w:r>
      <w:r>
        <w:rPr>
          <w:rFonts w:asciiTheme="majorHAnsi" w:hAnsiTheme="majorHAnsi"/>
          <w:color w:val="000000" w:themeColor="text1"/>
        </w:rPr>
        <w:t>. Nos cenários evolutivo e eco-evolutivo, a diversidade de estratégias aumentou com a intensificação do distúrbio, enquanto no cenário ecológico a diversidade caiu. Isso indica a importância da mutação como fonte de novas variantes da estratégia quando há alta renovação de indivíduos da comunidade, condicionada pela mortalidade elevada. Apenas no cenário eco-evolutivo houve um pico de heterogeneidade de estratégias em níveis intermediários de distúrbio. Neste cenário</w:t>
      </w:r>
      <w:r w:rsidRPr="00D37EFE">
        <w:rPr>
          <w:rFonts w:asciiTheme="majorHAnsi" w:hAnsiTheme="majorHAnsi"/>
          <w:color w:val="000000" w:themeColor="text1"/>
        </w:rPr>
        <w:t xml:space="preserve">, o isolamento reprodutivo das espécies, em contraposição à panmixia que ocorre dentro das populações, </w:t>
      </w:r>
      <w:r w:rsidRPr="00D37EFE">
        <w:rPr>
          <w:rFonts w:asciiTheme="majorHAnsi" w:hAnsiTheme="majorHAnsi"/>
        </w:rPr>
        <w:t>permite que as espécies difiram em relação à sua estratégia de vida média. Em paralelo, a entrada constante de variantes de estratégias por mutação previne a extinção definitiva das estratégias do sistema. Assim, quando o nível de distúrbio é intermediário, tanto espécies mais fecundas quanto espécies mais longevas conseguem coexistir na comunidade. Dado que os diferentes cenários</w:t>
      </w:r>
      <w:r>
        <w:rPr>
          <w:rFonts w:asciiTheme="majorHAnsi" w:hAnsiTheme="majorHAnsi"/>
        </w:rPr>
        <w:t xml:space="preserve"> resultaram em padrões distintos de frequência relativa de estratégias de vida, este trabalho evidencia a importância de estudarmos o efeito do distúrbio na estrutura e na dinâmica de comunidades unindo processos que são tipicamente estudados</w:t>
      </w:r>
      <w:r w:rsidRPr="002D2621">
        <w:rPr>
          <w:rFonts w:asciiTheme="majorHAnsi" w:hAnsiTheme="majorHAnsi"/>
        </w:rPr>
        <w:t xml:space="preserve"> </w:t>
      </w:r>
      <w:r>
        <w:rPr>
          <w:rFonts w:asciiTheme="majorHAnsi" w:hAnsiTheme="majorHAnsi"/>
        </w:rPr>
        <w:t>de forma isolada pela Ecologia e pela Biologia Evolutiva.</w:t>
      </w:r>
    </w:p>
    <w:p w14:paraId="4951B204" w14:textId="77777777" w:rsidR="009375A1" w:rsidRDefault="009375A1" w:rsidP="00E058DE">
      <w:pPr>
        <w:spacing w:line="276" w:lineRule="auto"/>
        <w:contextualSpacing/>
        <w:jc w:val="both"/>
        <w:rPr>
          <w:rFonts w:asciiTheme="majorHAnsi" w:hAnsiTheme="majorHAnsi"/>
        </w:rPr>
      </w:pPr>
    </w:p>
    <w:p w14:paraId="1BA86211" w14:textId="77777777" w:rsidR="00E058DE" w:rsidRDefault="00E058DE" w:rsidP="00E058DE">
      <w:pPr>
        <w:spacing w:line="276" w:lineRule="auto"/>
        <w:contextualSpacing/>
        <w:jc w:val="both"/>
        <w:rPr>
          <w:rFonts w:asciiTheme="majorHAnsi" w:hAnsiTheme="majorHAnsi"/>
        </w:rPr>
      </w:pPr>
    </w:p>
    <w:bookmarkStart w:id="3" w:name="_Toc487883786"/>
    <w:p w14:paraId="2DB3278E" w14:textId="477B3601" w:rsidR="008E5475" w:rsidRPr="003C4B41" w:rsidRDefault="008E5475" w:rsidP="003C4B41">
      <w:pPr>
        <w:pStyle w:val="Heading1"/>
      </w:pPr>
      <w:r w:rsidRPr="003C4B41">
        <w:lastRenderedPageBreak/>
        <mc:AlternateContent>
          <mc:Choice Requires="wps">
            <w:drawing>
              <wp:anchor distT="0" distB="0" distL="114300" distR="114300" simplePos="0" relativeHeight="251688960" behindDoc="0" locked="0" layoutInCell="1" allowOverlap="1" wp14:anchorId="4525CB8C" wp14:editId="3EF6D9EC">
                <wp:simplePos x="0" y="0"/>
                <wp:positionH relativeFrom="column">
                  <wp:posOffset>-976865</wp:posOffset>
                </wp:positionH>
                <wp:positionV relativeFrom="paragraph">
                  <wp:posOffset>348867</wp:posOffset>
                </wp:positionV>
                <wp:extent cx="7657580" cy="0"/>
                <wp:effectExtent l="0" t="0" r="13335" b="25400"/>
                <wp:wrapNone/>
                <wp:docPr id="31" name="Straight Connector 3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0FF30" id="Straight Connector 31"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" strokecolor="#ed7d31 [3205]" strokeweight="2.5pt">
                <v:stroke joinstyle="miter"/>
              </v:line>
            </w:pict>
          </mc:Fallback>
        </mc:AlternateContent>
      </w:r>
      <w:r w:rsidRPr="003C4B41">
        <mc:AlternateContent>
          <mc:Choice Requires="wps">
            <w:drawing>
              <wp:anchor distT="0" distB="0" distL="114300" distR="114300" simplePos="0" relativeHeight="251689984" behindDoc="0" locked="0" layoutInCell="1" allowOverlap="1" wp14:anchorId="21ABD4C1" wp14:editId="580DB712">
                <wp:simplePos x="0" y="0"/>
                <wp:positionH relativeFrom="column">
                  <wp:posOffset>-976630</wp:posOffset>
                </wp:positionH>
                <wp:positionV relativeFrom="paragraph">
                  <wp:posOffset>-222250</wp:posOffset>
                </wp:positionV>
                <wp:extent cx="7655560" cy="2540"/>
                <wp:effectExtent l="0" t="0" r="40640" b="48260"/>
                <wp:wrapNone/>
                <wp:docPr id="32" name="Straight Connector 3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0C5546" id="Straight Connector 32" o:spid="_x0000_s1026" style="position:absolute;flip:y;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J87x4f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2</w:t>
      </w:r>
      <w:r w:rsidRPr="003C4B41">
        <w:tab/>
      </w:r>
      <w:bookmarkEnd w:id="2"/>
      <w:r w:rsidR="00624029">
        <w:rPr>
          <w:color w:val="000000" w:themeColor="text1"/>
        </w:rPr>
        <w:t>ABSTRACT</w:t>
      </w:r>
      <w:bookmarkEnd w:id="3"/>
    </w:p>
    <w:p w14:paraId="4D0147A1" w14:textId="77777777" w:rsidR="008E5475" w:rsidRPr="008153C2" w:rsidRDefault="008E5475" w:rsidP="008E5475">
      <w:pPr>
        <w:pStyle w:val="p2"/>
        <w:contextualSpacing/>
        <w:rPr>
          <w:rFonts w:ascii="Calibri Light" w:hAnsi="Calibri Light"/>
          <w:sz w:val="22"/>
          <w:szCs w:val="22"/>
        </w:rPr>
      </w:pPr>
    </w:p>
    <w:p w14:paraId="19F5D8ED" w14:textId="77777777" w:rsidR="001C15D8" w:rsidRDefault="001C15D8" w:rsidP="00D76700">
      <w:pPr>
        <w:spacing w:line="276" w:lineRule="auto"/>
        <w:contextualSpacing/>
        <w:jc w:val="both"/>
        <w:rPr>
          <w:rFonts w:asciiTheme="majorHAnsi" w:eastAsiaTheme="majorEastAsia" w:hAnsiTheme="majorHAnsi" w:cstheme="majorBidi"/>
          <w:color w:val="000000" w:themeColor="text1"/>
          <w:highlight w:val="yellow"/>
        </w:rPr>
      </w:pPr>
    </w:p>
    <w:p w14:paraId="55B3778D" w14:textId="320144BC" w:rsidR="004152A7" w:rsidRPr="00E60CE3" w:rsidRDefault="00D6249D" w:rsidP="00D76700">
      <w:pPr>
        <w:spacing w:line="276" w:lineRule="auto"/>
        <w:contextualSpacing/>
        <w:jc w:val="both"/>
        <w:rPr>
          <w:rFonts w:asciiTheme="majorHAnsi" w:hAnsiTheme="majorHAnsi"/>
          <w:highlight w:val="yellow"/>
        </w:rPr>
      </w:pPr>
      <w:r w:rsidRPr="00E60CE3">
        <w:rPr>
          <w:rFonts w:asciiTheme="majorHAnsi" w:eastAsiaTheme="majorEastAsia" w:hAnsiTheme="majorHAnsi" w:cstheme="majorBidi"/>
          <w:color w:val="000000" w:themeColor="text1"/>
          <w:highlight w:val="yellow"/>
        </w:rPr>
        <w:t xml:space="preserve">A ocorrência de distúrbios impacta a diversidade de estratégias de vida em comunidades e a evolução de estratégias de vida em populações. </w:t>
      </w:r>
      <w:r w:rsidR="000164FE" w:rsidRPr="00E60CE3">
        <w:rPr>
          <w:rFonts w:asciiTheme="majorHAnsi" w:eastAsiaTheme="majorEastAsia" w:hAnsiTheme="majorHAnsi" w:cstheme="majorBidi"/>
          <w:color w:val="000000" w:themeColor="text1"/>
          <w:highlight w:val="yellow"/>
        </w:rPr>
        <w:t>Na</w:t>
      </w:r>
      <w:r w:rsidR="00AD4F60" w:rsidRPr="00E60CE3">
        <w:rPr>
          <w:rFonts w:asciiTheme="majorHAnsi" w:eastAsiaTheme="majorEastAsia" w:hAnsiTheme="majorHAnsi" w:cstheme="majorBidi"/>
          <w:color w:val="000000" w:themeColor="text1"/>
          <w:highlight w:val="yellow"/>
        </w:rPr>
        <w:t xml:space="preserve"> Ecologia, </w:t>
      </w:r>
      <w:r w:rsidR="000164FE" w:rsidRPr="00E60CE3">
        <w:rPr>
          <w:rFonts w:asciiTheme="majorHAnsi" w:eastAsiaTheme="majorEastAsia" w:hAnsiTheme="majorHAnsi" w:cstheme="majorBidi"/>
          <w:color w:val="000000" w:themeColor="text1"/>
          <w:highlight w:val="yellow"/>
        </w:rPr>
        <w:t xml:space="preserve">o distúrbio é estudado </w:t>
      </w:r>
      <w:r w:rsidR="00AD4F60" w:rsidRPr="00E60CE3">
        <w:rPr>
          <w:rFonts w:asciiTheme="majorHAnsi" w:eastAsiaTheme="majorEastAsia" w:hAnsiTheme="majorHAnsi" w:cstheme="majorBidi"/>
          <w:color w:val="000000" w:themeColor="text1"/>
          <w:highlight w:val="yellow"/>
        </w:rPr>
        <w:t xml:space="preserve">enquanto fator ambiental que altera a disponibilidade de recursos </w:t>
      </w:r>
      <w:r w:rsidR="00F4115E" w:rsidRPr="00E60CE3">
        <w:rPr>
          <w:rFonts w:asciiTheme="majorHAnsi" w:eastAsiaTheme="majorEastAsia" w:hAnsiTheme="majorHAnsi" w:cstheme="majorBidi"/>
          <w:color w:val="000000" w:themeColor="text1"/>
          <w:highlight w:val="yellow"/>
        </w:rPr>
        <w:t xml:space="preserve">e a abundância das populações, ocasionando a exclusão competitiva de espécies menos favorecidas a depender </w:t>
      </w:r>
      <w:r w:rsidR="009D49C9" w:rsidRPr="00E60CE3">
        <w:rPr>
          <w:rFonts w:asciiTheme="majorHAnsi" w:eastAsiaTheme="majorEastAsia" w:hAnsiTheme="majorHAnsi" w:cstheme="majorBidi"/>
          <w:color w:val="000000" w:themeColor="text1"/>
          <w:highlight w:val="yellow"/>
        </w:rPr>
        <w:t>da intensidade e da frequência de sua ocorrência</w:t>
      </w:r>
      <w:r w:rsidR="00105D4B" w:rsidRPr="00E60CE3">
        <w:rPr>
          <w:rFonts w:asciiTheme="majorHAnsi" w:eastAsiaTheme="majorEastAsia" w:hAnsiTheme="majorHAnsi" w:cstheme="majorBidi"/>
          <w:color w:val="000000" w:themeColor="text1"/>
          <w:highlight w:val="yellow"/>
        </w:rPr>
        <w:t xml:space="preserve">. Na </w:t>
      </w:r>
      <w:r w:rsidR="00D6300C" w:rsidRPr="00E60CE3">
        <w:rPr>
          <w:rFonts w:asciiTheme="majorHAnsi" w:eastAsiaTheme="majorEastAsia" w:hAnsiTheme="majorHAnsi" w:cstheme="majorBidi"/>
          <w:color w:val="000000" w:themeColor="text1"/>
          <w:highlight w:val="yellow"/>
        </w:rPr>
        <w:t>Biologia Ev</w:t>
      </w:r>
      <w:r w:rsidR="009332EE" w:rsidRPr="00E60CE3">
        <w:rPr>
          <w:rFonts w:asciiTheme="majorHAnsi" w:eastAsiaTheme="majorEastAsia" w:hAnsiTheme="majorHAnsi" w:cstheme="majorBidi"/>
          <w:color w:val="000000" w:themeColor="text1"/>
          <w:highlight w:val="yellow"/>
        </w:rPr>
        <w:t xml:space="preserve">olutiva, </w:t>
      </w:r>
      <w:r w:rsidR="00920FCD" w:rsidRPr="00E60CE3">
        <w:rPr>
          <w:rFonts w:asciiTheme="majorHAnsi" w:eastAsiaTheme="majorEastAsia" w:hAnsiTheme="majorHAnsi" w:cstheme="majorBidi"/>
          <w:color w:val="000000" w:themeColor="text1"/>
          <w:highlight w:val="yellow"/>
        </w:rPr>
        <w:t>o distúrbio</w:t>
      </w:r>
      <w:r w:rsidR="00105D4B" w:rsidRPr="00E60CE3">
        <w:rPr>
          <w:rFonts w:asciiTheme="majorHAnsi" w:eastAsiaTheme="majorEastAsia" w:hAnsiTheme="majorHAnsi" w:cstheme="majorBidi"/>
          <w:color w:val="000000" w:themeColor="text1"/>
          <w:highlight w:val="yellow"/>
        </w:rPr>
        <w:t xml:space="preserve"> é avaliado </w:t>
      </w:r>
      <w:r w:rsidR="009332EE" w:rsidRPr="00E60CE3">
        <w:rPr>
          <w:rFonts w:asciiTheme="majorHAnsi" w:eastAsiaTheme="majorEastAsia" w:hAnsiTheme="majorHAnsi" w:cstheme="majorBidi"/>
          <w:color w:val="000000" w:themeColor="text1"/>
          <w:highlight w:val="yellow"/>
        </w:rPr>
        <w:t xml:space="preserve">enquanto pressão que, </w:t>
      </w:r>
      <w:r w:rsidR="00054D1B" w:rsidRPr="00E60CE3">
        <w:rPr>
          <w:rFonts w:asciiTheme="majorHAnsi" w:eastAsiaTheme="majorEastAsia" w:hAnsiTheme="majorHAnsi" w:cstheme="majorBidi"/>
          <w:color w:val="000000" w:themeColor="text1"/>
          <w:highlight w:val="yellow"/>
        </w:rPr>
        <w:t>dependendo</w:t>
      </w:r>
      <w:r w:rsidR="009332EE" w:rsidRPr="00E60CE3">
        <w:rPr>
          <w:rFonts w:asciiTheme="majorHAnsi" w:eastAsiaTheme="majorEastAsia" w:hAnsiTheme="majorHAnsi" w:cstheme="majorBidi"/>
          <w:color w:val="000000" w:themeColor="text1"/>
          <w:highlight w:val="yellow"/>
        </w:rPr>
        <w:t xml:space="preserve"> de sua regularidade no ambiente, determina a intensidade da resposta evolutiva das espécie</w:t>
      </w:r>
      <w:r w:rsidR="00105D4B" w:rsidRPr="00E60CE3">
        <w:rPr>
          <w:rFonts w:asciiTheme="majorHAnsi" w:eastAsiaTheme="majorEastAsia" w:hAnsiTheme="majorHAnsi" w:cstheme="majorBidi"/>
          <w:color w:val="000000" w:themeColor="text1"/>
          <w:highlight w:val="yellow"/>
        </w:rPr>
        <w:t>s</w:t>
      </w:r>
      <w:r w:rsidR="00920FCD" w:rsidRPr="00E60CE3">
        <w:rPr>
          <w:rFonts w:asciiTheme="majorHAnsi" w:eastAsiaTheme="majorEastAsia" w:hAnsiTheme="majorHAnsi" w:cstheme="majorBidi"/>
          <w:color w:val="000000" w:themeColor="text1"/>
          <w:highlight w:val="yellow"/>
        </w:rPr>
        <w:t xml:space="preserve"> e, assim, a</w:t>
      </w:r>
      <w:r w:rsidR="009E225A" w:rsidRPr="00E60CE3">
        <w:rPr>
          <w:rFonts w:asciiTheme="majorHAnsi" w:eastAsiaTheme="majorEastAsia" w:hAnsiTheme="majorHAnsi" w:cstheme="majorBidi"/>
          <w:color w:val="000000" w:themeColor="text1"/>
          <w:highlight w:val="yellow"/>
        </w:rPr>
        <w:t xml:space="preserve"> adaptação a estratégias de vida de maior aptidão</w:t>
      </w:r>
      <w:r w:rsidR="00105D4B" w:rsidRPr="00E60CE3">
        <w:rPr>
          <w:rFonts w:asciiTheme="majorHAnsi" w:eastAsiaTheme="majorEastAsia" w:hAnsiTheme="majorHAnsi" w:cstheme="majorBidi"/>
          <w:color w:val="000000" w:themeColor="text1"/>
          <w:highlight w:val="yellow"/>
        </w:rPr>
        <w:t>. Ainda que haja separação entre as duas áreas, a dinâmica ecológica influencia a dinâmica evolutiva e vice-versa.</w:t>
      </w:r>
      <w:r w:rsidR="000A50C3" w:rsidRPr="00E60CE3">
        <w:rPr>
          <w:rFonts w:asciiTheme="majorHAnsi" w:eastAsiaTheme="majorEastAsia" w:hAnsiTheme="majorHAnsi" w:cstheme="majorBidi"/>
          <w:color w:val="000000" w:themeColor="text1"/>
          <w:highlight w:val="yellow"/>
        </w:rPr>
        <w:t xml:space="preserve"> Estudos que</w:t>
      </w:r>
      <w:r w:rsidR="00C833D0" w:rsidRPr="00E60CE3">
        <w:rPr>
          <w:rFonts w:asciiTheme="majorHAnsi" w:eastAsiaTheme="majorEastAsia" w:hAnsiTheme="majorHAnsi" w:cstheme="majorBidi"/>
          <w:color w:val="000000" w:themeColor="text1"/>
          <w:highlight w:val="yellow"/>
        </w:rPr>
        <w:t xml:space="preserve"> integram Ecologia e Evolução tê</w:t>
      </w:r>
      <w:r w:rsidR="000A50C3" w:rsidRPr="00E60CE3">
        <w:rPr>
          <w:rFonts w:asciiTheme="majorHAnsi" w:eastAsiaTheme="majorEastAsia" w:hAnsiTheme="majorHAnsi" w:cstheme="majorBidi"/>
          <w:color w:val="000000" w:themeColor="text1"/>
          <w:highlight w:val="yellow"/>
        </w:rPr>
        <w:t xml:space="preserve">m sido cada vez mais recorrentes, no entanto, </w:t>
      </w:r>
      <w:r w:rsidR="006F5866" w:rsidRPr="00E60CE3">
        <w:rPr>
          <w:rFonts w:asciiTheme="majorHAnsi" w:eastAsiaTheme="majorEastAsia" w:hAnsiTheme="majorHAnsi" w:cstheme="majorBidi"/>
          <w:color w:val="000000" w:themeColor="text1"/>
          <w:highlight w:val="yellow"/>
        </w:rPr>
        <w:t xml:space="preserve">poucos ou nenhum consideram </w:t>
      </w:r>
      <w:r w:rsidR="000A50C3" w:rsidRPr="00E60CE3">
        <w:rPr>
          <w:rFonts w:asciiTheme="majorHAnsi" w:eastAsiaTheme="majorEastAsia" w:hAnsiTheme="majorHAnsi" w:cstheme="majorBidi"/>
          <w:color w:val="000000" w:themeColor="text1"/>
          <w:highlight w:val="yellow"/>
        </w:rPr>
        <w:t xml:space="preserve">o distúrbio. </w:t>
      </w:r>
      <w:r w:rsidR="00277208" w:rsidRPr="00E60CE3">
        <w:rPr>
          <w:rFonts w:asciiTheme="majorHAnsi" w:hAnsiTheme="majorHAnsi" w:cs="Times New Roman"/>
          <w:color w:val="000000" w:themeColor="text1"/>
          <w:highlight w:val="yellow"/>
        </w:rPr>
        <w:t xml:space="preserve">Neste trabalho, utilizamos um modelo baseado em indivíduo para criar cenários </w:t>
      </w:r>
      <w:r w:rsidR="006F5866" w:rsidRPr="00E60CE3">
        <w:rPr>
          <w:rFonts w:asciiTheme="majorHAnsi" w:hAnsiTheme="majorHAnsi" w:cs="Times New Roman"/>
          <w:color w:val="000000" w:themeColor="text1"/>
          <w:highlight w:val="yellow"/>
        </w:rPr>
        <w:t>nos quais</w:t>
      </w:r>
      <w:r w:rsidR="00277208" w:rsidRPr="00E60CE3">
        <w:rPr>
          <w:rFonts w:asciiTheme="majorHAnsi" w:hAnsiTheme="majorHAnsi" w:cs="Times New Roman"/>
          <w:color w:val="000000" w:themeColor="text1"/>
          <w:highlight w:val="yellow"/>
        </w:rPr>
        <w:t xml:space="preserv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00277208" w:rsidRPr="00E60CE3">
        <w:rPr>
          <w:rFonts w:asciiTheme="majorHAnsi" w:hAnsiTheme="majorHAnsi" w:cs="Times New Roman"/>
          <w:i/>
          <w:color w:val="000000" w:themeColor="text1"/>
          <w:highlight w:val="yellow"/>
        </w:rPr>
        <w:t>trade-off</w:t>
      </w:r>
      <w:r w:rsidR="00277208" w:rsidRPr="00E60CE3">
        <w:rPr>
          <w:rFonts w:asciiTheme="majorHAnsi" w:hAnsiTheme="majorHAnsi" w:cs="Times New Roman"/>
          <w:color w:val="000000" w:themeColor="text1"/>
          <w:highlight w:val="yellow"/>
        </w:rPr>
        <w:t xml:space="preserve"> entre </w:t>
      </w:r>
      <w:r w:rsidR="00277208" w:rsidRPr="00E60CE3">
        <w:rPr>
          <w:rFonts w:asciiTheme="majorHAnsi" w:hAnsiTheme="majorHAnsi"/>
          <w:color w:val="000000" w:themeColor="text1"/>
          <w:highlight w:val="yellow"/>
        </w:rPr>
        <w:t>longevidade e fecundidade</w:t>
      </w:r>
      <w:r w:rsidR="00AD26E3" w:rsidRPr="00E60CE3">
        <w:rPr>
          <w:rFonts w:asciiTheme="majorHAnsi" w:hAnsiTheme="majorHAnsi"/>
          <w:color w:val="000000" w:themeColor="text1"/>
          <w:highlight w:val="yellow"/>
        </w:rPr>
        <w:t xml:space="preserve">. </w:t>
      </w:r>
      <w:r w:rsidR="008B215C" w:rsidRPr="00E60CE3">
        <w:rPr>
          <w:rFonts w:asciiTheme="majorHAnsi" w:hAnsiTheme="majorHAnsi"/>
          <w:color w:val="000000" w:themeColor="text1"/>
          <w:highlight w:val="yellow"/>
        </w:rPr>
        <w:t xml:space="preserve">O cenário evolutivo foi composto por populações (apenas uma espécie) com mutação; o cenário ecológico, por diversas espécies sem mutação e o cenário eco-evolutivo, por diversas espécies com mutação. </w:t>
      </w:r>
      <w:r w:rsidR="00AD26E3" w:rsidRPr="00E60CE3">
        <w:rPr>
          <w:rFonts w:asciiTheme="majorHAnsi" w:hAnsiTheme="majorHAnsi"/>
          <w:color w:val="000000" w:themeColor="text1"/>
          <w:highlight w:val="yellow"/>
        </w:rPr>
        <w:t xml:space="preserve">Observamos que o distúrbio esteve positivamente relacionado com a predominância de indivíduos fecundos em todos os cenários, mas </w:t>
      </w:r>
      <w:r w:rsidR="000921E3" w:rsidRPr="00E60CE3">
        <w:rPr>
          <w:rFonts w:asciiTheme="majorHAnsi" w:hAnsiTheme="majorHAnsi"/>
          <w:color w:val="000000" w:themeColor="text1"/>
          <w:highlight w:val="yellow"/>
        </w:rPr>
        <w:t>o efeito do distúrbio sobre a diversidade de estratégias</w:t>
      </w:r>
      <w:r w:rsidR="00AD26E3" w:rsidRPr="00E60CE3">
        <w:rPr>
          <w:rFonts w:asciiTheme="majorHAnsi" w:hAnsiTheme="majorHAnsi"/>
          <w:color w:val="000000" w:themeColor="text1"/>
          <w:highlight w:val="yellow"/>
        </w:rPr>
        <w:t xml:space="preserve"> variou. Nos cenários evolutivo e eco-evolutivo, a diversidade de estratégias aumentou com a intensificação do distúrbio, enquanto no cenário ecológico a diversidade caiu</w:t>
      </w:r>
      <w:r w:rsidR="006A072E" w:rsidRPr="00E60CE3">
        <w:rPr>
          <w:rFonts w:asciiTheme="majorHAnsi" w:hAnsiTheme="majorHAnsi"/>
          <w:color w:val="000000" w:themeColor="text1"/>
          <w:highlight w:val="yellow"/>
        </w:rPr>
        <w:t>.</w:t>
      </w:r>
      <w:r w:rsidR="00AD26E3" w:rsidRPr="00E60CE3">
        <w:rPr>
          <w:rFonts w:asciiTheme="majorHAnsi" w:hAnsiTheme="majorHAnsi"/>
          <w:color w:val="000000" w:themeColor="text1"/>
          <w:highlight w:val="yellow"/>
        </w:rPr>
        <w:t xml:space="preserve"> </w:t>
      </w:r>
      <w:r w:rsidR="006A072E" w:rsidRPr="00E60CE3">
        <w:rPr>
          <w:rFonts w:asciiTheme="majorHAnsi" w:hAnsiTheme="majorHAnsi"/>
          <w:color w:val="000000" w:themeColor="text1"/>
          <w:highlight w:val="yellow"/>
        </w:rPr>
        <w:t>Isso</w:t>
      </w:r>
      <w:r w:rsidR="00AD26E3" w:rsidRPr="00E60CE3">
        <w:rPr>
          <w:rFonts w:asciiTheme="majorHAnsi" w:hAnsiTheme="majorHAnsi"/>
          <w:color w:val="000000" w:themeColor="text1"/>
          <w:highlight w:val="yellow"/>
        </w:rPr>
        <w:t xml:space="preserve"> indica</w:t>
      </w:r>
      <w:r w:rsidR="00D0205E" w:rsidRPr="00E60CE3">
        <w:rPr>
          <w:rFonts w:asciiTheme="majorHAnsi" w:hAnsiTheme="majorHAnsi"/>
          <w:color w:val="000000" w:themeColor="text1"/>
          <w:highlight w:val="yellow"/>
        </w:rPr>
        <w:t xml:space="preserve"> a importância da mutação como fonte de novas </w:t>
      </w:r>
      <w:r w:rsidR="008B215C" w:rsidRPr="00E60CE3">
        <w:rPr>
          <w:rFonts w:asciiTheme="majorHAnsi" w:hAnsiTheme="majorHAnsi"/>
          <w:color w:val="000000" w:themeColor="text1"/>
          <w:highlight w:val="yellow"/>
        </w:rPr>
        <w:t>variantes da estratégia quando há</w:t>
      </w:r>
      <w:r w:rsidR="00D0205E" w:rsidRPr="00E60CE3">
        <w:rPr>
          <w:rFonts w:asciiTheme="majorHAnsi" w:hAnsiTheme="majorHAnsi"/>
          <w:color w:val="000000" w:themeColor="text1"/>
          <w:highlight w:val="yellow"/>
        </w:rPr>
        <w:t xml:space="preserve"> </w:t>
      </w:r>
      <w:r w:rsidR="00C833D0" w:rsidRPr="00E60CE3">
        <w:rPr>
          <w:rFonts w:asciiTheme="majorHAnsi" w:hAnsiTheme="majorHAnsi"/>
          <w:color w:val="000000" w:themeColor="text1"/>
          <w:highlight w:val="yellow"/>
        </w:rPr>
        <w:t xml:space="preserve">alta </w:t>
      </w:r>
      <w:r w:rsidR="008B215C" w:rsidRPr="00E60CE3">
        <w:rPr>
          <w:rFonts w:asciiTheme="majorHAnsi" w:hAnsiTheme="majorHAnsi"/>
          <w:color w:val="000000" w:themeColor="text1"/>
          <w:highlight w:val="yellow"/>
        </w:rPr>
        <w:t>renova</w:t>
      </w:r>
      <w:r w:rsidR="00C833D0" w:rsidRPr="00E60CE3">
        <w:rPr>
          <w:rFonts w:asciiTheme="majorHAnsi" w:hAnsiTheme="majorHAnsi"/>
          <w:color w:val="000000" w:themeColor="text1"/>
          <w:highlight w:val="yellow"/>
        </w:rPr>
        <w:t xml:space="preserve">ção de indivíduos da comunidade, condicionada pela </w:t>
      </w:r>
      <w:r w:rsidR="008B215C" w:rsidRPr="00E60CE3">
        <w:rPr>
          <w:rFonts w:asciiTheme="majorHAnsi" w:hAnsiTheme="majorHAnsi"/>
          <w:color w:val="000000" w:themeColor="text1"/>
          <w:highlight w:val="yellow"/>
        </w:rPr>
        <w:t>mortalidade elevada.</w:t>
      </w:r>
      <w:r w:rsidR="00D0205E" w:rsidRPr="00E60CE3">
        <w:rPr>
          <w:rFonts w:asciiTheme="majorHAnsi" w:hAnsiTheme="majorHAnsi"/>
          <w:color w:val="000000" w:themeColor="text1"/>
          <w:highlight w:val="yellow"/>
        </w:rPr>
        <w:t xml:space="preserve"> </w:t>
      </w:r>
      <w:r w:rsidR="00AD26E3" w:rsidRPr="00E60CE3">
        <w:rPr>
          <w:rFonts w:asciiTheme="majorHAnsi" w:hAnsiTheme="majorHAnsi"/>
          <w:color w:val="000000" w:themeColor="text1"/>
          <w:highlight w:val="yellow"/>
        </w:rPr>
        <w:t>Apenas no cenário eco-evolutivo</w:t>
      </w:r>
      <w:r w:rsidR="00E92747" w:rsidRPr="00E60CE3">
        <w:rPr>
          <w:rFonts w:asciiTheme="majorHAnsi" w:hAnsiTheme="majorHAnsi"/>
          <w:color w:val="000000" w:themeColor="text1"/>
          <w:highlight w:val="yellow"/>
        </w:rPr>
        <w:t xml:space="preserve"> </w:t>
      </w:r>
      <w:r w:rsidR="004D558C" w:rsidRPr="00E60CE3">
        <w:rPr>
          <w:rFonts w:asciiTheme="majorHAnsi" w:hAnsiTheme="majorHAnsi"/>
          <w:color w:val="000000" w:themeColor="text1"/>
          <w:highlight w:val="yellow"/>
        </w:rPr>
        <w:t>ho</w:t>
      </w:r>
      <w:r w:rsidR="00C833D0" w:rsidRPr="00E60CE3">
        <w:rPr>
          <w:rFonts w:asciiTheme="majorHAnsi" w:hAnsiTheme="majorHAnsi"/>
          <w:color w:val="000000" w:themeColor="text1"/>
          <w:highlight w:val="yellow"/>
        </w:rPr>
        <w:t xml:space="preserve">uve um pico de heterogeneidade </w:t>
      </w:r>
      <w:r w:rsidR="004D558C" w:rsidRPr="00E60CE3">
        <w:rPr>
          <w:rFonts w:asciiTheme="majorHAnsi" w:hAnsiTheme="majorHAnsi"/>
          <w:color w:val="000000" w:themeColor="text1"/>
          <w:highlight w:val="yellow"/>
        </w:rPr>
        <w:t>de estratégias</w:t>
      </w:r>
      <w:r w:rsidR="00C833D0" w:rsidRPr="00E60CE3">
        <w:rPr>
          <w:rFonts w:asciiTheme="majorHAnsi" w:hAnsiTheme="majorHAnsi"/>
          <w:color w:val="000000" w:themeColor="text1"/>
          <w:highlight w:val="yellow"/>
        </w:rPr>
        <w:t xml:space="preserve"> </w:t>
      </w:r>
      <w:r w:rsidR="004D558C" w:rsidRPr="00E60CE3">
        <w:rPr>
          <w:rFonts w:asciiTheme="majorHAnsi" w:hAnsiTheme="majorHAnsi"/>
          <w:color w:val="000000" w:themeColor="text1"/>
          <w:highlight w:val="yellow"/>
        </w:rPr>
        <w:t>em níveis intermediá</w:t>
      </w:r>
      <w:r w:rsidR="000E64EF" w:rsidRPr="00E60CE3">
        <w:rPr>
          <w:rFonts w:asciiTheme="majorHAnsi" w:hAnsiTheme="majorHAnsi"/>
          <w:color w:val="000000" w:themeColor="text1"/>
          <w:highlight w:val="yellow"/>
        </w:rPr>
        <w:t>rios de distúrbio</w:t>
      </w:r>
      <w:r w:rsidR="00173D93" w:rsidRPr="00E60CE3">
        <w:rPr>
          <w:rFonts w:asciiTheme="majorHAnsi" w:hAnsiTheme="majorHAnsi"/>
          <w:color w:val="000000" w:themeColor="text1"/>
          <w:highlight w:val="yellow"/>
        </w:rPr>
        <w:t>.</w:t>
      </w:r>
      <w:r w:rsidR="000E64EF" w:rsidRPr="00E60CE3">
        <w:rPr>
          <w:rFonts w:asciiTheme="majorHAnsi" w:hAnsiTheme="majorHAnsi"/>
          <w:color w:val="000000" w:themeColor="text1"/>
          <w:highlight w:val="yellow"/>
        </w:rPr>
        <w:t xml:space="preserve"> </w:t>
      </w:r>
      <w:r w:rsidR="004462D6" w:rsidRPr="00E60CE3">
        <w:rPr>
          <w:rFonts w:asciiTheme="majorHAnsi" w:hAnsiTheme="majorHAnsi"/>
          <w:color w:val="000000" w:themeColor="text1"/>
          <w:highlight w:val="yellow"/>
        </w:rPr>
        <w:t>Neste cenário</w:t>
      </w:r>
      <w:r w:rsidR="00091706" w:rsidRPr="00E60CE3">
        <w:rPr>
          <w:rFonts w:asciiTheme="majorHAnsi" w:hAnsiTheme="majorHAnsi"/>
          <w:color w:val="000000" w:themeColor="text1"/>
          <w:highlight w:val="yellow"/>
        </w:rPr>
        <w:t>, o</w:t>
      </w:r>
      <w:r w:rsidR="000E64EF" w:rsidRPr="00E60CE3">
        <w:rPr>
          <w:rFonts w:asciiTheme="majorHAnsi" w:hAnsiTheme="majorHAnsi"/>
          <w:color w:val="000000" w:themeColor="text1"/>
          <w:highlight w:val="yellow"/>
        </w:rPr>
        <w:t xml:space="preserve"> isolamento reprodutivo das espécies</w:t>
      </w:r>
      <w:r w:rsidR="003A36C1" w:rsidRPr="00E60CE3">
        <w:rPr>
          <w:rFonts w:asciiTheme="majorHAnsi" w:hAnsiTheme="majorHAnsi"/>
          <w:color w:val="000000" w:themeColor="text1"/>
          <w:highlight w:val="yellow"/>
        </w:rPr>
        <w:t>, em contraposição à panmixia que ocorre dentro das populações,</w:t>
      </w:r>
      <w:r w:rsidR="000E64EF" w:rsidRPr="00E60CE3">
        <w:rPr>
          <w:rFonts w:asciiTheme="majorHAnsi" w:hAnsiTheme="majorHAnsi"/>
          <w:color w:val="000000" w:themeColor="text1"/>
          <w:highlight w:val="yellow"/>
        </w:rPr>
        <w:t xml:space="preserve"> </w:t>
      </w:r>
      <w:r w:rsidR="00955169" w:rsidRPr="00E60CE3">
        <w:rPr>
          <w:rFonts w:asciiTheme="majorHAnsi" w:hAnsiTheme="majorHAnsi"/>
          <w:highlight w:val="yellow"/>
        </w:rPr>
        <w:t xml:space="preserve">permite </w:t>
      </w:r>
      <w:r w:rsidR="00D702A7" w:rsidRPr="00E60CE3">
        <w:rPr>
          <w:rFonts w:asciiTheme="majorHAnsi" w:hAnsiTheme="majorHAnsi"/>
          <w:highlight w:val="yellow"/>
        </w:rPr>
        <w:t>que</w:t>
      </w:r>
      <w:r w:rsidR="00E01B91" w:rsidRPr="00E60CE3">
        <w:rPr>
          <w:rFonts w:asciiTheme="majorHAnsi" w:hAnsiTheme="majorHAnsi"/>
          <w:highlight w:val="yellow"/>
        </w:rPr>
        <w:t xml:space="preserve"> </w:t>
      </w:r>
      <w:r w:rsidR="00955169" w:rsidRPr="00E60CE3">
        <w:rPr>
          <w:rFonts w:asciiTheme="majorHAnsi" w:hAnsiTheme="majorHAnsi"/>
          <w:highlight w:val="yellow"/>
        </w:rPr>
        <w:t xml:space="preserve">as </w:t>
      </w:r>
      <w:r w:rsidR="00E01B91" w:rsidRPr="00E60CE3">
        <w:rPr>
          <w:rFonts w:asciiTheme="majorHAnsi" w:hAnsiTheme="majorHAnsi"/>
          <w:highlight w:val="yellow"/>
        </w:rPr>
        <w:t xml:space="preserve">espécies </w:t>
      </w:r>
      <w:r w:rsidR="00955169" w:rsidRPr="00E60CE3">
        <w:rPr>
          <w:rFonts w:asciiTheme="majorHAnsi" w:hAnsiTheme="majorHAnsi"/>
          <w:highlight w:val="yellow"/>
        </w:rPr>
        <w:t xml:space="preserve">difiram em relação à </w:t>
      </w:r>
      <w:r w:rsidR="00091706" w:rsidRPr="00E60CE3">
        <w:rPr>
          <w:rFonts w:asciiTheme="majorHAnsi" w:hAnsiTheme="majorHAnsi"/>
          <w:highlight w:val="yellow"/>
        </w:rPr>
        <w:t xml:space="preserve">sua </w:t>
      </w:r>
      <w:r w:rsidR="00955169" w:rsidRPr="00E60CE3">
        <w:rPr>
          <w:rFonts w:asciiTheme="majorHAnsi" w:hAnsiTheme="majorHAnsi"/>
          <w:highlight w:val="yellow"/>
        </w:rPr>
        <w:t>estratégia</w:t>
      </w:r>
      <w:r w:rsidR="00091706" w:rsidRPr="00E60CE3">
        <w:rPr>
          <w:rFonts w:asciiTheme="majorHAnsi" w:hAnsiTheme="majorHAnsi"/>
          <w:highlight w:val="yellow"/>
        </w:rPr>
        <w:t xml:space="preserve"> de vida</w:t>
      </w:r>
      <w:r w:rsidR="006D2D02" w:rsidRPr="00E60CE3">
        <w:rPr>
          <w:rFonts w:asciiTheme="majorHAnsi" w:hAnsiTheme="majorHAnsi"/>
          <w:highlight w:val="yellow"/>
        </w:rPr>
        <w:t xml:space="preserve"> média</w:t>
      </w:r>
      <w:r w:rsidR="00955169" w:rsidRPr="00E60CE3">
        <w:rPr>
          <w:rFonts w:asciiTheme="majorHAnsi" w:hAnsiTheme="majorHAnsi"/>
          <w:highlight w:val="yellow"/>
        </w:rPr>
        <w:t xml:space="preserve">. </w:t>
      </w:r>
      <w:r w:rsidR="001E6A72" w:rsidRPr="00E60CE3">
        <w:rPr>
          <w:rFonts w:asciiTheme="majorHAnsi" w:hAnsiTheme="majorHAnsi"/>
          <w:highlight w:val="yellow"/>
        </w:rPr>
        <w:t>Em paralelo, a entrada</w:t>
      </w:r>
      <w:r w:rsidR="00F60B8E" w:rsidRPr="00E60CE3">
        <w:rPr>
          <w:rFonts w:asciiTheme="majorHAnsi" w:hAnsiTheme="majorHAnsi"/>
          <w:highlight w:val="yellow"/>
        </w:rPr>
        <w:t xml:space="preserve"> constante</w:t>
      </w:r>
      <w:r w:rsidR="001E6A72" w:rsidRPr="00E60CE3">
        <w:rPr>
          <w:rFonts w:asciiTheme="majorHAnsi" w:hAnsiTheme="majorHAnsi"/>
          <w:highlight w:val="yellow"/>
        </w:rPr>
        <w:t xml:space="preserve"> de variantes de estratégias por mutação previne a extinçã</w:t>
      </w:r>
      <w:r w:rsidR="00F60B8E" w:rsidRPr="00E60CE3">
        <w:rPr>
          <w:rFonts w:asciiTheme="majorHAnsi" w:hAnsiTheme="majorHAnsi"/>
          <w:highlight w:val="yellow"/>
        </w:rPr>
        <w:t>o definitiva</w:t>
      </w:r>
      <w:r w:rsidR="001E6A72" w:rsidRPr="00E60CE3">
        <w:rPr>
          <w:rFonts w:asciiTheme="majorHAnsi" w:hAnsiTheme="majorHAnsi"/>
          <w:highlight w:val="yellow"/>
        </w:rPr>
        <w:t xml:space="preserve"> </w:t>
      </w:r>
      <w:r w:rsidR="00F60B8E" w:rsidRPr="00E60CE3">
        <w:rPr>
          <w:rFonts w:asciiTheme="majorHAnsi" w:hAnsiTheme="majorHAnsi"/>
          <w:highlight w:val="yellow"/>
        </w:rPr>
        <w:t xml:space="preserve">das </w:t>
      </w:r>
      <w:r w:rsidR="001E6A72" w:rsidRPr="00E60CE3">
        <w:rPr>
          <w:rFonts w:asciiTheme="majorHAnsi" w:hAnsiTheme="majorHAnsi"/>
          <w:highlight w:val="yellow"/>
        </w:rPr>
        <w:t>estratégia</w:t>
      </w:r>
      <w:r w:rsidR="00F60B8E" w:rsidRPr="00E60CE3">
        <w:rPr>
          <w:rFonts w:asciiTheme="majorHAnsi" w:hAnsiTheme="majorHAnsi"/>
          <w:highlight w:val="yellow"/>
        </w:rPr>
        <w:t>s</w:t>
      </w:r>
      <w:r w:rsidR="006D2D02" w:rsidRPr="00E60CE3">
        <w:rPr>
          <w:rFonts w:asciiTheme="majorHAnsi" w:hAnsiTheme="majorHAnsi"/>
          <w:highlight w:val="yellow"/>
        </w:rPr>
        <w:t xml:space="preserve"> do sistema</w:t>
      </w:r>
      <w:r w:rsidR="007B399F" w:rsidRPr="00E60CE3">
        <w:rPr>
          <w:rFonts w:asciiTheme="majorHAnsi" w:hAnsiTheme="majorHAnsi"/>
          <w:highlight w:val="yellow"/>
        </w:rPr>
        <w:t>.</w:t>
      </w:r>
      <w:r w:rsidR="00955169" w:rsidRPr="00E60CE3">
        <w:rPr>
          <w:rFonts w:asciiTheme="majorHAnsi" w:hAnsiTheme="majorHAnsi"/>
          <w:highlight w:val="yellow"/>
        </w:rPr>
        <w:t xml:space="preserve"> Assim, quando o nível de distúrbio é intermediário, </w:t>
      </w:r>
      <w:r w:rsidR="006D2D02" w:rsidRPr="00E60CE3">
        <w:rPr>
          <w:rFonts w:asciiTheme="majorHAnsi" w:hAnsiTheme="majorHAnsi"/>
          <w:highlight w:val="yellow"/>
        </w:rPr>
        <w:t>tanto espécies mais fecundas quanto espécies mais longevas conseguem coexistir na comunidade</w:t>
      </w:r>
      <w:r w:rsidR="00955169" w:rsidRPr="00E60CE3">
        <w:rPr>
          <w:rFonts w:asciiTheme="majorHAnsi" w:hAnsiTheme="majorHAnsi"/>
          <w:highlight w:val="yellow"/>
        </w:rPr>
        <w:t>.</w:t>
      </w:r>
      <w:r w:rsidR="005C03A8" w:rsidRPr="00E60CE3">
        <w:rPr>
          <w:rFonts w:asciiTheme="majorHAnsi" w:hAnsiTheme="majorHAnsi"/>
          <w:highlight w:val="yellow"/>
        </w:rPr>
        <w:t xml:space="preserve"> </w:t>
      </w:r>
      <w:r w:rsidR="00EF0AFB" w:rsidRPr="00E60CE3">
        <w:rPr>
          <w:rFonts w:asciiTheme="majorHAnsi" w:hAnsiTheme="majorHAnsi"/>
          <w:highlight w:val="yellow"/>
        </w:rPr>
        <w:t>Dado que os diferentes cenários resultaram em padrões distintos de frequência</w:t>
      </w:r>
      <w:r w:rsidR="006F4169" w:rsidRPr="00E60CE3">
        <w:rPr>
          <w:rFonts w:asciiTheme="majorHAnsi" w:hAnsiTheme="majorHAnsi"/>
          <w:highlight w:val="yellow"/>
        </w:rPr>
        <w:t xml:space="preserve"> relativa</w:t>
      </w:r>
      <w:r w:rsidR="00EF0AFB" w:rsidRPr="00E60CE3">
        <w:rPr>
          <w:rFonts w:asciiTheme="majorHAnsi" w:hAnsiTheme="majorHAnsi"/>
          <w:highlight w:val="yellow"/>
        </w:rPr>
        <w:t xml:space="preserve"> de </w:t>
      </w:r>
      <w:r w:rsidR="006F4169" w:rsidRPr="00E60CE3">
        <w:rPr>
          <w:rFonts w:asciiTheme="majorHAnsi" w:hAnsiTheme="majorHAnsi"/>
          <w:highlight w:val="yellow"/>
        </w:rPr>
        <w:t>estratégias de vida, este trabalho</w:t>
      </w:r>
      <w:r w:rsidR="00A2349E" w:rsidRPr="00E60CE3">
        <w:rPr>
          <w:rFonts w:asciiTheme="majorHAnsi" w:hAnsiTheme="majorHAnsi"/>
          <w:highlight w:val="yellow"/>
        </w:rPr>
        <w:t xml:space="preserve"> </w:t>
      </w:r>
      <w:r w:rsidR="002D2621" w:rsidRPr="00E60CE3">
        <w:rPr>
          <w:rFonts w:asciiTheme="majorHAnsi" w:hAnsiTheme="majorHAnsi"/>
          <w:highlight w:val="yellow"/>
        </w:rPr>
        <w:t>evidencia</w:t>
      </w:r>
      <w:r w:rsidR="007001F7" w:rsidRPr="00E60CE3">
        <w:rPr>
          <w:rFonts w:asciiTheme="majorHAnsi" w:hAnsiTheme="majorHAnsi"/>
          <w:highlight w:val="yellow"/>
        </w:rPr>
        <w:t xml:space="preserve"> a importância de estudarmos o efeito do distúrbio na estrutura e na dinâ</w:t>
      </w:r>
      <w:r w:rsidR="00895600" w:rsidRPr="00E60CE3">
        <w:rPr>
          <w:rFonts w:asciiTheme="majorHAnsi" w:hAnsiTheme="majorHAnsi"/>
          <w:highlight w:val="yellow"/>
        </w:rPr>
        <w:t xml:space="preserve">mica de comunidades unindo processos </w:t>
      </w:r>
      <w:r w:rsidR="002D2621" w:rsidRPr="00E60CE3">
        <w:rPr>
          <w:rFonts w:asciiTheme="majorHAnsi" w:hAnsiTheme="majorHAnsi"/>
          <w:highlight w:val="yellow"/>
        </w:rPr>
        <w:t>que são</w:t>
      </w:r>
      <w:r w:rsidR="00895600" w:rsidRPr="00E60CE3">
        <w:rPr>
          <w:rFonts w:asciiTheme="majorHAnsi" w:hAnsiTheme="majorHAnsi"/>
          <w:highlight w:val="yellow"/>
        </w:rPr>
        <w:t xml:space="preserve"> </w:t>
      </w:r>
      <w:r w:rsidR="002D2621" w:rsidRPr="00E60CE3">
        <w:rPr>
          <w:rFonts w:asciiTheme="majorHAnsi" w:hAnsiTheme="majorHAnsi"/>
          <w:highlight w:val="yellow"/>
        </w:rPr>
        <w:t xml:space="preserve">tipicamente </w:t>
      </w:r>
      <w:r w:rsidR="00895600" w:rsidRPr="00E60CE3">
        <w:rPr>
          <w:rFonts w:asciiTheme="majorHAnsi" w:hAnsiTheme="majorHAnsi"/>
          <w:highlight w:val="yellow"/>
        </w:rPr>
        <w:t>estudados</w:t>
      </w:r>
      <w:r w:rsidR="002D2621" w:rsidRPr="00E60CE3">
        <w:rPr>
          <w:rFonts w:asciiTheme="majorHAnsi" w:hAnsiTheme="majorHAnsi"/>
          <w:highlight w:val="yellow"/>
        </w:rPr>
        <w:t xml:space="preserve"> de forma isolada</w:t>
      </w:r>
      <w:r w:rsidR="00895600" w:rsidRPr="00E60CE3">
        <w:rPr>
          <w:rFonts w:asciiTheme="majorHAnsi" w:hAnsiTheme="majorHAnsi"/>
          <w:highlight w:val="yellow"/>
        </w:rPr>
        <w:t xml:space="preserve"> pela Ecologia e pela Biologia Evolutiva.</w:t>
      </w:r>
    </w:p>
    <w:p w14:paraId="77E520E2" w14:textId="77777777" w:rsidR="005C5E85" w:rsidRPr="00E60CE3" w:rsidRDefault="005C5E85" w:rsidP="00D76700">
      <w:pPr>
        <w:spacing w:line="276" w:lineRule="auto"/>
        <w:contextualSpacing/>
        <w:jc w:val="both"/>
        <w:rPr>
          <w:rFonts w:asciiTheme="majorHAnsi" w:hAnsiTheme="majorHAnsi"/>
          <w:highlight w:val="yellow"/>
        </w:rPr>
      </w:pPr>
    </w:p>
    <w:bookmarkStart w:id="4" w:name="_Toc487883787"/>
    <w:bookmarkEnd w:id="0"/>
    <w:p w14:paraId="00E301AB" w14:textId="3CAB4B19" w:rsidR="000E34DD" w:rsidRPr="003C4B41" w:rsidRDefault="000E34DD" w:rsidP="000E34DD">
      <w:pPr>
        <w:pStyle w:val="Heading1"/>
      </w:pPr>
      <w:r w:rsidRPr="003C4B41">
        <w:lastRenderedPageBreak/>
        <mc:AlternateContent>
          <mc:Choice Requires="wps">
            <w:drawing>
              <wp:anchor distT="0" distB="0" distL="114300" distR="114300" simplePos="0" relativeHeight="251707392" behindDoc="0" locked="0" layoutInCell="1" allowOverlap="1" wp14:anchorId="5804D9EA" wp14:editId="7839FDA8">
                <wp:simplePos x="0" y="0"/>
                <wp:positionH relativeFrom="column">
                  <wp:posOffset>-976865</wp:posOffset>
                </wp:positionH>
                <wp:positionV relativeFrom="paragraph">
                  <wp:posOffset>341717</wp:posOffset>
                </wp:positionV>
                <wp:extent cx="7657580" cy="0"/>
                <wp:effectExtent l="0" t="0" r="13335" b="25400"/>
                <wp:wrapNone/>
                <wp:docPr id="21" name="Straight Connector 2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E79CA" id="Straight Connector 21"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6.9pt" to="526.05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" strokecolor="#ed7d31 [3205]" strokeweight="2.5pt">
                <v:stroke joinstyle="miter"/>
              </v:line>
            </w:pict>
          </mc:Fallback>
        </mc:AlternateContent>
      </w:r>
      <w:r w:rsidRPr="003C4B41">
        <mc:AlternateContent>
          <mc:Choice Requires="wps">
            <w:drawing>
              <wp:anchor distT="0" distB="0" distL="114300" distR="114300" simplePos="0" relativeHeight="251708416" behindDoc="0" locked="0" layoutInCell="1" allowOverlap="1" wp14:anchorId="30714CB4" wp14:editId="0598566F">
                <wp:simplePos x="0" y="0"/>
                <wp:positionH relativeFrom="column">
                  <wp:posOffset>-976630</wp:posOffset>
                </wp:positionH>
                <wp:positionV relativeFrom="paragraph">
                  <wp:posOffset>-222250</wp:posOffset>
                </wp:positionV>
                <wp:extent cx="7655560" cy="2540"/>
                <wp:effectExtent l="0" t="0" r="40640" b="48260"/>
                <wp:wrapNone/>
                <wp:docPr id="22" name="Straight Connector 2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A1AD9E" id="Straight Connector 22" o:spid="_x0000_s1026" style="position:absolute;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Otgr43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3</w:t>
      </w:r>
      <w:r w:rsidRPr="003C4B41">
        <w:tab/>
      </w:r>
      <w:r>
        <w:rPr>
          <w:color w:val="000000" w:themeColor="text1"/>
        </w:rPr>
        <w:t>PREFÁCIO</w:t>
      </w:r>
      <w:bookmarkEnd w:id="4"/>
    </w:p>
    <w:p w14:paraId="1FC3B6E5" w14:textId="77777777" w:rsidR="000E34DD" w:rsidRPr="008153C2" w:rsidRDefault="000E34DD" w:rsidP="000E34DD">
      <w:pPr>
        <w:pStyle w:val="p2"/>
        <w:contextualSpacing/>
        <w:rPr>
          <w:rFonts w:ascii="Calibri Light" w:hAnsi="Calibri Light"/>
          <w:sz w:val="22"/>
          <w:szCs w:val="22"/>
        </w:rPr>
      </w:pPr>
    </w:p>
    <w:p w14:paraId="63C50FA3" w14:textId="77777777" w:rsidR="001C15D8" w:rsidRDefault="001C15D8" w:rsidP="001C15D8">
      <w:pPr>
        <w:jc w:val="both"/>
        <w:rPr>
          <w:rFonts w:asciiTheme="majorHAnsi" w:hAnsiTheme="majorHAnsi"/>
        </w:rPr>
      </w:pPr>
    </w:p>
    <w:p w14:paraId="409238B6" w14:textId="77777777" w:rsidR="00914B8A" w:rsidRDefault="00914B8A" w:rsidP="001C15D8">
      <w:pPr>
        <w:jc w:val="both"/>
        <w:rPr>
          <w:rFonts w:asciiTheme="majorHAnsi" w:hAnsiTheme="majorHAnsi"/>
        </w:rPr>
      </w:pPr>
      <w:r>
        <w:rPr>
          <w:rFonts w:asciiTheme="majorHAnsi" w:hAnsiTheme="majorHAnsi"/>
        </w:rPr>
        <w:t>Neste prefácio</w:t>
      </w:r>
      <w:r w:rsidRPr="007F6E4B">
        <w:rPr>
          <w:rFonts w:asciiTheme="majorHAnsi" w:hAnsiTheme="majorHAnsi"/>
        </w:rPr>
        <w:t>, gostaria de esclarecer, de forma resumida, a trajetória do projeto ao longo do meu mestrado</w:t>
      </w:r>
      <w:r>
        <w:rPr>
          <w:rFonts w:asciiTheme="majorHAnsi" w:hAnsiTheme="majorHAnsi"/>
        </w:rPr>
        <w:t>, para que, ao final, eu consiga mostrar as motivações por trás da pergunta que me coloco: como o distúrbio determina as estratégias de vida presentes em populações e comunidades sob dinâmicas evolutivas, ecológicas e eco-evolutivas?</w:t>
      </w:r>
    </w:p>
    <w:p w14:paraId="44967915" w14:textId="77777777" w:rsidR="00914B8A" w:rsidRDefault="00914B8A" w:rsidP="00914B8A">
      <w:pPr>
        <w:ind w:firstLine="720"/>
        <w:contextualSpacing/>
        <w:jc w:val="both"/>
        <w:rPr>
          <w:rFonts w:asciiTheme="majorHAnsi" w:hAnsiTheme="majorHAnsi"/>
        </w:rPr>
      </w:pPr>
      <w:r w:rsidRPr="007F6E4B">
        <w:rPr>
          <w:rFonts w:asciiTheme="majorHAnsi" w:hAnsiTheme="majorHAnsi"/>
        </w:rPr>
        <w:t>A ideia inicial</w:t>
      </w:r>
      <w:r>
        <w:rPr>
          <w:rFonts w:asciiTheme="majorHAnsi" w:hAnsiTheme="majorHAnsi"/>
        </w:rPr>
        <w:t xml:space="preserve"> do projeto</w:t>
      </w:r>
      <w:r w:rsidRPr="007F6E4B">
        <w:rPr>
          <w:rFonts w:asciiTheme="majorHAnsi" w:hAnsiTheme="majorHAnsi"/>
        </w:rPr>
        <w:t xml:space="preserve">, como apresentada no projeto de pesquisa </w:t>
      </w:r>
      <w:r>
        <w:rPr>
          <w:rFonts w:asciiTheme="majorHAnsi" w:hAnsiTheme="majorHAnsi"/>
        </w:rPr>
        <w:t>submetido à Fapesp</w:t>
      </w:r>
      <w:r w:rsidRPr="007F6E4B">
        <w:rPr>
          <w:rFonts w:asciiTheme="majorHAnsi" w:hAnsiTheme="majorHAnsi"/>
        </w:rPr>
        <w:t>, era avaliar o efeito do distúrbio na seleção natural de estratégias de vida em comunidades sob dinâmica ecológica neutra</w:t>
      </w:r>
      <w:r>
        <w:rPr>
          <w:rFonts w:asciiTheme="majorHAnsi" w:hAnsiTheme="majorHAnsi"/>
        </w:rPr>
        <w:t>, utilizando simulações geradas a partir de um modelo computacional baseado em indivíduo desenvolvido por mim, meu orientador e meu coorientador</w:t>
      </w:r>
      <w:r w:rsidRPr="007F6E4B">
        <w:rPr>
          <w:rFonts w:asciiTheme="majorHAnsi" w:hAnsiTheme="majorHAnsi"/>
        </w:rPr>
        <w:t>.</w:t>
      </w:r>
      <w:r>
        <w:rPr>
          <w:rFonts w:asciiTheme="majorHAnsi" w:hAnsiTheme="majorHAnsi"/>
        </w:rPr>
        <w:t xml:space="preserve"> Durante a Iniciação Científica (IC),</w:t>
      </w:r>
      <w:r w:rsidRPr="007F6E4B">
        <w:rPr>
          <w:rFonts w:asciiTheme="majorHAnsi" w:hAnsiTheme="majorHAnsi"/>
        </w:rPr>
        <w:t xml:space="preserve"> </w:t>
      </w:r>
      <w:r>
        <w:rPr>
          <w:rFonts w:asciiTheme="majorHAnsi" w:hAnsiTheme="majorHAnsi"/>
        </w:rPr>
        <w:t>eu havia utilizado uma versão mais simples desse modelo a fim de entender se, a partir de uma dinâmica ecológica neutra, era possível que emergisse uma dinâmica evolutiva não-neutra. Em outras palavras, o objetivo era verificar a ocorrência de seleção natural em uma comunidade ecologicamente neutra. Ao final da IC, chegamos à conclusão de que era possível, o que nos levou à pergunta do mestrado: qual é a influência do distúrbio no processo de seleção de estratégias em comunidades neutras?</w:t>
      </w:r>
    </w:p>
    <w:p w14:paraId="5BAFE1BC" w14:textId="77777777" w:rsidR="00914B8A" w:rsidRPr="00601FA1" w:rsidRDefault="00914B8A" w:rsidP="00914B8A">
      <w:pPr>
        <w:contextualSpacing/>
        <w:jc w:val="both"/>
        <w:rPr>
          <w:rFonts w:asciiTheme="majorHAnsi" w:hAnsiTheme="majorHAnsi"/>
        </w:rPr>
      </w:pPr>
      <w:r>
        <w:rPr>
          <w:rFonts w:asciiTheme="majorHAnsi" w:hAnsiTheme="majorHAnsi"/>
        </w:rPr>
        <w:tab/>
        <w:t xml:space="preserve">Entretanto, ao longo do primeiro ano do mestrado, ao cursar as disciplinas, participar das reuniões do laboratório e ler artigos sobre a Teoria Neutra da Biodiversidade e Biogeografia </w:t>
      </w:r>
      <w:r>
        <w:rPr>
          <w:rFonts w:asciiTheme="majorHAnsi" w:hAnsiTheme="majorHAnsi"/>
        </w:rPr>
        <w:fldChar w:fldCharType="begin" w:fldLock="1"/>
      </w:r>
      <w:r>
        <w:rPr>
          <w:rFonts w:asciiTheme="majorHAnsi" w:hAnsiTheme="majorHAnsi"/>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Pr>
          <w:rFonts w:asciiTheme="majorHAnsi" w:hAnsiTheme="majorHAnsi"/>
        </w:rPr>
        <w:fldChar w:fldCharType="separate"/>
      </w:r>
      <w:r w:rsidRPr="000E2054">
        <w:rPr>
          <w:rFonts w:asciiTheme="majorHAnsi" w:hAnsiTheme="majorHAnsi"/>
          <w:noProof/>
        </w:rPr>
        <w:t>(Hubbell, 2001)</w:t>
      </w:r>
      <w:r>
        <w:rPr>
          <w:rFonts w:asciiTheme="majorHAnsi" w:hAnsiTheme="majorHAnsi"/>
        </w:rPr>
        <w:fldChar w:fldCharType="end"/>
      </w:r>
      <w:r>
        <w:rPr>
          <w:rFonts w:asciiTheme="majorHAnsi" w:hAnsiTheme="majorHAnsi"/>
        </w:rPr>
        <w:t xml:space="preserve">, fui levada a questionar dois aspectos centrais do meu projeto, que, inclusive, eram premissas da pergunta que o guiava: (1) a separação categórica entre dinâmica ecológica e evolutiva e (2) a neutralidade do nosso modelo. Ainda que dinâmica ecológica e dinâmica evolutiva possam ser conceituadas separadamente (com reservas), é difícil diferenciá-las quando se tem um modelo em que ambas ocorrem. A definição original de seleção natural </w:t>
      </w:r>
      <w:r w:rsidRPr="00812195">
        <w:rPr>
          <w:rFonts w:asciiTheme="majorHAnsi" w:hAnsiTheme="majorHAnsi"/>
        </w:rPr>
        <w:t>(Darwin, 1859) evidencia</w:t>
      </w:r>
      <w:r>
        <w:rPr>
          <w:rFonts w:asciiTheme="majorHAnsi" w:hAnsiTheme="majorHAnsi"/>
        </w:rPr>
        <w:t xml:space="preserve"> esta dificuldade, ao relacionar diretamente a evolução das espécies com as interações entre indivíduos (como a competição) - ou, de forma mais genérica, com a “batalha pela existência”. Além disso, a sobreposição entre </w:t>
      </w:r>
      <w:r w:rsidRPr="00601FA1">
        <w:rPr>
          <w:rFonts w:asciiTheme="majorHAnsi" w:hAnsiTheme="majorHAnsi"/>
        </w:rPr>
        <w:t>tempo evolutivo e tempo ecológico tem sido identificada e estudada cada vez mais, tanto de forma teórica quanto empírica</w:t>
      </w:r>
      <w:r>
        <w:rPr>
          <w:rFonts w:asciiTheme="majorHAnsi" w:hAnsiTheme="majorHAnsi"/>
        </w:rPr>
        <w:t xml:space="preserve"> </w:t>
      </w:r>
      <w:r w:rsidRPr="00914B8A">
        <w:rPr>
          <w:rFonts w:asciiTheme="majorHAnsi" w:hAnsiTheme="majorHAnsi"/>
          <w:highlight w:val="darkGray"/>
        </w:rPr>
        <w:fldChar w:fldCharType="begin" w:fldLock="1"/>
      </w:r>
      <w:r w:rsidRPr="00914B8A">
        <w:rPr>
          <w:rFonts w:asciiTheme="majorHAnsi" w:hAnsiTheme="majorHAnsi"/>
          <w:highlight w:val="darkGray"/>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Ellner, Geber, Yoshida, &amp; Fox, 2005)", "manualFormatting" : "(revisados em Hairston, Ellner, Geber, Yoshida, &amp; Fox, 2005)", "plainTextFormattedCitation" : "(Hairston, Ellner, Geber, Yoshida, &amp; Fox, 2005)", "previouslyFormattedCitation" : "(Hairston, Ellner, Geber, Yoshida, &amp; Fox, 2005)" }, "properties" : { "noteIndex" : 0 }, "schema" : "https://github.com/citation-style-language/schema/raw/master/csl-citation.json" }</w:instrText>
      </w:r>
      <w:r w:rsidRPr="00914B8A">
        <w:rPr>
          <w:rFonts w:asciiTheme="majorHAnsi" w:hAnsiTheme="majorHAnsi"/>
          <w:highlight w:val="darkGray"/>
        </w:rPr>
        <w:fldChar w:fldCharType="separate"/>
      </w:r>
      <w:r w:rsidRPr="00914B8A">
        <w:rPr>
          <w:rFonts w:asciiTheme="majorHAnsi" w:hAnsiTheme="majorHAnsi"/>
          <w:noProof/>
          <w:highlight w:val="darkGray"/>
        </w:rPr>
        <w:t>(revisados em Hairston, Ellner, Geber, Yoshida, &amp; Fox, 2005)</w:t>
      </w:r>
      <w:r w:rsidRPr="00914B8A">
        <w:rPr>
          <w:rFonts w:asciiTheme="majorHAnsi" w:hAnsiTheme="majorHAnsi"/>
          <w:highlight w:val="darkGray"/>
        </w:rPr>
        <w:fldChar w:fldCharType="end"/>
      </w:r>
      <w:r w:rsidRPr="00914B8A">
        <w:rPr>
          <w:rFonts w:asciiTheme="majorHAnsi" w:hAnsiTheme="majorHAnsi"/>
          <w:highlight w:val="darkGray"/>
        </w:rPr>
        <w:t>.</w:t>
      </w:r>
    </w:p>
    <w:p w14:paraId="0573D19A" w14:textId="77777777" w:rsidR="00914B8A" w:rsidRDefault="00914B8A" w:rsidP="00914B8A">
      <w:pPr>
        <w:ind w:firstLine="720"/>
        <w:contextualSpacing/>
        <w:jc w:val="both"/>
        <w:rPr>
          <w:rFonts w:asciiTheme="majorHAnsi" w:hAnsiTheme="majorHAnsi"/>
        </w:rPr>
      </w:pPr>
      <w:r w:rsidRPr="00601FA1">
        <w:rPr>
          <w:rFonts w:asciiTheme="majorHAnsi" w:hAnsiTheme="majorHAnsi"/>
        </w:rPr>
        <w:t xml:space="preserve">Quanto à neutralidade do modelo, ainda que tenhamos implementado um </w:t>
      </w:r>
      <w:r w:rsidRPr="00601FA1">
        <w:rPr>
          <w:rFonts w:asciiTheme="majorHAnsi" w:hAnsiTheme="majorHAnsi"/>
          <w:i/>
        </w:rPr>
        <w:t>trade-off</w:t>
      </w:r>
      <w:r w:rsidRPr="00601FA1">
        <w:rPr>
          <w:rFonts w:asciiTheme="majorHAnsi" w:hAnsiTheme="majorHAnsi"/>
        </w:rPr>
        <w:t xml:space="preserve"> entre a longevidade (probabilidade de sobrevivência por ciclo) e a fecundid</w:t>
      </w:r>
      <w:r>
        <w:rPr>
          <w:rFonts w:asciiTheme="majorHAnsi" w:hAnsiTheme="majorHAnsi"/>
        </w:rPr>
        <w:t xml:space="preserve">ade (número de propágulos produzidos por ciclo), não houve garantia de que as estratégias de vida delimitadas </w:t>
      </w:r>
      <w:r>
        <w:rPr>
          <w:rFonts w:asciiTheme="majorHAnsi" w:hAnsiTheme="majorHAnsi"/>
        </w:rPr>
        <w:lastRenderedPageBreak/>
        <w:t xml:space="preserve">por ele teriam aptidões equivalentes, situação que de fato caracterizaria uma dinâmica neutra no nível das estratégias. No lugar disso, a neutralidade do modelo pode ocorrer no nível da espécie, quando as espécies criadas apresentarem a mesma estratégia de vida. No entanto, a pergunta que queríamos responder dizia respeito à ocorrência de seleção de </w:t>
      </w:r>
      <w:r w:rsidRPr="00A17838">
        <w:rPr>
          <w:rFonts w:asciiTheme="majorHAnsi" w:hAnsiTheme="majorHAnsi"/>
          <w:i/>
        </w:rPr>
        <w:t>estratégias</w:t>
      </w:r>
      <w:r>
        <w:rPr>
          <w:rFonts w:asciiTheme="majorHAnsi" w:hAnsiTheme="majorHAnsi"/>
        </w:rPr>
        <w:t xml:space="preserve"> em uma comunidade em que as </w:t>
      </w:r>
      <w:r w:rsidRPr="00A17838">
        <w:rPr>
          <w:rFonts w:asciiTheme="majorHAnsi" w:hAnsiTheme="majorHAnsi"/>
          <w:i/>
        </w:rPr>
        <w:t>estratégias</w:t>
      </w:r>
      <w:r>
        <w:rPr>
          <w:rFonts w:asciiTheme="majorHAnsi" w:hAnsiTheme="majorHAnsi"/>
        </w:rPr>
        <w:t xml:space="preserve"> são ecologicamente neutras (a pergunta sobre seleção de estratégias em uma comunidade em que as espécies, mas não as estratégias, são neutras, não traria algo de novo ao conhecimento sobre o funcionamento nem da seleção e nem da dinâmica neutra). Posteriormente, percebi que a pergunta que tentávamos responder talvez fosse resolvida com um maior esclarecimento das definições de seleção natural e de dinâmica ecológica neutra, que, em realidade, mostram ser processos incompatíveis, dado que o pressuposto da ocorrência de dinâmica ecológica neutra é a equivalência nas aptidões, enquanto a base para ocorrência de seleção natural está na existência de diferenças nas aptidões.</w:t>
      </w:r>
    </w:p>
    <w:p w14:paraId="473CAE6D" w14:textId="77777777" w:rsidR="00914B8A" w:rsidRDefault="00914B8A" w:rsidP="00914B8A">
      <w:pPr>
        <w:contextualSpacing/>
        <w:jc w:val="both"/>
        <w:rPr>
          <w:rFonts w:asciiTheme="majorHAnsi" w:hAnsiTheme="majorHAnsi"/>
        </w:rPr>
      </w:pPr>
      <w:r>
        <w:rPr>
          <w:rFonts w:asciiTheme="majorHAnsi" w:hAnsiTheme="majorHAnsi"/>
        </w:rPr>
        <w:tab/>
        <w:t xml:space="preserve">Dessa forma, pensei em modificações para o projeto e formulei um contexto teórico distinto, que fosse mais abrangente do que a Teoria Neutra (Hubbell, 2001). Como, no meu entendimento, o modelo não era puramente neutro, ele deveria estar em uma interface neutro-nicho, uma área recente bastante estudada </w:t>
      </w:r>
      <w:r>
        <w:rPr>
          <w:rFonts w:asciiTheme="majorHAnsi" w:hAnsiTheme="majorHAnsi"/>
        </w:rPr>
        <w:fldChar w:fldCharType="begin" w:fldLock="1"/>
      </w:r>
      <w:r>
        <w:rPr>
          <w:rFonts w:asciiTheme="majorHAnsi" w:hAnsiTheme="majorHAnsi"/>
        </w:rPr>
        <w:instrText>ADDIN CSL_CITATION { "citationItems" : [ { "id" : "ITEM-1", "itemData" : { "DOI" : "10.1016/j.ppees.2007.08.001", "ISBN" : "1433-8319", "ISSN" : "14338319", "abstract" : "Both niche and neutral theories have been suggested as potential frameworks for modelling biodiversity. Niche models assume that biological traits represent evolutionary adaptations and define individuals in terms of functional trade-offs. Neutral models assume that all individuals at a single trophic level are functionally equivalent on a per capita basis with respect to their birth, death, dispersal and speciation. The opinion of many researchers is that neutral and niche processes operate simultaneously to generate diversity without knowing how the unification of both models can be achieved. Recently, several theoretical papers have reported evidence on the evolutionary emergence of niche structures shaping the emergence of groups of similar species. In this way, an Emergent Group is defined as a set of species that have a similar functional niche owing to a convergent ecological strategy. Central to the Emergent Group concept are the assumptions of functional equivalence within and of functional divergence between Emergent Groups. Within an Emergent Group, species richness is subject to a zero-sum rule set by the balance between the rate of individual loss and of immigration. Between Emergent Groups, tradeoffs such as seed size/seedling competitivity, investment in reproductive system/investment in vegetative systems or competitive ability/predator invulnerability are cornerstones of the evolutionary divergence. Delineating Emergent Groups amounts to reaching a compromise between maximizing niche differentiation (i.e. maximizing differences in functional tradeoffs) between Emergent Groups and maximizing neutrality within Emergent Groups. Up to now, the Emergent Group concept has been mostly proposed by theoretical scientists but it should be tested by empirical ecologists. The way in which niche and neutral models could be combined provides a profitable opportunity for theoretical and empirical scientists to collaborate fruitfully. \u00a9 2007 R\u00fcbel Foundation, ETH Z\u00fcrich.", "author" : [ { "dropping-particle" : "", "family" : "H\u00e9rault", "given" : "Bruno", "non-dropping-particle" : "", "parse-names" : false, "suffix" : "" } ], "container-title" : "Perspectives in Plant Ecology, Evolution and Systematics", "id" : "ITEM-1", "issue" : "2", "issued" : { "date-parts" : [ [ "2007" ] ] }, "page" : "71-78", "title" : "Reconciling niche and neutrality through the Emergent Group approach", "type" : "article-journal", "volume" : "9" }, "uris" : [ "http://www.mendeley.com/documents/?uuid=b9b37774-6fac-4c7c-a50a-a153e70aae9c" ] }, { "id" : "ITEM-2", "itemData" : { "DOI" : "10.1111/j.1461-0248.2006.00884.x", "ISBN" : "1461-023X", "ISSN" : "1461023X", "PMID" : "16623725", "abstract" : "In this study, we ask if instead of being fundamentally opposed, niche and neutral theories could simply be located at the extremes of a continuum. First, we present a model of recruitment probabilities that combines both niche and neutral processes. From this model, we predict and test whether the relative importance of niche vs. neutral processes in controlling community dynamics will vary depending on community species richness, niche overlap and dispersal capabilities of species (both local and long distance). Results demonstrate that niche and neutrality form ends of a continuum from competitive to stochastic exclusion. In the absence of immigration, competitive exclusion tends to create a regular spacing of niches. However, immigration prevents the establishment of a limiting similarity. The equilibrium community consists of a set of complementary and redundant species, with their abundance determined, respectively, by the distribution of environmental conditions and the amount of immigration.", "author" : [ { "dropping-particle" : "", "family" : "Gravel", "given" : "Dominique", "non-dropping-particle" : "", "parse-names" : false, "suffix" : "" }, { "dropping-particle" : "", "family" : "Canham", "given" : "Charles D.", "non-dropping-particle" : "", "parse-names" : false, "suffix" : "" }, { "dropping-particle" : "", "family" : "Beaudet", "given" : "Marilou", "non-dropping-particle" : "", "parse-names" : false, "suffix" : "" }, { "dropping-particle" : "", "family" : "Messier", "given" : "Christian", "non-dropping-particle" : "", "parse-names" : false, "suffix" : "" } ], "container-title" : "Ecology Letters", "id" : "ITEM-2", "issue" : "4", "issued" : { "date-parts" : [ [ "2006" ] ] }, "page" : "399-409", "title" : "Reconciling niche and neutrality: The continuum hypothesis", "type" : "article-journal", "volume" : "9" }, "uris" : [ "http://www.mendeley.com/documents/?uuid=bd2f2803-d153-42d1-8cc0-fa068d7b9262" ] }, { "id" : "ITEM-3", "itemData" : { "DOI" : "10.1073/pnas.1405637111", "ISSN" : "0027-8424", "abstract" : "An ongoing debate in ecology concerns the impacts of ecological drift and selection on community assembly. Here, we show that there is a sharp phase transition in diverse ecological communities between a selection dominated regime (the niche phase) and a drift dominated regime (the neutral phase). Simulations and analytic arguments show that the niche phase is favored in communities with large population sizes and relatively constant environments, whereas the neutral phase is favored in communities with small population sizes and fluctuating environments. Our results demonstrate how apparently neutral populations may arise even in communities inhabited by species with varying traits.", "author" : [ { "dropping-particle" : "", "family" : "Fisher", "given" : "Charles K.", "non-dropping-particle" : "", "parse-names" : false, "suffix" : "" }, { "dropping-particle" : "", "family" : "Mehta", "given" : "Pankaj", "non-dropping-particle" : "", "parse-names" : false, "suffix" : "" } ], "id" : "ITEM-3", "issue" : "36", "issued" : { "date-parts" : [ [ "2013" ] ] }, "page" : "13111-13116", "title" : "A phase transition between the niche and neutral regimes in ecology", "type" : "article-journal", "volume" : "111" }, "uris" : [ "http://www.mendeley.com/documents/?uuid=741e3721-890a-46fe-9c86-fffbcdfabed1" ] }, { "id" : "ITEM-4",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"ITEM-4",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HilleRislambers, &amp; Levine, 2007; Fisher &amp; Mehta, 2013; Gravel, Canham, Beaudet, &amp; Messier, 2006; H\u00e9rault, 2007)", "plainTextFormattedCitation" : "(Adler, HilleRislambers, &amp; Levine, 2007; Fisher &amp; Mehta, 2013; Gravel, Canham, Beaudet, &amp; Messier, 2006; H\u00e9rault, 2007)", "previouslyFormattedCitation" : "(Adler, HilleRislambers, &amp; Levine, 2007; Fisher &amp; Mehta, 2013; Gravel, Canham, Beaudet, &amp; Messier, 2006; H\u00e9rault, 2007)" }, "properties" : { "noteIndex" : 0 }, "schema" : "https://github.com/citation-style-language/schema/raw/master/csl-citation.json" }</w:instrText>
      </w:r>
      <w:r>
        <w:rPr>
          <w:rFonts w:asciiTheme="majorHAnsi" w:hAnsiTheme="majorHAnsi"/>
        </w:rPr>
        <w:fldChar w:fldCharType="separate"/>
      </w:r>
      <w:r w:rsidRPr="000741DE">
        <w:rPr>
          <w:rFonts w:asciiTheme="majorHAnsi" w:hAnsiTheme="majorHAnsi"/>
          <w:noProof/>
        </w:rPr>
        <w:t xml:space="preserve">(Adler, HilleRislambers, &amp; Levine, 2007; </w:t>
      </w:r>
      <w:r w:rsidRPr="00914B8A">
        <w:rPr>
          <w:rFonts w:asciiTheme="majorHAnsi" w:hAnsiTheme="majorHAnsi"/>
          <w:noProof/>
          <w:highlight w:val="darkGray"/>
        </w:rPr>
        <w:t>Fisher &amp; Mehta, 2013;</w:t>
      </w:r>
      <w:r w:rsidRPr="000741DE">
        <w:rPr>
          <w:rFonts w:asciiTheme="majorHAnsi" w:hAnsiTheme="majorHAnsi"/>
          <w:noProof/>
        </w:rPr>
        <w:t xml:space="preserve"> </w:t>
      </w:r>
      <w:r w:rsidRPr="00914B8A">
        <w:rPr>
          <w:rFonts w:asciiTheme="majorHAnsi" w:hAnsiTheme="majorHAnsi"/>
          <w:noProof/>
          <w:highlight w:val="darkGray"/>
        </w:rPr>
        <w:t>Gravel, Canham, Beaudet, &amp; Messier, 2006; Hérault, 2007</w:t>
      </w:r>
      <w:r w:rsidRPr="000741DE">
        <w:rPr>
          <w:rFonts w:asciiTheme="majorHAnsi" w:hAnsiTheme="majorHAnsi"/>
          <w:noProof/>
        </w:rPr>
        <w:t>)</w:t>
      </w:r>
      <w:r>
        <w:rPr>
          <w:rFonts w:asciiTheme="majorHAnsi" w:hAnsiTheme="majorHAnsi"/>
        </w:rPr>
        <w:fldChar w:fldCharType="end"/>
      </w:r>
      <w:r>
        <w:rPr>
          <w:rFonts w:asciiTheme="majorHAnsi" w:hAnsiTheme="majorHAnsi"/>
        </w:rPr>
        <w:t xml:space="preserve">. Assim, meu objetivo passou a ser identificar no modelo mecanismos neutros e não-neutros que facilitassem a coexistência de estratégias, baseada na Teoria Moderna da Coexistência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Pr>
          <w:rFonts w:asciiTheme="majorHAnsi" w:hAnsiTheme="majorHAnsi"/>
        </w:rPr>
        <w:fldChar w:fldCharType="separate"/>
      </w:r>
      <w:r w:rsidRPr="00A509A3">
        <w:rPr>
          <w:rFonts w:asciiTheme="majorHAnsi" w:hAnsiTheme="majorHAnsi"/>
          <w:noProof/>
        </w:rPr>
        <w:t>(Peter Chesson, 2000)</w:t>
      </w:r>
      <w:r>
        <w:rPr>
          <w:rFonts w:asciiTheme="majorHAnsi" w:hAnsiTheme="majorHAnsi"/>
        </w:rPr>
        <w:fldChar w:fldCharType="end"/>
      </w:r>
      <w:r>
        <w:rPr>
          <w:rFonts w:asciiTheme="majorHAnsi" w:hAnsiTheme="majorHAnsi"/>
        </w:rPr>
        <w:t>, e, além disso, entender como os mecanismos evolutivos presentes no modelo poderiam ser pensados à luz dessa teoria, ampliando-a. No relatório parcial para a Fapesp, justifiquei as mudanças sugeridas e desenvolvi um texto, que eu usaria de base para redigir a introdução da dissertação.</w:t>
      </w:r>
    </w:p>
    <w:p w14:paraId="7DFC6F40" w14:textId="77777777" w:rsidR="00914B8A" w:rsidRDefault="00914B8A" w:rsidP="00914B8A">
      <w:pPr>
        <w:contextualSpacing/>
        <w:jc w:val="both"/>
        <w:rPr>
          <w:rFonts w:asciiTheme="majorHAnsi" w:hAnsiTheme="majorHAnsi"/>
        </w:rPr>
      </w:pPr>
      <w:r>
        <w:rPr>
          <w:rFonts w:asciiTheme="majorHAnsi" w:hAnsiTheme="majorHAnsi"/>
        </w:rPr>
        <w:tab/>
        <w:t xml:space="preserve">Entretanto, após conversas com meus orientadores e membros do comitê que acompanharam o projeto, percebemos que a tentativa de integrar processos evolutivos na Teoria Moderna da Coexistência exigiria conhecimentos </w:t>
      </w:r>
      <w:r w:rsidRPr="004E5604">
        <w:rPr>
          <w:rFonts w:asciiTheme="majorHAnsi" w:hAnsiTheme="majorHAnsi"/>
        </w:rPr>
        <w:t xml:space="preserve">bastante aprofundados de matemática, </w:t>
      </w:r>
      <w:r w:rsidRPr="007A0D0E">
        <w:rPr>
          <w:rFonts w:asciiTheme="majorHAnsi" w:hAnsiTheme="majorHAnsi"/>
        </w:rPr>
        <w:t xml:space="preserve">uma vez que essa teoria é totalmente baseada em modelos matemáticos </w:t>
      </w:r>
      <w:r w:rsidRPr="007A0D0E">
        <w:rPr>
          <w:rFonts w:asciiTheme="majorHAnsi" w:hAnsiTheme="majorHAnsi"/>
        </w:rPr>
        <w:fldChar w:fldCharType="begin" w:fldLock="1"/>
      </w:r>
      <w:r w:rsidRPr="007A0D0E">
        <w:rPr>
          <w:rFonts w:asciiTheme="majorHAnsi" w:hAnsiTheme="majorHAnsi"/>
        </w:rPr>
        <w:instrText>ADDIN CSL_CITATION { "citationItems" : [ { "id" : "ITEM-1", "itemData" : { "DOI" : "http://dx.doi.org/10.1006/tpbi.1994.1013", "ISBN" : "0040-5809", "ISSN" : "0040-5809", "PMID" : "199497416278",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 ] }, "page" : "227-276", "title" : "Multispecies Competition in Variable Environments", "type" : "article", "volume" : "45" }, "uris" : [ "http://www.mendeley.com/documents/?uuid=fb088c35-de1a-4a47-81af-8429a2287be7" ] }, { "id" : "ITEM-2", "itemData" : { "author" : [ { "dropping-particle" : "", "family" : "Chesson", "given" : "Peter", "non-dropping-particle" : "", "parse-names" : false, "suffix" : "" } ], "container-title" : "Annual Review of Ecology and Systematics", "id" : "ITEM-2", "issued" : { "date-parts" : [ [ "2000" ] ] }, "page" : "343-366", "title" : "Mechanisms of Maintenance of Species Diversity", "type" : "article-journal", "volume" : "31" }, "uris" : [ "http://www.mendeley.com/documents/?uuid=da969d84-5999-401a-a567-8f3d6652d438" ] } ], "mendeley" : { "formattedCitation" : "(P Chesson, 1994; Peter Chesson, 2000)", "manualFormatting" : "(Chesson, 1994; Chesson, 1997; Chesson, 2000)", "plainTextFormattedCitation" : "(P Chesson, 1994; Peter Chesson, 2000)", "previouslyFormattedCitation" : "(P Chesson, 1994; Peter Chesson, 2000)" }, "properties" : { "noteIndex" : 0 }, "schema" : "https://github.com/citation-style-language/schema/raw/master/csl-citation.json" }</w:instrText>
      </w:r>
      <w:r w:rsidRPr="007A0D0E">
        <w:rPr>
          <w:rFonts w:asciiTheme="majorHAnsi" w:hAnsiTheme="majorHAnsi"/>
        </w:rPr>
        <w:fldChar w:fldCharType="separate"/>
      </w:r>
      <w:r w:rsidRPr="007A0D0E">
        <w:rPr>
          <w:rFonts w:asciiTheme="majorHAnsi" w:hAnsiTheme="majorHAnsi"/>
          <w:noProof/>
        </w:rPr>
        <w:t>(Chesson, 1994; Chesson, 1997; Chesson, 2000)</w:t>
      </w:r>
      <w:r w:rsidRPr="007A0D0E">
        <w:rPr>
          <w:rFonts w:asciiTheme="majorHAnsi" w:hAnsiTheme="majorHAnsi"/>
        </w:rPr>
        <w:fldChar w:fldCharType="end"/>
      </w:r>
      <w:r>
        <w:rPr>
          <w:rFonts w:asciiTheme="majorHAnsi" w:hAnsiTheme="majorHAnsi"/>
        </w:rPr>
        <w:t xml:space="preserve">. </w:t>
      </w:r>
      <w:r w:rsidRPr="004E5604">
        <w:rPr>
          <w:rFonts w:asciiTheme="majorHAnsi" w:hAnsiTheme="majorHAnsi"/>
        </w:rPr>
        <w:t>Além disso, analisar os processos que ocorrem nas comunidades simuladas a partir de uma única estrutura teórica talvez</w:t>
      </w:r>
      <w:r>
        <w:rPr>
          <w:rFonts w:asciiTheme="majorHAnsi" w:hAnsiTheme="majorHAnsi"/>
        </w:rPr>
        <w:t xml:space="preserve"> pudesse engessar o entendimento sobre seus efeitos, enquanto compor um contexto a partir de teorias </w:t>
      </w:r>
      <w:r>
        <w:rPr>
          <w:rFonts w:asciiTheme="majorHAnsi" w:hAnsiTheme="majorHAnsi"/>
        </w:rPr>
        <w:lastRenderedPageBreak/>
        <w:t>diversas tende a auxiliar na interpretação dos resultados, especialmente em estudos como o nosso, situados na interface entre duas áreas.</w:t>
      </w:r>
    </w:p>
    <w:p w14:paraId="5844DA6B" w14:textId="77777777" w:rsidR="00914B8A" w:rsidRDefault="00914B8A" w:rsidP="00914B8A">
      <w:pPr>
        <w:contextualSpacing/>
        <w:jc w:val="both"/>
        <w:rPr>
          <w:rFonts w:asciiTheme="majorHAnsi" w:hAnsiTheme="majorHAnsi"/>
        </w:rPr>
      </w:pPr>
      <w:r>
        <w:rPr>
          <w:rFonts w:asciiTheme="majorHAnsi" w:hAnsiTheme="majorHAnsi"/>
        </w:rPr>
        <w:tab/>
        <w:t>Mais uma vez, foi necessário mudar o contexto teórico em que o projeto estava ancorado e pensar em uma pergunta interessante que pudesse ser respondida usando o nosso modelo. Percebi que o fato de nós termos desenvolvido o modelo, e por isso termos clareza das regras que norteavam o seu funcionamento, não significava que pudéssemos compreender seus resultados sem dificuldades – conflito que, até então, tinha levado à primeira e principal grande mudança no projeto. Dessa forma, decidi processar mais simulações, com diferentes valores para os parâmetros de riqueza, taxa de mutação e distúrbio, e analisar os momentos (média, variância, assimetria e curtose) da distribuição de estratégias de vida resultante em cada comunidade simulada. A riqueza das comunidades simuladas variou de 5 a 500 espécies, a taxa de mutação variou de valores próximos a zero a valores próximos a 5, a intensidade do distúrbio variou de 0% a 100% e a frequência do distúrbio variou de nenhum evento a eventos em todos os ciclos.</w:t>
      </w:r>
    </w:p>
    <w:p w14:paraId="647C1190" w14:textId="77777777" w:rsidR="00914B8A" w:rsidRPr="0081468F" w:rsidRDefault="00914B8A" w:rsidP="00914B8A">
      <w:pPr>
        <w:contextualSpacing/>
        <w:jc w:val="both"/>
        <w:rPr>
          <w:rFonts w:asciiTheme="majorHAnsi" w:hAnsiTheme="majorHAnsi"/>
        </w:rPr>
      </w:pPr>
      <w:r>
        <w:rPr>
          <w:rFonts w:asciiTheme="majorHAnsi" w:hAnsiTheme="majorHAnsi"/>
        </w:rPr>
        <w:tab/>
      </w:r>
      <w:r w:rsidRPr="00D70D3B">
        <w:rPr>
          <w:rFonts w:asciiTheme="majorHAnsi" w:hAnsiTheme="majorHAnsi"/>
        </w:rPr>
        <w:t>Todas as comunidades simuladas apresentaram mais de uma espécie e mutação positiva e, dessa forma, misturaram processos tipicamente estudados na Ecologia e na Evolução. Ainda que tenha sido possível descrever os resultados das simulações</w:t>
      </w:r>
      <w:r>
        <w:rPr>
          <w:rFonts w:asciiTheme="majorHAnsi" w:hAnsiTheme="majorHAnsi"/>
        </w:rPr>
        <w:t>,</w:t>
      </w:r>
      <w:r w:rsidRPr="00D70D3B">
        <w:rPr>
          <w:rFonts w:asciiTheme="majorHAnsi" w:hAnsiTheme="majorHAnsi"/>
        </w:rPr>
        <w:t xml:space="preserve"> a compreensão dos processos ecológicos e evolutivos atuantes na evolução das estratégias de vida foi dificultada, uma vez que não há estudos suficientes na área de interface entre Ecologia e Evolução que poderiam ser usados para interpretar e discutir os resultados, especialmente com foco nos efeitos do distúrbio. Assim, para facilitar a compreensão dos resultados de que dispúnhamos, decidimos processar simulações</w:t>
      </w:r>
      <w:r>
        <w:rPr>
          <w:rFonts w:asciiTheme="majorHAnsi" w:hAnsiTheme="majorHAnsi"/>
        </w:rPr>
        <w:t xml:space="preserve"> que recriassem cenários bem explorados na literatura. Um dos cenários é estudado frequentemente pela Ecologia de Comunidades, composto por comunidades com múltiplas espécies que não apresentam variação intraespecífica nos atributos, ou seja, é um cenário que desconsidera a evolução das espécies. O outro cenário é tipicamente estudado na Biologia Evolutiva, caracterizado por populações de uma única espécie em que há entrada de variação por meio de mutação, ou seja, é um </w:t>
      </w:r>
      <w:r w:rsidRPr="0081468F">
        <w:rPr>
          <w:rFonts w:asciiTheme="majorHAnsi" w:hAnsiTheme="majorHAnsi"/>
        </w:rPr>
        <w:t xml:space="preserve">cenário que desconsidera o papel das interações interespecíficas na evolução. O objetivo era comparar os resultados do cenário eco-evolutivo criado por nós </w:t>
      </w:r>
      <w:r>
        <w:rPr>
          <w:rFonts w:asciiTheme="majorHAnsi" w:hAnsiTheme="majorHAnsi"/>
        </w:rPr>
        <w:t xml:space="preserve">com </w:t>
      </w:r>
      <w:r w:rsidRPr="0081468F">
        <w:rPr>
          <w:rFonts w:asciiTheme="majorHAnsi" w:hAnsiTheme="majorHAnsi"/>
        </w:rPr>
        <w:t>os resultados das simulações dos cenários ecológico e evolutivo, dos quais tínhamos conhecimento dos processos atuantes e</w:t>
      </w:r>
      <w:r>
        <w:rPr>
          <w:rFonts w:asciiTheme="majorHAnsi" w:hAnsiTheme="majorHAnsi"/>
        </w:rPr>
        <w:t xml:space="preserve"> acesso à literatura</w:t>
      </w:r>
      <w:r w:rsidRPr="0081468F">
        <w:rPr>
          <w:rFonts w:asciiTheme="majorHAnsi" w:hAnsiTheme="majorHAnsi"/>
        </w:rPr>
        <w:t>.</w:t>
      </w:r>
    </w:p>
    <w:p w14:paraId="06BAA139"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r w:rsidRPr="0081468F">
        <w:rPr>
          <w:rFonts w:asciiTheme="majorHAnsi" w:hAnsiTheme="majorHAnsi"/>
        </w:rPr>
        <w:tab/>
        <w:t xml:space="preserve">Após </w:t>
      </w:r>
      <w:r>
        <w:rPr>
          <w:rFonts w:asciiTheme="majorHAnsi" w:hAnsiTheme="majorHAnsi"/>
        </w:rPr>
        <w:t>analisar</w:t>
      </w:r>
      <w:r w:rsidRPr="0081468F">
        <w:rPr>
          <w:rFonts w:asciiTheme="majorHAnsi" w:hAnsiTheme="majorHAnsi"/>
        </w:rPr>
        <w:t xml:space="preserve"> os resultados dos três cenários, percebemos que o próprio objetivo do </w:t>
      </w:r>
      <w:r w:rsidRPr="0081468F">
        <w:rPr>
          <w:rFonts w:asciiTheme="majorHAnsi" w:hAnsiTheme="majorHAnsi"/>
        </w:rPr>
        <w:lastRenderedPageBreak/>
        <w:t xml:space="preserve">projeto se transformou em </w:t>
      </w:r>
      <w:r w:rsidRPr="0081468F">
        <w:rPr>
          <w:rFonts w:asciiTheme="majorHAnsi" w:hAnsiTheme="majorHAnsi" w:cs="Times"/>
        </w:rPr>
        <w:t xml:space="preserve">entender como o distúrbio determina as estratégias de vida presentes em comunidades </w:t>
      </w:r>
      <w:r>
        <w:rPr>
          <w:rFonts w:asciiTheme="majorHAnsi" w:hAnsiTheme="majorHAnsi" w:cs="Times"/>
        </w:rPr>
        <w:t>em cenários</w:t>
      </w:r>
      <w:r w:rsidRPr="0081468F">
        <w:rPr>
          <w:rFonts w:asciiTheme="majorHAnsi" w:hAnsiTheme="majorHAnsi" w:cs="Times"/>
        </w:rPr>
        <w:t xml:space="preserve"> ecológic</w:t>
      </w:r>
      <w:r>
        <w:rPr>
          <w:rFonts w:asciiTheme="majorHAnsi" w:hAnsiTheme="majorHAnsi" w:cs="Times"/>
        </w:rPr>
        <w:t>os, evolutivos e eco-evolutivos – um tema tão instigante! - e que o contexto teórico do trabalho deveria ser composto por estudos que analisam o impacto do distúrbio na evolução e na diversidade de estratégias de vida tanto na Ecologia de Comunidades quanto na Biologia Evolutiva. O modelo de que dispomos foi adequado para estudar essa questão, uma vez que ele apresenta apenas os elementos mínimos necessários para simularmos dinâmicas ecológicas e evolutivas em separado e em conjunto.</w:t>
      </w:r>
    </w:p>
    <w:p w14:paraId="40C7CE5D" w14:textId="77777777" w:rsidR="00914B8A" w:rsidRDefault="00914B8A" w:rsidP="00914B8A">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Ainda que tenham gerado ansiedade e insegurança, acredito que as mudanças na perspectiva foram necessárias para a criação de um projeto interdisciplinar, para o amadurecimento da compreensão do modelo e do uso simulações computacionais e para que se abrisse para mim um horizonte de novas perguntas e áreas a estudar. Além disso, as mudanças permitiram que eu me entrasse em contato com diversos conteúdos importantes da Ecologia de Comunidades e da Evolução. Por fim, gostaria de acrescentar que ter escrito este prefácio foi um exercício importante para eu reconhecer meu percurso no mestrado, que, afinal, foi um pequeno espelho do que parece ser o trabalho do cientista: sair de A mirando B, mas, no lugar disso, chegar em C, percorrendo uma trajetória não linear e, certamente, não prevista.</w:t>
      </w:r>
    </w:p>
    <w:p w14:paraId="4C44AAA3"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11D5659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A56D6C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07ACC70"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201C259"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5889AC1E"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49CE84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2886695"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5D413B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1531BCA"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4266E81A" w14:textId="2C3BF8B1" w:rsidR="000E34DD" w:rsidRPr="00873F3C" w:rsidRDefault="00073281" w:rsidP="00873F3C">
      <w:pPr>
        <w:widowControl w:val="0"/>
        <w:autoSpaceDE w:val="0"/>
        <w:autoSpaceDN w:val="0"/>
        <w:adjustRightInd w:val="0"/>
        <w:spacing w:after="240"/>
        <w:ind w:left="1276" w:hanging="1276"/>
        <w:contextualSpacing/>
        <w:jc w:val="both"/>
        <w:rPr>
          <w:rFonts w:asciiTheme="majorHAnsi" w:hAnsiTheme="majorHAnsi" w:cs="Times"/>
        </w:rPr>
      </w:pPr>
      <w:r>
        <w:rPr>
          <w:rFonts w:cs="Times"/>
          <w:b/>
        </w:rPr>
        <w:t>Observação</w:t>
      </w:r>
      <w:r w:rsidR="00914B8A" w:rsidRPr="00E3662E">
        <w:rPr>
          <w:rFonts w:cs="Times"/>
          <w:b/>
        </w:rPr>
        <w:t>:</w:t>
      </w:r>
      <w:r w:rsidR="00914B8A">
        <w:rPr>
          <w:rFonts w:asciiTheme="majorHAnsi" w:hAnsiTheme="majorHAnsi" w:cs="Times"/>
        </w:rPr>
        <w:t xml:space="preserve"> de alguma forma estranha e inexplicável, pensar em </w:t>
      </w:r>
      <w:r w:rsidR="00914B8A" w:rsidRPr="00E3662E">
        <w:rPr>
          <w:rFonts w:asciiTheme="majorHAnsi" w:hAnsiTheme="majorHAnsi" w:cs="Times"/>
          <w:i/>
        </w:rPr>
        <w:t>ursos</w:t>
      </w:r>
      <w:r w:rsidR="00914B8A">
        <w:rPr>
          <w:rFonts w:asciiTheme="majorHAnsi" w:hAnsiTheme="majorHAnsi" w:cs="Times"/>
        </w:rPr>
        <w:t xml:space="preserve"> no lugar de indivíduos tão abstratos quanto os do modelo que usamos pode ajudar a entender as coisas.</w:t>
      </w:r>
      <w:r w:rsidR="000731B2">
        <w:rPr>
          <w:rFonts w:asciiTheme="majorHAnsi" w:hAnsiTheme="majorHAnsi" w:cs="Times"/>
        </w:rPr>
        <w:t xml:space="preserve"> Ou</w:t>
      </w:r>
      <w:r w:rsidR="00150098">
        <w:rPr>
          <w:rFonts w:asciiTheme="majorHAnsi" w:hAnsiTheme="majorHAnsi" w:cs="Times"/>
        </w:rPr>
        <w:t>, bem menos estranhamente, em</w:t>
      </w:r>
      <w:r w:rsidR="000731B2">
        <w:rPr>
          <w:rFonts w:asciiTheme="majorHAnsi" w:hAnsiTheme="majorHAnsi" w:cs="Times"/>
        </w:rPr>
        <w:t xml:space="preserve"> árvores.</w:t>
      </w:r>
    </w:p>
    <w:p w14:paraId="0C195D2B" w14:textId="77777777" w:rsidR="00C762BF" w:rsidRPr="00C762BF" w:rsidRDefault="00C762BF" w:rsidP="00C762BF"/>
    <w:bookmarkStart w:id="5" w:name="_Toc487883788"/>
    <w:p w14:paraId="759D3F8B" w14:textId="7517453B" w:rsidR="008E5475" w:rsidRPr="00011943" w:rsidRDefault="008E5475" w:rsidP="003C4B41">
      <w:pPr>
        <w:pStyle w:val="Heading1"/>
      </w:pPr>
      <w:r w:rsidRPr="00B77089">
        <w:lastRenderedPageBreak/>
        <mc:AlternateContent>
          <mc:Choice Requires="wps">
            <w:drawing>
              <wp:anchor distT="0" distB="0" distL="114300" distR="114300" simplePos="0" relativeHeight="251692032" behindDoc="0" locked="0" layoutInCell="1" allowOverlap="1" wp14:anchorId="6D3C3BD6" wp14:editId="5C9BF4C6">
                <wp:simplePos x="0" y="0"/>
                <wp:positionH relativeFrom="column">
                  <wp:posOffset>-976865</wp:posOffset>
                </wp:positionH>
                <wp:positionV relativeFrom="paragraph">
                  <wp:posOffset>350433</wp:posOffset>
                </wp:positionV>
                <wp:extent cx="7657580" cy="0"/>
                <wp:effectExtent l="0" t="0" r="13335" b="25400"/>
                <wp:wrapNone/>
                <wp:docPr id="33" name="Straight Connector 33"/>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D934A" id="Straight Connector 3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qlw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693056" behindDoc="0" locked="0" layoutInCell="1" allowOverlap="1" wp14:anchorId="6C0F3450" wp14:editId="1E56C16C">
                <wp:simplePos x="0" y="0"/>
                <wp:positionH relativeFrom="column">
                  <wp:posOffset>-976630</wp:posOffset>
                </wp:positionH>
                <wp:positionV relativeFrom="paragraph">
                  <wp:posOffset>-222250</wp:posOffset>
                </wp:positionV>
                <wp:extent cx="7655560" cy="2540"/>
                <wp:effectExtent l="0" t="0" r="40640" b="48260"/>
                <wp:wrapNone/>
                <wp:docPr id="34" name="Straight Connector 34"/>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022049" id="Straight Connector 34" o:spid="_x0000_s1026" style="position:absolute;flip:y;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PrUiS7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4</w:t>
      </w:r>
      <w:r w:rsidRPr="00D24BD2">
        <w:tab/>
      </w:r>
      <w:r w:rsidRPr="003C4B41">
        <w:rPr>
          <w:color w:val="000000" w:themeColor="text1"/>
        </w:rPr>
        <w:t>INTRODUÇÃO</w:t>
      </w:r>
      <w:bookmarkEnd w:id="5"/>
    </w:p>
    <w:p w14:paraId="6416B504" w14:textId="77777777" w:rsidR="000C2B71" w:rsidRPr="005E1391" w:rsidRDefault="000C2B71" w:rsidP="000C2B71">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660A451E" w14:textId="77777777" w:rsidR="00C762BF" w:rsidRDefault="00C762BF" w:rsidP="00C762BF">
      <w:pPr>
        <w:contextualSpacing/>
        <w:jc w:val="both"/>
        <w:rPr>
          <w:rFonts w:ascii="Calibri Light" w:hAnsi="Calibri Light" w:cs="Times New Roman"/>
        </w:rPr>
      </w:pPr>
    </w:p>
    <w:p w14:paraId="564D8734" w14:textId="5AA304BB" w:rsidR="000C2B71" w:rsidRPr="00E44048" w:rsidRDefault="000C2B71" w:rsidP="00C762BF">
      <w:pPr>
        <w:contextualSpacing/>
        <w:jc w:val="both"/>
        <w:rPr>
          <w:rFonts w:asciiTheme="majorHAnsi" w:hAnsiTheme="majorHAnsi"/>
        </w:rPr>
      </w:pPr>
      <w:r w:rsidRPr="00E44048">
        <w:rPr>
          <w:rFonts w:asciiTheme="majorHAnsi" w:hAnsiTheme="majorHAnsi"/>
        </w:rPr>
        <w:t xml:space="preserve">O conceito de adaptação, geralmente estudado na Biologia Evolutiva, e de exclusão competitiva, </w:t>
      </w:r>
      <w:r w:rsidRPr="00FA3539">
        <w:rPr>
          <w:rFonts w:asciiTheme="majorHAnsi" w:hAnsiTheme="majorHAnsi"/>
        </w:rPr>
        <w:t>estudado na Ecologia, estão intimamente relacionados na Teoria da Evolução por Seleção Natural de Darwin (1859). Essa teoria</w:t>
      </w:r>
      <w:r w:rsidRPr="00E44048">
        <w:rPr>
          <w:rFonts w:asciiTheme="majorHAnsi" w:hAnsiTheme="majorHAnsi"/>
        </w:rPr>
        <w:t xml:space="preserve"> enuncia que os organismos travam uma “batalha” por suas persistências nas populações, uma vez que os recursos necessários a todos, como alimento, espaço e parceiros reprodutivos, são limitados no ambiente. Os vencedores são aqueles que apresentam maior aptidão, ou seja, que possuem categorias ou valores de atributos que maximizam sua contribuição, em número de indivíduos, às próximas gerações (Darwin 1859). Os atributos relacionados às capacidades de reprodução e sobrevivência são os principais componentes da aptidão dos indivíduos, pois são eles que, em última instância, permitem que os indivíduos produzam um maior número de filhotes ou propágulos ao longo da vida</w:t>
      </w:r>
      <w:r w:rsidR="00D7759C">
        <w:rPr>
          <w:rStyle w:val="FootnoteReference"/>
          <w:rFonts w:asciiTheme="majorHAnsi" w:hAnsiTheme="majorHAnsi"/>
        </w:rPr>
        <w:footnoteReference w:id="1"/>
      </w:r>
      <w:r w:rsidRPr="00E44048">
        <w:rPr>
          <w:rFonts w:asciiTheme="majorHAnsi" w:hAnsiTheme="majorHAnsi"/>
        </w:rPr>
        <w:t xml:space="preserve">. Caso esses atributos sejam herdáveis, a proporção de indivíduos com os valores ou categorias favoráveis dadas as condições ambientais tende a aumentar na população. O resultado deste processo de evolução por seleção natural, </w:t>
      </w:r>
      <w:r w:rsidRPr="008F7C63">
        <w:rPr>
          <w:rFonts w:asciiTheme="majorHAnsi" w:hAnsiTheme="majorHAnsi"/>
        </w:rPr>
        <w:t>em que a aptidão da população que persiste aumenta progressiv</w:t>
      </w:r>
      <w:r w:rsidR="008E4A5D" w:rsidRPr="008F7C63">
        <w:rPr>
          <w:rFonts w:asciiTheme="majorHAnsi" w:hAnsiTheme="majorHAnsi"/>
        </w:rPr>
        <w:t>amente, é chamado de adaptação (</w:t>
      </w:r>
      <w:r w:rsidR="00540AB2" w:rsidRPr="008F7C63">
        <w:rPr>
          <w:rFonts w:asciiTheme="majorHAnsi" w:hAnsiTheme="majorHAnsi"/>
        </w:rPr>
        <w:t xml:space="preserve">Reznick, 2014; </w:t>
      </w:r>
      <w:r w:rsidR="008E4A5D" w:rsidRPr="008F7C63">
        <w:rPr>
          <w:rFonts w:asciiTheme="majorHAnsi" w:hAnsiTheme="majorHAnsi"/>
        </w:rPr>
        <w:t>Stearns</w:t>
      </w:r>
      <w:r w:rsidR="00C57191" w:rsidRPr="008F7C63">
        <w:rPr>
          <w:rFonts w:asciiTheme="majorHAnsi" w:hAnsiTheme="majorHAnsi"/>
        </w:rPr>
        <w:t>,</w:t>
      </w:r>
      <w:r w:rsidR="00540AB2" w:rsidRPr="008F7C63">
        <w:rPr>
          <w:rFonts w:asciiTheme="majorHAnsi" w:hAnsiTheme="majorHAnsi"/>
        </w:rPr>
        <w:t xml:space="preserve"> 2014</w:t>
      </w:r>
      <w:r w:rsidR="008E4A5D" w:rsidRPr="008F7C63">
        <w:rPr>
          <w:rFonts w:asciiTheme="majorHAnsi" w:hAnsiTheme="majorHAnsi"/>
        </w:rPr>
        <w:t>)</w:t>
      </w:r>
      <w:r w:rsidRPr="008F7C63">
        <w:rPr>
          <w:rFonts w:asciiTheme="majorHAnsi" w:hAnsiTheme="majorHAnsi"/>
        </w:rPr>
        <w:t>.</w:t>
      </w:r>
      <w:r w:rsidRPr="00E44048">
        <w:rPr>
          <w:rFonts w:asciiTheme="majorHAnsi" w:hAnsiTheme="majorHAnsi"/>
        </w:rPr>
        <w:t xml:space="preserve"> Considerando que, sob restrição de recursos, a competição entre os indivíduos é inevitável, a exclusão de indivíduos de uma população como resultado da competição intraespecífica atua como um dos prin</w:t>
      </w:r>
      <w:r w:rsidR="00F070E4">
        <w:rPr>
          <w:rFonts w:asciiTheme="majorHAnsi" w:hAnsiTheme="majorHAnsi"/>
        </w:rPr>
        <w:t xml:space="preserve">cipais </w:t>
      </w:r>
      <w:r w:rsidR="00F070E4" w:rsidRPr="00FA3539">
        <w:rPr>
          <w:rFonts w:asciiTheme="majorHAnsi" w:hAnsiTheme="majorHAnsi"/>
        </w:rPr>
        <w:t xml:space="preserve">mecanismos da adaptação </w:t>
      </w:r>
      <w:r w:rsidR="00F070E4" w:rsidRPr="00FA3539">
        <w:rPr>
          <w:rFonts w:asciiTheme="majorHAnsi" w:hAnsiTheme="majorHAnsi"/>
        </w:rPr>
        <w:fldChar w:fldCharType="begin" w:fldLock="1"/>
      </w:r>
      <w:r w:rsidR="005B68A5" w:rsidRPr="00FA3539">
        <w:rPr>
          <w:rFonts w:asciiTheme="majorHAnsi" w:hAnsiTheme="majorHAnsi"/>
        </w:rPr>
        <w:instrText>ADDIN CSL_CITATION { "citationItems" : [ { "id" : "ITEM-1", "itemData" : { "DOI" : "10.1126/science.131.3409.1292", "ISBN" : "1333450391", "ISSN" : "0036-8075", "PMID" : "14399717", "abstract" : "Opens with a discussion of a meeting of the British Ecological Society devoted to the ecology of closely allied species. Quotes from a contemporary report: 'Discussion centered about Gause's contention that two species with similar ecology cannot live together in the same place... A distinct cleavage of opinion revealed itself on the question of the validity of Gause's concept. Of the main speakers, Mr. Lack, Mr. Elton and Dr. Varley supported the postulate ... Capt. Diver made a vigorous attack on Gause's concept, on the grounds that the mathematical and experimental approaches had been dangerously oversiplified ... Pointing out the difficulty of defining 'similar ecology' he gave examples of many congruent species of both plants and animals apparently living and feeding together.'", "author" : [ { "dropping-particle" : "", "family" : "Hardin", "given" : "G.", "non-dropping-particle" : "", "parse-names" : false, "suffix" : "" } ], "container-title" : "Science", "id" : "ITEM-1", "issue" : "3409", "issued" : { "date-parts" : [ [ "1960" ] ] }, "page" : "1292-1297", "title" : "The Competitive Exclusion Principle", "type" : "article", "volume" : "131" }, "uris" : [ "http://www.mendeley.com/documents/?uuid=8c128fe8-9c9b-4389-9156-388df179b2c6" ] } ], "mendeley" : { "formattedCitation" : "(Hardin, 1960)", "manualFormatting" : "(Gause, 1934; Hardin, 1960)", "plainTextFormattedCitation" : "(Hardin, 1960)", "previouslyFormattedCitation" : "(Hardin, 1960)" }, "properties" : { "noteIndex" : 0 }, "schema" : "https://github.com/citation-style-language/schema/raw/master/csl-citation.json" }</w:instrText>
      </w:r>
      <w:r w:rsidR="00F070E4" w:rsidRPr="00FA3539">
        <w:rPr>
          <w:rFonts w:asciiTheme="majorHAnsi" w:hAnsiTheme="majorHAnsi"/>
        </w:rPr>
        <w:fldChar w:fldCharType="separate"/>
      </w:r>
      <w:r w:rsidR="00F070E4" w:rsidRPr="00FA3539">
        <w:rPr>
          <w:rFonts w:asciiTheme="majorHAnsi" w:hAnsiTheme="majorHAnsi"/>
          <w:noProof/>
        </w:rPr>
        <w:t>(Gause, 1934; Hardin, 1960)</w:t>
      </w:r>
      <w:r w:rsidR="00F070E4" w:rsidRPr="00FA3539">
        <w:rPr>
          <w:rFonts w:asciiTheme="majorHAnsi" w:hAnsiTheme="majorHAnsi"/>
        </w:rPr>
        <w:fldChar w:fldCharType="end"/>
      </w:r>
      <w:r w:rsidR="003075DA">
        <w:rPr>
          <w:rFonts w:asciiTheme="majorHAnsi" w:hAnsiTheme="majorHAnsi"/>
        </w:rPr>
        <w:t xml:space="preserve">. Além disso, a </w:t>
      </w:r>
      <w:r w:rsidR="00303442">
        <w:rPr>
          <w:rFonts w:asciiTheme="majorHAnsi" w:hAnsiTheme="majorHAnsi"/>
        </w:rPr>
        <w:t>exclusão de indivíduos como resultado da competição interespe</w:t>
      </w:r>
      <w:r w:rsidR="003075DA">
        <w:rPr>
          <w:rFonts w:asciiTheme="majorHAnsi" w:hAnsiTheme="majorHAnsi"/>
        </w:rPr>
        <w:t xml:space="preserve">cífica pode </w:t>
      </w:r>
      <w:r w:rsidR="003075DA" w:rsidRPr="00FA3539">
        <w:rPr>
          <w:rFonts w:asciiTheme="majorHAnsi" w:hAnsiTheme="majorHAnsi"/>
        </w:rPr>
        <w:t>levar à extinção de populações inteiras de uma dada região</w:t>
      </w:r>
      <w:r w:rsidR="003075DA">
        <w:rPr>
          <w:rFonts w:asciiTheme="majorHAnsi" w:hAnsiTheme="majorHAnsi"/>
        </w:rPr>
        <w:t xml:space="preserve">, </w:t>
      </w:r>
      <w:r w:rsidR="007A64A0">
        <w:rPr>
          <w:rFonts w:asciiTheme="majorHAnsi" w:hAnsiTheme="majorHAnsi"/>
        </w:rPr>
        <w:t>resultado</w:t>
      </w:r>
      <w:r w:rsidR="00E4426D">
        <w:rPr>
          <w:rFonts w:asciiTheme="majorHAnsi" w:hAnsiTheme="majorHAnsi"/>
        </w:rPr>
        <w:t xml:space="preserve"> fr</w:t>
      </w:r>
      <w:r w:rsidR="00643413">
        <w:rPr>
          <w:rFonts w:asciiTheme="majorHAnsi" w:hAnsiTheme="majorHAnsi"/>
        </w:rPr>
        <w:t xml:space="preserve">equentemente associado ao termo exclusão competitiva de espécies ou apenas </w:t>
      </w:r>
      <w:r w:rsidR="003075DA" w:rsidRPr="00643413">
        <w:rPr>
          <w:rFonts w:asciiTheme="majorHAnsi" w:hAnsiTheme="majorHAnsi"/>
        </w:rPr>
        <w:t>exclusão competitiva</w:t>
      </w:r>
      <w:r w:rsidR="003075DA">
        <w:rPr>
          <w:rFonts w:asciiTheme="majorHAnsi" w:hAnsiTheme="majorHAnsi"/>
        </w:rPr>
        <w:t xml:space="preserve"> </w:t>
      </w:r>
      <w:r w:rsidRPr="00FA3539">
        <w:rPr>
          <w:rFonts w:asciiTheme="majorHAnsi" w:hAnsiTheme="majorHAnsi"/>
        </w:rPr>
        <w:t>(Gause, 1934)</w:t>
      </w:r>
      <w:r w:rsidR="007A64A0">
        <w:rPr>
          <w:rFonts w:asciiTheme="majorHAnsi" w:hAnsiTheme="majorHAnsi"/>
        </w:rPr>
        <w:t xml:space="preserve">, ainda que </w:t>
      </w:r>
      <w:r w:rsidR="008920BC">
        <w:rPr>
          <w:rFonts w:asciiTheme="majorHAnsi" w:hAnsiTheme="majorHAnsi"/>
        </w:rPr>
        <w:t>a exclusão competitiva também ocorra entre indivíduos da mesma espéci</w:t>
      </w:r>
      <w:r w:rsidR="00654E37">
        <w:rPr>
          <w:rFonts w:asciiTheme="majorHAnsi" w:hAnsiTheme="majorHAnsi"/>
        </w:rPr>
        <w:t>e</w:t>
      </w:r>
      <w:r w:rsidRPr="00FA3539">
        <w:rPr>
          <w:rFonts w:asciiTheme="majorHAnsi" w:hAnsiTheme="majorHAnsi"/>
        </w:rPr>
        <w:t xml:space="preserve">. </w:t>
      </w:r>
      <w:r w:rsidR="004101F3">
        <w:rPr>
          <w:rFonts w:asciiTheme="majorHAnsi" w:hAnsiTheme="majorHAnsi"/>
        </w:rPr>
        <w:t xml:space="preserve">Tanto </w:t>
      </w:r>
      <w:r w:rsidR="00242A17">
        <w:rPr>
          <w:rFonts w:asciiTheme="majorHAnsi" w:hAnsiTheme="majorHAnsi"/>
        </w:rPr>
        <w:t>no processo de adaptação, em que há exclusão competitiva intraespecífica, quanto no processo</w:t>
      </w:r>
      <w:r w:rsidR="00643413">
        <w:rPr>
          <w:rFonts w:asciiTheme="majorHAnsi" w:hAnsiTheme="majorHAnsi"/>
        </w:rPr>
        <w:t xml:space="preserve"> de</w:t>
      </w:r>
      <w:r w:rsidR="00242A17">
        <w:rPr>
          <w:rFonts w:asciiTheme="majorHAnsi" w:hAnsiTheme="majorHAnsi"/>
        </w:rPr>
        <w:t xml:space="preserve"> </w:t>
      </w:r>
      <w:r w:rsidR="004101F3">
        <w:rPr>
          <w:rFonts w:asciiTheme="majorHAnsi" w:hAnsiTheme="majorHAnsi"/>
        </w:rPr>
        <w:t xml:space="preserve">exclusão competitiva de populações, derivada da competição interespecífica, </w:t>
      </w:r>
      <w:r w:rsidR="00643413">
        <w:rPr>
          <w:rFonts w:asciiTheme="majorHAnsi" w:hAnsiTheme="majorHAnsi"/>
        </w:rPr>
        <w:t>os indivíduos que persistem são</w:t>
      </w:r>
      <w:r w:rsidRPr="00FA3539">
        <w:rPr>
          <w:rFonts w:asciiTheme="majorHAnsi" w:hAnsiTheme="majorHAnsi"/>
        </w:rPr>
        <w:t xml:space="preserve"> melhores</w:t>
      </w:r>
      <w:r w:rsidRPr="00E44048">
        <w:rPr>
          <w:rFonts w:asciiTheme="majorHAnsi" w:hAnsiTheme="majorHAnsi"/>
        </w:rPr>
        <w:t xml:space="preserve"> competidores</w:t>
      </w:r>
      <w:r w:rsidR="00FD706E">
        <w:rPr>
          <w:rFonts w:asciiTheme="majorHAnsi" w:hAnsiTheme="majorHAnsi"/>
        </w:rPr>
        <w:t>, ou seja,</w:t>
      </w:r>
      <w:r w:rsidRPr="00E44048">
        <w:rPr>
          <w:rFonts w:asciiTheme="majorHAnsi" w:hAnsiTheme="majorHAnsi"/>
        </w:rPr>
        <w:t xml:space="preserve"> utilizam o</w:t>
      </w:r>
      <w:r w:rsidR="007E57E6">
        <w:rPr>
          <w:rFonts w:asciiTheme="majorHAnsi" w:hAnsiTheme="majorHAnsi"/>
        </w:rPr>
        <w:t>s</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de forma mais rápida </w:t>
      </w:r>
      <w:r w:rsidR="00533CF8">
        <w:rPr>
          <w:rFonts w:asciiTheme="majorHAnsi" w:hAnsiTheme="majorHAnsi"/>
          <w:color w:val="000000" w:themeColor="text1"/>
        </w:rPr>
        <w:lastRenderedPageBreak/>
        <w:fldChar w:fldCharType="begin" w:fldLock="1"/>
      </w:r>
      <w:r w:rsidR="00341EAA">
        <w:rPr>
          <w:rFonts w:asciiTheme="majorHAnsi" w:hAnsiTheme="majorHAnsi"/>
          <w:color w:val="000000" w:themeColor="text1"/>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sidR="00533CF8">
        <w:rPr>
          <w:rFonts w:asciiTheme="majorHAnsi" w:hAnsiTheme="majorHAnsi"/>
          <w:color w:val="000000" w:themeColor="text1"/>
        </w:rPr>
        <w:fldChar w:fldCharType="separate"/>
      </w:r>
      <w:r w:rsidR="00533CF8" w:rsidRPr="00533CF8">
        <w:rPr>
          <w:rFonts w:asciiTheme="majorHAnsi" w:hAnsiTheme="majorHAnsi"/>
          <w:noProof/>
          <w:color w:val="000000" w:themeColor="text1"/>
        </w:rPr>
        <w:t>(Grime, 1979)</w:t>
      </w:r>
      <w:r w:rsidR="00533CF8">
        <w:rPr>
          <w:rFonts w:asciiTheme="majorHAnsi" w:hAnsiTheme="majorHAnsi"/>
          <w:color w:val="000000" w:themeColor="text1"/>
        </w:rPr>
        <w:fldChar w:fldCharType="end"/>
      </w:r>
      <w:r w:rsidRPr="00E44048">
        <w:rPr>
          <w:rFonts w:asciiTheme="majorHAnsi" w:hAnsiTheme="majorHAnsi"/>
          <w:color w:val="000000" w:themeColor="text1"/>
        </w:rPr>
        <w:t>, neces</w:t>
      </w:r>
      <w:r w:rsidRPr="00E44048">
        <w:rPr>
          <w:rFonts w:asciiTheme="majorHAnsi" w:hAnsiTheme="majorHAnsi"/>
        </w:rPr>
        <w:t>sitam de menores quan</w:t>
      </w:r>
      <w:r w:rsidR="007E57E6">
        <w:rPr>
          <w:rFonts w:asciiTheme="majorHAnsi" w:hAnsiTheme="majorHAnsi"/>
        </w:rPr>
        <w:t>tidades de</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para se manterem </w:t>
      </w:r>
      <w:r w:rsidR="005B68A5">
        <w:rPr>
          <w:rFonts w:asciiTheme="majorHAnsi" w:hAnsiTheme="majorHAnsi"/>
        </w:rPr>
        <w:fldChar w:fldCharType="begin" w:fldLock="1"/>
      </w:r>
      <w:r w:rsidR="00C66712">
        <w:rPr>
          <w:rFonts w:asciiTheme="majorHAnsi" w:hAnsiTheme="majorHAnsi"/>
        </w:rPr>
        <w:instrText>ADDIN CSL_CITATION { "citationItems" : [ { "id" : "ITEM-1", "itemData" : { "author" : [ { "dropping-particle" : "", "family" : "Tilman", "given" : "David", "non-dropping-particle" : "", "parse-names" : false, "suffix" : "" } ], "container-title" : "Princeton University Press", "id" : "ITEM-1", "issued" : { "date-parts" : [ [ "1982" ] ] }, "publisher-place" : "Princeton, New Jersey", "title" : "Resource Competition and Community Structure", "type" : "book" }, "uris" : [ "http://www.mendeley.com/documents/?uuid=a886b978-9c7f-4ce2-9efd-8c4ecd9fa1f4" ] } ], "mendeley" : { "formattedCitation" : "(Tilman, 1982)", "plainTextFormattedCitation" : "(Tilman, 1982)", "previouslyFormattedCitation" : "(Tilman, 1982)" }, "properties" : { "noteIndex" : 0 }, "schema" : "https://github.com/citation-style-language/schema/raw/master/csl-citation.json" }</w:instrText>
      </w:r>
      <w:r w:rsidR="005B68A5">
        <w:rPr>
          <w:rFonts w:asciiTheme="majorHAnsi" w:hAnsiTheme="majorHAnsi"/>
        </w:rPr>
        <w:fldChar w:fldCharType="separate"/>
      </w:r>
      <w:r w:rsidR="00C66712" w:rsidRPr="00C66712">
        <w:rPr>
          <w:rFonts w:asciiTheme="majorHAnsi" w:hAnsiTheme="majorHAnsi"/>
          <w:noProof/>
        </w:rPr>
        <w:t>(Tilman, 1982)</w:t>
      </w:r>
      <w:r w:rsidR="005B68A5">
        <w:rPr>
          <w:rFonts w:asciiTheme="majorHAnsi" w:hAnsiTheme="majorHAnsi"/>
        </w:rPr>
        <w:fldChar w:fldCharType="end"/>
      </w:r>
      <w:r w:rsidR="001B65DB">
        <w:rPr>
          <w:rFonts w:asciiTheme="majorHAnsi" w:hAnsiTheme="majorHAnsi"/>
        </w:rPr>
        <w:t xml:space="preserve"> </w:t>
      </w:r>
      <w:r w:rsidR="002D4335">
        <w:rPr>
          <w:rFonts w:asciiTheme="majorHAnsi" w:hAnsiTheme="majorHAnsi"/>
        </w:rPr>
        <w:t xml:space="preserve">ou dificultam o uso de </w:t>
      </w:r>
      <w:r w:rsidRPr="00E44048">
        <w:rPr>
          <w:rFonts w:asciiTheme="majorHAnsi" w:hAnsiTheme="majorHAnsi"/>
        </w:rPr>
        <w:t>recurso</w:t>
      </w:r>
      <w:r w:rsidR="002D4335">
        <w:rPr>
          <w:rFonts w:asciiTheme="majorHAnsi" w:hAnsiTheme="majorHAnsi"/>
        </w:rPr>
        <w:t>s</w:t>
      </w:r>
      <w:r w:rsidRPr="00E44048">
        <w:rPr>
          <w:rFonts w:asciiTheme="majorHAnsi" w:hAnsiTheme="majorHAnsi"/>
        </w:rPr>
        <w:t xml:space="preserve"> por outros competidores</w:t>
      </w:r>
      <w:r w:rsidR="00FE6A0A">
        <w:rPr>
          <w:rFonts w:asciiTheme="majorHAnsi" w:hAnsiTheme="majorHAnsi"/>
        </w:rPr>
        <w:t xml:space="preserve"> </w:t>
      </w:r>
      <w:r w:rsidR="00FE6A0A">
        <w:rPr>
          <w:rFonts w:asciiTheme="majorHAnsi" w:hAnsiTheme="majorHAnsi"/>
        </w:rPr>
        <w:fldChar w:fldCharType="begin" w:fldLock="1"/>
      </w:r>
      <w:r w:rsidR="00827183">
        <w:rPr>
          <w:rFonts w:asciiTheme="majorHAnsi" w:hAnsiTheme="majorHAnsi"/>
        </w:rPr>
        <w:instrText>ADDIN CSL_CITATION { "citationItems" : [ { "id" : "ITEM-1", "itemData" : { "author" : [ { "dropping-particle" : "", "family" : "Schoener", "given" : "Thomas W", "non-dropping-particle" : "", "parse-names" : false, "suffix" : "" } ], "container-title" : "The American Naturalist", "id" : "ITEM-1", "issue" : "2", "issued" : { "date-parts" : [ [ "1983" ] ] }, "page" : "240-285", "title" : "Field Experiments on Interspecific Competition", "type" : "article-journal", "volume" : "122" }, "uris" : [ "http://www.mendeley.com/documents/?uuid=5b21f3fa-6c17-4186-8110-45847f9125ed" ] }, { "id" : "ITEM-2", "itemData" : { "author" : [ { "dropping-particle" : "", "family" : "Vance", "given" : "Richard R", "non-dropping-particle" : "", "parse-names" : false, "suffix" : "" } ], "container-title" : "Ecology", "id" : "ITEM-2", "issue" : "5", "issued" : { "date-parts" : [ [ "1984" ] ] }, "page" : "1349-1357", "title" : "Interference Competition and the Coexistence of Two Competitors on a Single Limiting Resource", "type" : "article-journal", "volume" : "65" }, "uris" : [ "http://www.mendeley.com/documents/?uuid=52cc8216-f0c8-47ee-9073-09bad99e7d9f" ] } ], "mendeley" : { "formattedCitation" : "(Schoener, 1983; Vance, 1984)", "plainTextFormattedCitation" : "(Schoener, 1983; Vance, 1984)", "previouslyFormattedCitation" : "(Schoener, 1983; Vance, 1984)" }, "properties" : { "noteIndex" : 0 }, "schema" : "https://github.com/citation-style-language/schema/raw/master/csl-citation.json" }</w:instrText>
      </w:r>
      <w:r w:rsidR="00FE6A0A">
        <w:rPr>
          <w:rFonts w:asciiTheme="majorHAnsi" w:hAnsiTheme="majorHAnsi"/>
        </w:rPr>
        <w:fldChar w:fldCharType="separate"/>
      </w:r>
      <w:r w:rsidR="00FE6A0A" w:rsidRPr="00FE6A0A">
        <w:rPr>
          <w:rFonts w:asciiTheme="majorHAnsi" w:hAnsiTheme="majorHAnsi"/>
          <w:noProof/>
        </w:rPr>
        <w:t>(Schoener, 1983; Vance, 1984)</w:t>
      </w:r>
      <w:r w:rsidR="00FE6A0A">
        <w:rPr>
          <w:rFonts w:asciiTheme="majorHAnsi" w:hAnsiTheme="majorHAnsi"/>
        </w:rPr>
        <w:fldChar w:fldCharType="end"/>
      </w:r>
      <w:r w:rsidRPr="00F16F73">
        <w:rPr>
          <w:rStyle w:val="FootnoteReference"/>
        </w:rPr>
        <w:footnoteReference w:id="2"/>
      </w:r>
      <w:r w:rsidRPr="00E44048">
        <w:rPr>
          <w:rFonts w:asciiTheme="majorHAnsi" w:hAnsiTheme="majorHAnsi"/>
        </w:rPr>
        <w:t>.</w:t>
      </w:r>
    </w:p>
    <w:p w14:paraId="56E04BC5" w14:textId="75A10674" w:rsidR="00904B9E" w:rsidRDefault="000C2B71" w:rsidP="000C2B71">
      <w:pPr>
        <w:ind w:firstLine="720"/>
        <w:contextualSpacing/>
        <w:jc w:val="both"/>
        <w:rPr>
          <w:rFonts w:asciiTheme="majorHAnsi" w:hAnsiTheme="majorHAnsi"/>
        </w:rPr>
      </w:pPr>
      <w:commentRangeStart w:id="6"/>
      <w:r w:rsidRPr="00E44048">
        <w:rPr>
          <w:rFonts w:asciiTheme="majorHAnsi" w:hAnsiTheme="majorHAnsi"/>
        </w:rPr>
        <w:t>A quantidade finita de recursos no ambiente, por restringir a persistência nas populações a somente uma parcela dos indivíduos, limita os valores possíveis de taxas de natalidade e mortalidade das populações</w:t>
      </w:r>
      <w:r w:rsidR="006424E9">
        <w:rPr>
          <w:rFonts w:asciiTheme="majorHAnsi" w:hAnsiTheme="majorHAnsi"/>
        </w:rPr>
        <w:t xml:space="preserve"> </w:t>
      </w:r>
      <w:r w:rsidR="006424E9">
        <w:rPr>
          <w:rFonts w:asciiTheme="majorHAnsi" w:hAnsiTheme="majorHAnsi"/>
        </w:rPr>
        <w:fldChar w:fldCharType="begin" w:fldLock="1"/>
      </w:r>
      <w:r w:rsidR="00131447">
        <w:rPr>
          <w:rFonts w:asciiTheme="majorHAnsi" w:hAnsiTheme="majorHAnsi"/>
        </w:rPr>
        <w:instrText>ADDIN CSL_CITATION { "citationItems" : [ { "id" : "ITEM-1", "itemData" : { "author" : [ { "dropping-particle" : "", "family" : "Law", "given" : "Richard", "non-dropping-particle" : "", "parse-names" : false, "suffix" : "" } ], "container-title" : "The American Naturalist", "id" : "ITEM-1", "issue" : "3", "issued" : { "date-parts" : [ [ "1979" ] ] }, "page" : "399-417", "title" : "Optimal Life Histories Under Age-Specific Predation", "type" : "article-journal", "volume" : "114" }, "uris" : [ "http://www.mendeley.com/documents/?uuid=5720263a-b86b-4de4-ae66-fce6404f8c45" ] } ], "mendeley" : { "formattedCitation" : "(Law, 1979)", "plainTextFormattedCitation" : "(Law, 1979)", "previouslyFormattedCitation" : "(Law, 1979)" }, "properties" : { "noteIndex" : 0 }, "schema" : "https://github.com/citation-style-language/schema/raw/master/csl-citation.json" }</w:instrText>
      </w:r>
      <w:r w:rsidR="006424E9">
        <w:rPr>
          <w:rFonts w:asciiTheme="majorHAnsi" w:hAnsiTheme="majorHAnsi"/>
        </w:rPr>
        <w:fldChar w:fldCharType="separate"/>
      </w:r>
      <w:r w:rsidR="006424E9" w:rsidRPr="006424E9">
        <w:rPr>
          <w:rFonts w:asciiTheme="majorHAnsi" w:hAnsiTheme="majorHAnsi"/>
          <w:noProof/>
        </w:rPr>
        <w:t>(Law, 1979)</w:t>
      </w:r>
      <w:r w:rsidR="006424E9">
        <w:rPr>
          <w:rFonts w:asciiTheme="majorHAnsi" w:hAnsiTheme="majorHAnsi"/>
        </w:rPr>
        <w:fldChar w:fldCharType="end"/>
      </w:r>
      <w:r w:rsidRPr="00E44048">
        <w:rPr>
          <w:rFonts w:asciiTheme="majorHAnsi" w:hAnsiTheme="majorHAnsi"/>
        </w:rPr>
        <w:t>. É possível supormos que quanto mais abundante for a prole de um indivíduo em relação à capacidade de suporte do ambiente, maior será a mortalidade da prole, assim como quanto menor o tamanho da prole, maior a chance de grande parte dela ter acesso aos recursos e sobreviver</w:t>
      </w:r>
      <w:r w:rsidR="001A3338">
        <w:rPr>
          <w:rFonts w:asciiTheme="majorHAnsi" w:hAnsiTheme="majorHAnsi"/>
        </w:rPr>
        <w:t xml:space="preserve"> </w:t>
      </w:r>
      <w:r w:rsidR="001A3338">
        <w:rPr>
          <w:rFonts w:asciiTheme="majorHAnsi" w:hAnsiTheme="majorHAnsi"/>
        </w:rPr>
        <w:fldChar w:fldCharType="begin" w:fldLock="1"/>
      </w:r>
      <w:r w:rsidR="00F06769">
        <w:rPr>
          <w:rFonts w:asciiTheme="majorHAnsi" w:hAnsiTheme="majorHAnsi"/>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"plainTextFormattedCitation" : "(Williams, 1966)", "previouslyFormattedCitation" : "(Williams, 1966)" }, "properties" : { "noteIndex" : 0 }, "schema" : "https://github.com/citation-style-language/schema/raw/master/csl-citation.json" }</w:instrText>
      </w:r>
      <w:r w:rsidR="001A3338">
        <w:rPr>
          <w:rFonts w:asciiTheme="majorHAnsi" w:hAnsiTheme="majorHAnsi"/>
        </w:rPr>
        <w:fldChar w:fldCharType="separate"/>
      </w:r>
      <w:r w:rsidR="001A3338" w:rsidRPr="001A3338">
        <w:rPr>
          <w:rFonts w:asciiTheme="majorHAnsi" w:hAnsiTheme="majorHAnsi"/>
          <w:noProof/>
        </w:rPr>
        <w:t>(Williams, 1966)</w:t>
      </w:r>
      <w:r w:rsidR="001A3338">
        <w:rPr>
          <w:rFonts w:asciiTheme="majorHAnsi" w:hAnsiTheme="majorHAnsi"/>
        </w:rPr>
        <w:fldChar w:fldCharType="end"/>
      </w:r>
      <w:r w:rsidR="006424E9">
        <w:rPr>
          <w:rFonts w:asciiTheme="majorHAnsi" w:hAnsiTheme="majorHAnsi"/>
        </w:rPr>
        <w:t>.</w:t>
      </w:r>
      <w:r w:rsidRPr="00E44048">
        <w:rPr>
          <w:rFonts w:asciiTheme="majorHAnsi" w:hAnsiTheme="majorHAnsi"/>
        </w:rPr>
        <w:t xml:space="preserve"> Essa correlação ecológica entre as taxas vitais influencia a evolução dos atributos relacionados às capacidades de reprodução e sobrevivência, gerando correlações filogenéticas entre elas</w:t>
      </w:r>
      <w:r w:rsidRPr="00F16F73">
        <w:rPr>
          <w:rStyle w:val="FootnoteReference"/>
        </w:rPr>
        <w:footnoteReference w:id="3"/>
      </w:r>
      <w:r w:rsidRPr="00E44048">
        <w:rPr>
          <w:rFonts w:asciiTheme="majorHAnsi" w:hAnsiTheme="majorHAnsi"/>
        </w:rPr>
        <w:t xml:space="preserve"> </w:t>
      </w:r>
      <w:r w:rsidR="00F06769">
        <w:rPr>
          <w:rFonts w:asciiTheme="majorHAnsi" w:hAnsiTheme="majorHAnsi"/>
        </w:rPr>
        <w:fldChar w:fldCharType="begin" w:fldLock="1"/>
      </w:r>
      <w:r w:rsidR="00794B0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F06769">
        <w:rPr>
          <w:rFonts w:asciiTheme="majorHAnsi" w:hAnsiTheme="majorHAnsi"/>
        </w:rPr>
        <w:fldChar w:fldCharType="separate"/>
      </w:r>
      <w:r w:rsidR="00F06769" w:rsidRPr="00F06769">
        <w:rPr>
          <w:rFonts w:asciiTheme="majorHAnsi" w:hAnsiTheme="majorHAnsi"/>
          <w:noProof/>
        </w:rPr>
        <w:t>(Stearns, 1989)</w:t>
      </w:r>
      <w:r w:rsidR="00F06769">
        <w:rPr>
          <w:rFonts w:asciiTheme="majorHAnsi" w:hAnsiTheme="majorHAnsi"/>
        </w:rPr>
        <w:fldChar w:fldCharType="end"/>
      </w:r>
      <w:r w:rsidRPr="00E44048">
        <w:rPr>
          <w:rFonts w:asciiTheme="majorHAnsi" w:hAnsiTheme="majorHAnsi"/>
        </w:rPr>
        <w:t xml:space="preserve">. Assim, podem ser formados </w:t>
      </w:r>
      <w:r w:rsidRPr="00E44048">
        <w:rPr>
          <w:rFonts w:asciiTheme="majorHAnsi" w:hAnsiTheme="majorHAnsi"/>
          <w:i/>
        </w:rPr>
        <w:t>trade-offs</w:t>
      </w:r>
      <w:r w:rsidRPr="00E44048">
        <w:rPr>
          <w:rFonts w:asciiTheme="majorHAnsi" w:hAnsiTheme="majorHAnsi"/>
        </w:rPr>
        <w:t xml:space="preserve"> no nível do indivíduo, </w:t>
      </w:r>
      <w:r w:rsidR="006E6EFD">
        <w:rPr>
          <w:rFonts w:asciiTheme="majorHAnsi" w:hAnsiTheme="majorHAnsi"/>
        </w:rPr>
        <w:t>frequentemente associados a mecanismos fisioló</w:t>
      </w:r>
      <w:r w:rsidR="00386730">
        <w:rPr>
          <w:rFonts w:asciiTheme="majorHAnsi" w:hAnsiTheme="majorHAnsi"/>
        </w:rPr>
        <w:t>gicos e</w:t>
      </w:r>
      <w:r w:rsidR="006E6EFD">
        <w:rPr>
          <w:rFonts w:asciiTheme="majorHAnsi" w:hAnsiTheme="majorHAnsi"/>
        </w:rPr>
        <w:t xml:space="preserve"> </w:t>
      </w:r>
      <w:r w:rsidRPr="00E44048">
        <w:rPr>
          <w:rFonts w:asciiTheme="majorHAnsi" w:hAnsiTheme="majorHAnsi"/>
        </w:rPr>
        <w:t>caracterizados por um custo na aptidão quando benefícios a um dos atributos ocorrem em detrimento de outro atributo</w:t>
      </w:r>
      <w:r w:rsidR="004008A8">
        <w:rPr>
          <w:rFonts w:asciiTheme="majorHAnsi" w:hAnsiTheme="majorHAnsi"/>
        </w:rPr>
        <w:t xml:space="preserve"> </w:t>
      </w:r>
      <w:r w:rsidR="004008A8">
        <w:rPr>
          <w:rFonts w:asciiTheme="majorHAnsi" w:hAnsiTheme="majorHAnsi"/>
        </w:rPr>
        <w:fldChar w:fldCharType="begin" w:fldLock="1"/>
      </w:r>
      <w:r w:rsidR="004008A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4008A8">
        <w:rPr>
          <w:rFonts w:asciiTheme="majorHAnsi" w:hAnsiTheme="majorHAnsi"/>
        </w:rPr>
        <w:fldChar w:fldCharType="separate"/>
      </w:r>
      <w:r w:rsidR="004008A8" w:rsidRPr="00F06769">
        <w:rPr>
          <w:rFonts w:asciiTheme="majorHAnsi" w:hAnsiTheme="majorHAnsi"/>
          <w:noProof/>
        </w:rPr>
        <w:t>(Stearns, 1989)</w:t>
      </w:r>
      <w:r w:rsidR="004008A8">
        <w:rPr>
          <w:rFonts w:asciiTheme="majorHAnsi" w:hAnsiTheme="majorHAnsi"/>
        </w:rPr>
        <w:fldChar w:fldCharType="end"/>
      </w:r>
      <w:r w:rsidRPr="00E44048">
        <w:rPr>
          <w:rFonts w:asciiTheme="majorHAnsi" w:hAnsiTheme="majorHAnsi"/>
        </w:rPr>
        <w:t xml:space="preserve">. </w:t>
      </w:r>
      <w:commentRangeEnd w:id="6"/>
      <w:r w:rsidR="00217F3C">
        <w:rPr>
          <w:rStyle w:val="CommentReference"/>
        </w:rPr>
        <w:commentReference w:id="6"/>
      </w:r>
      <w:r w:rsidRPr="00E44048">
        <w:rPr>
          <w:rFonts w:asciiTheme="majorHAnsi" w:hAnsiTheme="majorHAnsi"/>
        </w:rPr>
        <w:t xml:space="preserve">O conjunto de valores dos atributos (que influenciam a aptidão) que um indivíduo possui constitui sua estratégia de vida, que, de forma geral, pode ser de maior investimento relativo em reprodução em detrimento de sobrevivência ou o contrário </w:t>
      </w:r>
      <w:r w:rsidR="00FC700B">
        <w:rPr>
          <w:rFonts w:asciiTheme="majorHAnsi" w:hAnsiTheme="majorHAnsi"/>
        </w:rPr>
        <w:t>(</w:t>
      </w:r>
      <w:r w:rsidR="00A46FBE" w:rsidRPr="008F7C63">
        <w:rPr>
          <w:rFonts w:asciiTheme="majorHAnsi" w:hAnsiTheme="majorHAnsi"/>
        </w:rPr>
        <w:t>Reznick, 2014</w:t>
      </w:r>
      <w:r w:rsidR="00FC700B">
        <w:rPr>
          <w:rFonts w:asciiTheme="majorHAnsi" w:hAnsiTheme="majorHAnsi"/>
        </w:rPr>
        <w:t>)</w:t>
      </w:r>
      <w:r w:rsidRPr="00E44048">
        <w:rPr>
          <w:rFonts w:asciiTheme="majorHAnsi" w:hAnsiTheme="majorHAnsi"/>
        </w:rPr>
        <w:t>. Dentro da categoria de capacidade de sobrevivência, incluem-se diversos atributos, como presença de estruturas anatômicas</w:t>
      </w:r>
      <w:r w:rsidR="004F0A51">
        <w:rPr>
          <w:rFonts w:asciiTheme="majorHAnsi" w:hAnsiTheme="majorHAnsi"/>
        </w:rPr>
        <w:t xml:space="preserve"> ou fisiológicas</w:t>
      </w:r>
      <w:r w:rsidRPr="00E44048">
        <w:rPr>
          <w:rFonts w:asciiTheme="majorHAnsi" w:hAnsiTheme="majorHAnsi"/>
        </w:rPr>
        <w:t xml:space="preserve"> de defesa contra predadores e </w:t>
      </w:r>
      <w:r w:rsidR="004F0A51">
        <w:rPr>
          <w:rFonts w:asciiTheme="majorHAnsi" w:hAnsiTheme="majorHAnsi"/>
        </w:rPr>
        <w:t>competidores</w:t>
      </w:r>
      <w:r w:rsidRPr="00E44048">
        <w:rPr>
          <w:rFonts w:asciiTheme="majorHAnsi" w:hAnsiTheme="majorHAnsi"/>
        </w:rPr>
        <w:t xml:space="preserve"> e uso mais eficiente</w:t>
      </w:r>
      <w:r w:rsidR="004F0A51">
        <w:rPr>
          <w:rFonts w:asciiTheme="majorHAnsi" w:hAnsiTheme="majorHAnsi"/>
        </w:rPr>
        <w:t xml:space="preserve"> ou reserva</w:t>
      </w:r>
      <w:r w:rsidRPr="00E44048">
        <w:rPr>
          <w:rFonts w:asciiTheme="majorHAnsi" w:hAnsiTheme="majorHAnsi"/>
        </w:rPr>
        <w:t xml:space="preserve"> de algum </w:t>
      </w:r>
      <w:r w:rsidR="003614B3">
        <w:rPr>
          <w:rFonts w:asciiTheme="majorHAnsi" w:hAnsiTheme="majorHAnsi"/>
        </w:rPr>
        <w:t>recurso (</w:t>
      </w:r>
      <w:r w:rsidR="00A46FBE" w:rsidRPr="008F7C63">
        <w:rPr>
          <w:rFonts w:asciiTheme="majorHAnsi" w:hAnsiTheme="majorHAnsi"/>
        </w:rPr>
        <w:t>Reznick, 2014</w:t>
      </w:r>
      <w:r w:rsidR="003614B3">
        <w:rPr>
          <w:rFonts w:asciiTheme="majorHAnsi" w:hAnsiTheme="majorHAnsi"/>
        </w:rPr>
        <w:t>)</w:t>
      </w:r>
      <w:r w:rsidRPr="00E44048">
        <w:rPr>
          <w:rFonts w:asciiTheme="majorHAnsi" w:hAnsiTheme="majorHAnsi"/>
        </w:rPr>
        <w:t>. Da mesma forma, a maior produção de gametas fe</w:t>
      </w:r>
      <w:r w:rsidR="00273BD8">
        <w:rPr>
          <w:rFonts w:asciiTheme="majorHAnsi" w:hAnsiTheme="majorHAnsi"/>
        </w:rPr>
        <w:t>mininos</w:t>
      </w:r>
      <w:r w:rsidRPr="00E44048">
        <w:rPr>
          <w:rFonts w:asciiTheme="majorHAnsi" w:hAnsiTheme="majorHAnsi"/>
        </w:rPr>
        <w:t xml:space="preserve"> ou de estrutur</w:t>
      </w:r>
      <w:r w:rsidR="00273BD8">
        <w:rPr>
          <w:rFonts w:asciiTheme="majorHAnsi" w:hAnsiTheme="majorHAnsi"/>
        </w:rPr>
        <w:t>as reprodutivas de forma geral</w:t>
      </w:r>
      <w:r w:rsidRPr="00E44048">
        <w:rPr>
          <w:rFonts w:asciiTheme="majorHAnsi" w:hAnsiTheme="majorHAnsi"/>
        </w:rPr>
        <w:t xml:space="preserve"> e o maior inve</w:t>
      </w:r>
      <w:r w:rsidR="00273BD8">
        <w:rPr>
          <w:rFonts w:asciiTheme="majorHAnsi" w:hAnsiTheme="majorHAnsi"/>
        </w:rPr>
        <w:t xml:space="preserve">stimento em número de cópulas, </w:t>
      </w:r>
      <w:r w:rsidRPr="00E44048">
        <w:rPr>
          <w:rFonts w:asciiTheme="majorHAnsi" w:hAnsiTheme="majorHAnsi"/>
        </w:rPr>
        <w:t>parceiros sexuais</w:t>
      </w:r>
      <w:r w:rsidR="00273BD8">
        <w:rPr>
          <w:rFonts w:asciiTheme="majorHAnsi" w:hAnsiTheme="majorHAnsi"/>
        </w:rPr>
        <w:t xml:space="preserve"> ou cuidado parental</w:t>
      </w:r>
      <w:r w:rsidRPr="00E44048">
        <w:rPr>
          <w:rFonts w:asciiTheme="majorHAnsi" w:hAnsiTheme="majorHAnsi"/>
        </w:rPr>
        <w:t xml:space="preserve"> são exemplos de atributos que conferem maior capacidade reprodutiva ao indivíduo</w:t>
      </w:r>
      <w:r w:rsidR="00395DEF">
        <w:rPr>
          <w:rFonts w:asciiTheme="majorHAnsi" w:hAnsiTheme="majorHAnsi"/>
        </w:rPr>
        <w:t xml:space="preserve"> (</w:t>
      </w:r>
      <w:r w:rsidR="00A46FBE" w:rsidRPr="008F7C63">
        <w:rPr>
          <w:rFonts w:asciiTheme="majorHAnsi" w:hAnsiTheme="majorHAnsi"/>
        </w:rPr>
        <w:t>Reznick, 2014</w:t>
      </w:r>
      <w:r w:rsidR="00395DEF">
        <w:rPr>
          <w:rFonts w:asciiTheme="majorHAnsi" w:hAnsiTheme="majorHAnsi"/>
        </w:rPr>
        <w:t>)</w:t>
      </w:r>
      <w:r w:rsidRPr="00E44048">
        <w:rPr>
          <w:rFonts w:asciiTheme="majorHAnsi" w:hAnsiTheme="majorHAnsi"/>
        </w:rPr>
        <w:t xml:space="preserve">. Assim, é comum que plantas que </w:t>
      </w:r>
      <w:r w:rsidRPr="00E44048">
        <w:rPr>
          <w:rFonts w:asciiTheme="majorHAnsi" w:hAnsiTheme="majorHAnsi"/>
        </w:rPr>
        <w:lastRenderedPageBreak/>
        <w:t>apresentam maior número de estruturas de defesa, por exemplo, produzam menor número de propágulos por e</w:t>
      </w:r>
      <w:r w:rsidR="00D42C6C">
        <w:rPr>
          <w:rFonts w:asciiTheme="majorHAnsi" w:hAnsiTheme="majorHAnsi"/>
        </w:rPr>
        <w:t>vento reprodutivo e vice-versa</w:t>
      </w:r>
      <w:r w:rsidR="00904B9E">
        <w:rPr>
          <w:rFonts w:asciiTheme="majorHAnsi" w:hAnsiTheme="majorHAnsi"/>
        </w:rPr>
        <w:t>.</w:t>
      </w:r>
    </w:p>
    <w:p w14:paraId="3E72BD9A" w14:textId="323B23B1" w:rsidR="000C2B71" w:rsidRPr="00904B9E" w:rsidRDefault="00335AAB" w:rsidP="00904B9E">
      <w:pPr>
        <w:ind w:firstLine="720"/>
        <w:contextualSpacing/>
        <w:jc w:val="both"/>
        <w:rPr>
          <w:rFonts w:asciiTheme="majorHAnsi" w:hAnsiTheme="majorHAnsi"/>
        </w:rPr>
      </w:pPr>
      <w:r>
        <w:rPr>
          <w:rFonts w:asciiTheme="majorHAnsi" w:hAnsiTheme="majorHAnsi"/>
        </w:rPr>
        <w:t>A aptidão das e</w:t>
      </w:r>
      <w:r w:rsidR="000C2B71" w:rsidRPr="00E44048">
        <w:rPr>
          <w:rFonts w:asciiTheme="majorHAnsi" w:hAnsiTheme="majorHAnsi"/>
        </w:rPr>
        <w:t xml:space="preserve">stratégias de </w:t>
      </w:r>
      <w:r>
        <w:rPr>
          <w:rFonts w:asciiTheme="majorHAnsi" w:hAnsiTheme="majorHAnsi"/>
        </w:rPr>
        <w:t>vida um em ambiente</w:t>
      </w:r>
      <w:r w:rsidR="00D42C6C">
        <w:rPr>
          <w:rFonts w:asciiTheme="majorHAnsi" w:hAnsiTheme="majorHAnsi"/>
        </w:rPr>
        <w:t xml:space="preserve"> </w:t>
      </w:r>
      <w:r>
        <w:rPr>
          <w:rFonts w:asciiTheme="majorHAnsi" w:hAnsiTheme="majorHAnsi"/>
        </w:rPr>
        <w:t xml:space="preserve">varia de acordo com alguns fatores, como </w:t>
      </w:r>
      <w:r w:rsidR="006B14A8">
        <w:rPr>
          <w:rFonts w:asciiTheme="majorHAnsi" w:hAnsiTheme="majorHAnsi"/>
        </w:rPr>
        <w:t xml:space="preserve">a </w:t>
      </w:r>
      <w:r w:rsidR="006B14A8" w:rsidRPr="00E44048">
        <w:rPr>
          <w:rFonts w:asciiTheme="majorHAnsi" w:hAnsiTheme="majorHAnsi"/>
        </w:rPr>
        <w:t>disponibilidade de recursos</w:t>
      </w:r>
      <w:r w:rsidR="006B14A8">
        <w:rPr>
          <w:rFonts w:asciiTheme="majorHAnsi" w:hAnsiTheme="majorHAnsi"/>
        </w:rPr>
        <w:t xml:space="preserve"> </w:t>
      </w:r>
      <w:r>
        <w:rPr>
          <w:rFonts w:asciiTheme="majorHAnsi" w:hAnsiTheme="majorHAnsi"/>
        </w:rPr>
        <w:t xml:space="preserve">e </w:t>
      </w:r>
      <w:r w:rsidR="007F290B">
        <w:rPr>
          <w:rFonts w:asciiTheme="majorHAnsi" w:hAnsiTheme="majorHAnsi"/>
        </w:rPr>
        <w:t xml:space="preserve">o tipo e a intensidade da </w:t>
      </w:r>
      <w:r w:rsidR="006B14A8">
        <w:rPr>
          <w:rFonts w:asciiTheme="majorHAnsi" w:hAnsiTheme="majorHAnsi"/>
        </w:rPr>
        <w:t>interação estabelecida entre indivíd</w:t>
      </w:r>
      <w:r>
        <w:rPr>
          <w:rFonts w:asciiTheme="majorHAnsi" w:hAnsiTheme="majorHAnsi"/>
        </w:rPr>
        <w:t>uos</w:t>
      </w:r>
      <w:r w:rsidR="006B14A8">
        <w:rPr>
          <w:rFonts w:asciiTheme="majorHAnsi" w:hAnsiTheme="majorHAnsi"/>
        </w:rPr>
        <w:t xml:space="preserve"> </w:t>
      </w:r>
      <w:r w:rsidR="00D42C6C">
        <w:rPr>
          <w:rFonts w:asciiTheme="majorHAnsi" w:hAnsiTheme="majorHAnsi"/>
        </w:rPr>
        <w:t>(</w:t>
      </w:r>
      <w:r w:rsidR="00A46FBE" w:rsidRPr="00A46FBE">
        <w:rPr>
          <w:rFonts w:asciiTheme="majorHAnsi" w:hAnsiTheme="majorHAnsi"/>
        </w:rPr>
        <w:t>Reznick, 2014</w:t>
      </w:r>
      <w:r w:rsidR="00D42C6C" w:rsidRPr="00A46FBE">
        <w:rPr>
          <w:rFonts w:asciiTheme="majorHAnsi" w:hAnsiTheme="majorHAnsi"/>
        </w:rPr>
        <w:t>).</w:t>
      </w:r>
      <w:r w:rsidR="000C2B71" w:rsidRPr="00A46FBE">
        <w:rPr>
          <w:rFonts w:asciiTheme="majorHAnsi" w:hAnsiTheme="majorHAnsi"/>
        </w:rPr>
        <w:t xml:space="preserve"> </w:t>
      </w:r>
      <w:r w:rsidR="000C2B71" w:rsidRPr="00E44048">
        <w:rPr>
          <w:rFonts w:asciiTheme="majorHAnsi" w:hAnsiTheme="majorHAnsi"/>
        </w:rPr>
        <w:t>A ocorrência de distúrbio</w:t>
      </w:r>
      <w:r w:rsidR="000C2B71" w:rsidRPr="00E44048">
        <w:rPr>
          <w:rFonts w:asciiTheme="majorHAnsi" w:hAnsiTheme="majorHAnsi" w:cs="Times New Roman"/>
          <w:color w:val="000000" w:themeColor="text1"/>
        </w:rPr>
        <w:t>s</w:t>
      </w:r>
      <w:r w:rsidR="00BB372F">
        <w:rPr>
          <w:rFonts w:asciiTheme="majorHAnsi" w:hAnsiTheme="majorHAnsi" w:cs="Times New Roman"/>
          <w:color w:val="000000" w:themeColor="text1"/>
        </w:rPr>
        <w:t xml:space="preserve"> pode alterar</w:t>
      </w:r>
      <w:r w:rsidR="000C2B71" w:rsidRPr="00E44048">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tanto </w:t>
      </w:r>
      <w:r w:rsidR="000C2B71" w:rsidRPr="00E44048">
        <w:rPr>
          <w:rFonts w:asciiTheme="majorHAnsi" w:hAnsiTheme="majorHAnsi" w:cs="Times New Roman"/>
          <w:color w:val="000000" w:themeColor="text1"/>
        </w:rPr>
        <w:t>a disponibilidade de recursos no ambiente</w:t>
      </w:r>
      <w:r w:rsidR="000E6484">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quanto </w:t>
      </w:r>
      <w:r w:rsidR="0013246F">
        <w:rPr>
          <w:rFonts w:asciiTheme="majorHAnsi" w:hAnsiTheme="majorHAnsi" w:cs="Times New Roman"/>
          <w:color w:val="000000" w:themeColor="text1"/>
        </w:rPr>
        <w:t>a</w:t>
      </w:r>
      <w:r w:rsidR="00BB372F">
        <w:rPr>
          <w:rFonts w:asciiTheme="majorHAnsi" w:hAnsiTheme="majorHAnsi" w:cs="Times New Roman"/>
          <w:color w:val="000000" w:themeColor="text1"/>
        </w:rPr>
        <w:t xml:space="preserve"> interação entre indivíduos</w:t>
      </w:r>
      <w:r w:rsidR="00A13127">
        <w:rPr>
          <w:rFonts w:asciiTheme="majorHAnsi" w:hAnsiTheme="majorHAnsi" w:cs="Times New Roman"/>
          <w:color w:val="000000" w:themeColor="text1"/>
        </w:rPr>
        <w:t xml:space="preserve"> da mesma espécie e de espécies diferentes</w:t>
      </w:r>
      <w:r w:rsidR="000C2B71" w:rsidRPr="00E44048">
        <w:rPr>
          <w:rFonts w:asciiTheme="majorHAnsi" w:hAnsiTheme="majorHAnsi" w:cs="Times New Roman"/>
          <w:color w:val="000000" w:themeColor="text1"/>
        </w:rPr>
        <w:t>, configurando um fator com potencial influência sobre a frequência das estratégias de vida em um dado local.</w:t>
      </w:r>
      <w:r w:rsidR="000C2B71" w:rsidRPr="00E44048">
        <w:rPr>
          <w:rFonts w:asciiTheme="majorHAnsi" w:hAnsiTheme="majorHAnsi"/>
        </w:rPr>
        <w:t xml:space="preserve"> O distúrbio pode ser definido como </w:t>
      </w:r>
      <w:r w:rsidR="000C2B71" w:rsidRPr="00E44048">
        <w:rPr>
          <w:rFonts w:asciiTheme="majorHAnsi" w:hAnsiTheme="majorHAnsi" w:cs="Times New Roman"/>
        </w:rPr>
        <w:t xml:space="preserve">qualquer processo independente da densidade populacional que remove indivíduos de uma população, criando oportunidades para novos indivíduos se estabelecerem </w:t>
      </w:r>
      <w:r w:rsidR="00794B08">
        <w:rPr>
          <w:rFonts w:asciiTheme="majorHAnsi" w:hAnsiTheme="majorHAnsi" w:cs="Times New Roman"/>
        </w:rPr>
        <w:fldChar w:fldCharType="begin" w:fldLock="1"/>
      </w:r>
      <w:r w:rsidR="00136972">
        <w:rPr>
          <w:rFonts w:asciiTheme="majorHAnsi" w:hAnsiTheme="majorHAnsi" w:cs="Times New Roman"/>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794B08">
        <w:rPr>
          <w:rFonts w:asciiTheme="majorHAnsi" w:hAnsiTheme="majorHAnsi" w:cs="Times New Roman"/>
        </w:rPr>
        <w:fldChar w:fldCharType="separate"/>
      </w:r>
      <w:r w:rsidR="00794B08" w:rsidRPr="00794B08">
        <w:rPr>
          <w:rFonts w:asciiTheme="majorHAnsi" w:hAnsiTheme="majorHAnsi" w:cs="Times New Roman"/>
          <w:noProof/>
        </w:rPr>
        <w:t>(Sousa, 1984)</w:t>
      </w:r>
      <w:r w:rsidR="00794B08">
        <w:rPr>
          <w:rFonts w:asciiTheme="majorHAnsi" w:hAnsiTheme="majorHAnsi" w:cs="Times New Roman"/>
        </w:rPr>
        <w:fldChar w:fldCharType="end"/>
      </w:r>
      <w:r w:rsidR="000C2B71" w:rsidRPr="00E44048">
        <w:rPr>
          <w:rFonts w:asciiTheme="majorHAnsi" w:hAnsiTheme="majorHAnsi" w:cs="Times New Roman"/>
          <w:color w:val="000000" w:themeColor="text1"/>
        </w:rPr>
        <w:t xml:space="preserve">. </w:t>
      </w:r>
      <w:r w:rsidR="008E1E7F">
        <w:rPr>
          <w:rFonts w:asciiTheme="majorHAnsi" w:hAnsiTheme="majorHAnsi" w:cs="Times New Roman"/>
          <w:color w:val="000000" w:themeColor="text1"/>
        </w:rPr>
        <w:t>Por meio das</w:t>
      </w:r>
      <w:r w:rsidR="000C2B71" w:rsidRPr="00E44048">
        <w:rPr>
          <w:rFonts w:asciiTheme="majorHAnsi" w:hAnsiTheme="majorHAnsi" w:cs="Times New Roman"/>
          <w:color w:val="000000" w:themeColor="text1"/>
        </w:rPr>
        <w:t xml:space="preserve"> alterações nas abundâncias populacionais e na disponibilidade de recurso</w:t>
      </w:r>
      <w:r w:rsidR="002D4335">
        <w:rPr>
          <w:rFonts w:asciiTheme="majorHAnsi" w:hAnsiTheme="majorHAnsi" w:cs="Times New Roman"/>
          <w:color w:val="000000" w:themeColor="text1"/>
        </w:rPr>
        <w:t>s</w:t>
      </w:r>
      <w:r w:rsidR="000C2B71" w:rsidRPr="00E44048">
        <w:rPr>
          <w:rFonts w:asciiTheme="majorHAnsi" w:hAnsiTheme="majorHAnsi" w:cs="Times New Roman"/>
          <w:color w:val="000000" w:themeColor="text1"/>
        </w:rPr>
        <w:t xml:space="preserve">, o distúrbio modifica o tipo e a intensidade das interações estabelecidas entre indivíduos, influenciando diretamente a taxa de crescimento das populações e, assim, a dinâmica ecológica da comunidade </w:t>
      </w:r>
      <w:r w:rsidR="00136972">
        <w:rPr>
          <w:rFonts w:asciiTheme="majorHAnsi" w:hAnsiTheme="majorHAnsi" w:cs="Times New Roman"/>
          <w:color w:val="000000" w:themeColor="text1"/>
        </w:rPr>
        <w:fldChar w:fldCharType="begin" w:fldLock="1"/>
      </w:r>
      <w:r w:rsidR="00D44883">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136972">
        <w:rPr>
          <w:rFonts w:asciiTheme="majorHAnsi" w:hAnsiTheme="majorHAnsi" w:cs="Times New Roman"/>
          <w:color w:val="000000" w:themeColor="text1"/>
        </w:rPr>
        <w:fldChar w:fldCharType="separate"/>
      </w:r>
      <w:r w:rsidR="00136972" w:rsidRPr="00136972">
        <w:rPr>
          <w:rFonts w:asciiTheme="majorHAnsi" w:hAnsiTheme="majorHAnsi" w:cs="Times New Roman"/>
          <w:noProof/>
          <w:color w:val="000000" w:themeColor="text1"/>
        </w:rPr>
        <w:t>(Lytle, 2001)</w:t>
      </w:r>
      <w:r w:rsidR="00136972">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Além do efeito direto de morte dos indivíduos, o distúrbio atua como fonte de heterogeneidade espacial e temporal, uma vez que pode apresentar diferentes intensidades, frequências e extensões</w:t>
      </w:r>
      <w:r w:rsidR="00D44883">
        <w:rPr>
          <w:rFonts w:asciiTheme="majorHAnsi" w:hAnsiTheme="majorHAnsi" w:cs="Times New Roman"/>
          <w:color w:val="000000" w:themeColor="text1"/>
        </w:rPr>
        <w:t xml:space="preserve"> </w:t>
      </w:r>
      <w:r w:rsidR="00D44883">
        <w:rPr>
          <w:rFonts w:asciiTheme="majorHAnsi" w:hAnsiTheme="majorHAnsi" w:cs="Times New Roman"/>
          <w:color w:val="000000" w:themeColor="text1"/>
        </w:rPr>
        <w:fldChar w:fldCharType="begin" w:fldLock="1"/>
      </w:r>
      <w:r w:rsidR="00BB521F">
        <w:rPr>
          <w:rFonts w:asciiTheme="majorHAnsi" w:hAnsiTheme="majorHAnsi" w:cs="Times New Roman"/>
          <w:color w:val="000000" w:themeColor="text1"/>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D44883">
        <w:rPr>
          <w:rFonts w:asciiTheme="majorHAnsi" w:hAnsiTheme="majorHAnsi" w:cs="Times New Roman"/>
          <w:color w:val="000000" w:themeColor="text1"/>
        </w:rPr>
        <w:fldChar w:fldCharType="separate"/>
      </w:r>
      <w:r w:rsidR="00D44883" w:rsidRPr="00D44883">
        <w:rPr>
          <w:rFonts w:asciiTheme="majorHAnsi" w:hAnsiTheme="majorHAnsi" w:cs="Times New Roman"/>
          <w:noProof/>
          <w:color w:val="000000" w:themeColor="text1"/>
        </w:rPr>
        <w:t>(Sousa, 1984)</w:t>
      </w:r>
      <w:r w:rsidR="00D44883">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compondo um dado regime. Em um ambiente, o mesmo regime de distúrbio pode ser previsível ou imprevisível a determinadas espécies dependendo do ciclo de vida e, consequentemente, da estratégia dos indivíduos</w:t>
      </w:r>
      <w:r w:rsidR="006D2756">
        <w:rPr>
          <w:rFonts w:asciiTheme="majorHAnsi" w:hAnsiTheme="majorHAnsi" w:cs="Times New Roman"/>
          <w:color w:val="000000" w:themeColor="text1"/>
        </w:rPr>
        <w:t xml:space="preserve"> </w:t>
      </w:r>
      <w:r w:rsidR="006D2756">
        <w:rPr>
          <w:rFonts w:asciiTheme="majorHAnsi" w:hAnsiTheme="majorHAnsi" w:cs="Times New Roman"/>
          <w:color w:val="000000" w:themeColor="text1"/>
        </w:rPr>
        <w:fldChar w:fldCharType="begin" w:fldLock="1"/>
      </w:r>
      <w:r w:rsidR="006D2756">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6D2756">
        <w:rPr>
          <w:rFonts w:asciiTheme="majorHAnsi" w:hAnsiTheme="majorHAnsi" w:cs="Times New Roman"/>
          <w:color w:val="000000" w:themeColor="text1"/>
        </w:rPr>
        <w:fldChar w:fldCharType="separate"/>
      </w:r>
      <w:r w:rsidR="006D2756" w:rsidRPr="00136972">
        <w:rPr>
          <w:rFonts w:asciiTheme="majorHAnsi" w:hAnsiTheme="majorHAnsi" w:cs="Times New Roman"/>
          <w:noProof/>
          <w:color w:val="000000" w:themeColor="text1"/>
        </w:rPr>
        <w:t>(Lytle, 2001)</w:t>
      </w:r>
      <w:r w:rsidR="006D27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o que diversifica a intensidade da resposta evolutiva ao distúrbio encontrada em uma comunidade. Eventos de distúrbio muito intensos podem levar à extinção de populações inteiras e, assim, impossibilitar a adaptação das populações ao regime de distúrbio </w:t>
      </w:r>
      <w:r w:rsidR="00D90535">
        <w:rPr>
          <w:rFonts w:asciiTheme="majorHAnsi" w:hAnsiTheme="majorHAnsi" w:cs="Times New Roman"/>
          <w:color w:val="000000" w:themeColor="text1"/>
        </w:rPr>
        <w:fldChar w:fldCharType="begin" w:fldLock="1"/>
      </w:r>
      <w:r w:rsidR="00D90535">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D90535">
        <w:rPr>
          <w:rFonts w:asciiTheme="majorHAnsi" w:hAnsiTheme="majorHAnsi" w:cs="Times New Roman"/>
          <w:color w:val="000000" w:themeColor="text1"/>
        </w:rPr>
        <w:fldChar w:fldCharType="separate"/>
      </w:r>
      <w:r w:rsidR="00D90535" w:rsidRPr="00136972">
        <w:rPr>
          <w:rFonts w:asciiTheme="majorHAnsi" w:hAnsiTheme="majorHAnsi" w:cs="Times New Roman"/>
          <w:noProof/>
          <w:color w:val="000000" w:themeColor="text1"/>
        </w:rPr>
        <w:t>(Lytle, 2001)</w:t>
      </w:r>
      <w:r w:rsidR="00D90535">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Ainda, eventos raros, mesmo que alterem a abundância populacional e a disponibilidade de recursos do ambiente, podem não caracterizar uma pressão seletiva contínua e, assim, não provocar mudança na frequência relativa das estratégias nas populações a longo prazo </w:t>
      </w:r>
      <w:r w:rsidR="00355D8C">
        <w:rPr>
          <w:rFonts w:asciiTheme="majorHAnsi" w:hAnsiTheme="majorHAnsi" w:cs="Times New Roman"/>
          <w:color w:val="000000" w:themeColor="text1"/>
        </w:rPr>
        <w:fldChar w:fldCharType="begin" w:fldLock="1"/>
      </w:r>
      <w:r w:rsidR="00355D8C">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355D8C">
        <w:rPr>
          <w:rFonts w:asciiTheme="majorHAnsi" w:hAnsiTheme="majorHAnsi" w:cs="Times New Roman"/>
          <w:color w:val="000000" w:themeColor="text1"/>
        </w:rPr>
        <w:fldChar w:fldCharType="separate"/>
      </w:r>
      <w:r w:rsidR="00355D8C" w:rsidRPr="00136972">
        <w:rPr>
          <w:rFonts w:asciiTheme="majorHAnsi" w:hAnsiTheme="majorHAnsi" w:cs="Times New Roman"/>
          <w:noProof/>
          <w:color w:val="000000" w:themeColor="text1"/>
        </w:rPr>
        <w:t>(Lytle, 2001)</w:t>
      </w:r>
      <w:r w:rsidR="00355D8C">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Dessa forma, diferentes regimes de distúrbio podem impactar em maior ou menor grau as dinâmicas ecológica e evolutiva das estratégias de vida. </w:t>
      </w:r>
      <w:commentRangeStart w:id="7"/>
      <w:r w:rsidR="000C2B71" w:rsidRPr="00E44048">
        <w:rPr>
          <w:rFonts w:asciiTheme="majorHAnsi" w:hAnsiTheme="majorHAnsi" w:cs="Times New Roman"/>
          <w:color w:val="000000" w:themeColor="text1"/>
        </w:rPr>
        <w:t>Enquanto a dinâmica ecológica refere-se à mudança na abundância das estratégias na comunidade, a dinâmica evolutiva é referente à mudança na frequência relativa das estratégias dentro das populações.</w:t>
      </w:r>
      <w:commentRangeEnd w:id="7"/>
      <w:r w:rsidR="004831FA">
        <w:rPr>
          <w:rStyle w:val="CommentReference"/>
        </w:rPr>
        <w:commentReference w:id="7"/>
      </w:r>
    </w:p>
    <w:p w14:paraId="52E087CC" w14:textId="277A2A13" w:rsidR="000C2B71" w:rsidRPr="00E44048" w:rsidRDefault="000C2B71" w:rsidP="000C2B71">
      <w:pPr>
        <w:ind w:firstLine="720"/>
        <w:contextualSpacing/>
        <w:jc w:val="both"/>
        <w:rPr>
          <w:rFonts w:asciiTheme="majorHAnsi" w:hAnsiTheme="majorHAnsi"/>
        </w:rPr>
      </w:pPr>
      <w:r w:rsidRPr="00E44048">
        <w:rPr>
          <w:rFonts w:asciiTheme="majorHAnsi" w:hAnsiTheme="majorHAnsi" w:cs="Times New Roman"/>
          <w:color w:val="000000" w:themeColor="text1"/>
        </w:rPr>
        <w:t xml:space="preserve">O efeito do distúrbio nas estratégias de vida tem sido estudado tanto na Biologia Evolutiva quanto na Ecologia, mas, dada a complexidade da interação entre as dinâmicas ecológica e evolutiva, o estudo se deu, em </w:t>
      </w:r>
      <w:r w:rsidR="00E0047B">
        <w:rPr>
          <w:rFonts w:asciiTheme="majorHAnsi" w:hAnsiTheme="majorHAnsi" w:cs="Times New Roman"/>
          <w:color w:val="000000" w:themeColor="text1"/>
        </w:rPr>
        <w:t xml:space="preserve">boa parte, isolado um do outro </w:t>
      </w:r>
      <w:r w:rsidR="00E14E8A">
        <w:rPr>
          <w:rFonts w:asciiTheme="majorHAnsi" w:hAnsiTheme="majorHAnsi" w:cs="Times New Roman"/>
          <w:color w:val="000000" w:themeColor="text1"/>
        </w:rPr>
        <w:fldChar w:fldCharType="begin" w:fldLock="1"/>
      </w:r>
      <w:r w:rsidR="00490755">
        <w:rPr>
          <w:rFonts w:asciiTheme="majorHAnsi" w:hAnsiTheme="majorHAnsi" w:cs="Times New Roman"/>
          <w:color w:val="000000" w:themeColor="text1"/>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E14E8A">
        <w:rPr>
          <w:rFonts w:asciiTheme="majorHAnsi" w:hAnsiTheme="majorHAnsi" w:cs="Times New Roman"/>
          <w:color w:val="000000" w:themeColor="text1"/>
        </w:rPr>
        <w:fldChar w:fldCharType="separate"/>
      </w:r>
      <w:r w:rsidR="00E14E8A" w:rsidRPr="00E14E8A">
        <w:rPr>
          <w:rFonts w:asciiTheme="majorHAnsi" w:hAnsiTheme="majorHAnsi" w:cs="Times New Roman"/>
          <w:noProof/>
          <w:color w:val="000000" w:themeColor="text1"/>
        </w:rPr>
        <w:t>(Vellend, 2016)</w:t>
      </w:r>
      <w:r w:rsidR="00E14E8A">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Pr="00E44048">
        <w:rPr>
          <w:rFonts w:asciiTheme="majorHAnsi" w:hAnsiTheme="majorHAnsi"/>
        </w:rPr>
        <w:t xml:space="preserve"> </w:t>
      </w:r>
      <w:r w:rsidRPr="00E44048">
        <w:rPr>
          <w:rFonts w:asciiTheme="majorHAnsi" w:hAnsiTheme="majorHAnsi" w:cs="Times New Roman"/>
          <w:color w:val="000000" w:themeColor="text1"/>
        </w:rPr>
        <w:t xml:space="preserve">Sob </w:t>
      </w:r>
      <w:r w:rsidRPr="00E44048">
        <w:rPr>
          <w:rFonts w:asciiTheme="majorHAnsi" w:hAnsiTheme="majorHAnsi" w:cs="Times New Roman"/>
          <w:color w:val="000000" w:themeColor="text1"/>
        </w:rPr>
        <w:lastRenderedPageBreak/>
        <w:t>o viés ecológico, o distúrbio é estudado principalmente enquanto um mecanismo que altera a abundância e a diversidade de espécies com diferentes estratégias de vida a partir da intensificação e do relaxamento das competições intra e interespecífica a que estão submetidos os indivíduos</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F80E3C">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"(Chesson, 2000)"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033943">
        <w:rPr>
          <w:rFonts w:asciiTheme="majorHAnsi" w:hAnsiTheme="majorHAnsi" w:cs="Times New Roman"/>
          <w:color w:val="000000" w:themeColor="text1"/>
        </w:rPr>
        <w:fldChar w:fldCharType="end"/>
      </w:r>
      <w:r w:rsidR="00490755">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ou a partir de diferenças nas taxas vitais entre faixas etárias distintas da população</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Bryant, &amp; Bashey, 2002)", "plainTextFormattedCitation" : "(Reznick, Bryant, &amp; Bashey, 2002)", "previouslyFormattedCitation" : "(Reznick, Bryant, &amp; Bashey, 2002)"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Bryant, &amp; Bashey, 2002)</w:t>
      </w:r>
      <w:r w:rsidR="00033943">
        <w:rPr>
          <w:rFonts w:asciiTheme="majorHAnsi" w:hAnsiTheme="majorHAnsi" w:cs="Times New Roman"/>
          <w:color w:val="000000" w:themeColor="text1"/>
        </w:rPr>
        <w:fldChar w:fldCharType="end"/>
      </w:r>
      <w:r w:rsidRPr="00262BC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A teoria da seleção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K</w:t>
      </w:r>
      <w:r w:rsidRPr="00E44048">
        <w:rPr>
          <w:rFonts w:asciiTheme="majorHAnsi" w:hAnsiTheme="majorHAnsi" w:cs="Times New Roman"/>
          <w:color w:val="000000" w:themeColor="text1"/>
        </w:rPr>
        <w:t xml:space="preserve">, desenvolvida </w:t>
      </w:r>
      <w:r w:rsidRPr="00237E00">
        <w:rPr>
          <w:rFonts w:asciiTheme="majorHAnsi" w:hAnsiTheme="majorHAnsi" w:cs="Times New Roman"/>
          <w:color w:val="000000" w:themeColor="text1"/>
        </w:rPr>
        <w:t>por</w:t>
      </w:r>
      <w:r w:rsidR="004425B8" w:rsidRPr="00237E00">
        <w:rPr>
          <w:rFonts w:asciiTheme="majorHAnsi" w:hAnsiTheme="majorHAnsi" w:cs="Times New Roman"/>
          <w:color w:val="000000" w:themeColor="text1"/>
        </w:rPr>
        <w:t xml:space="preserve"> </w:t>
      </w:r>
      <w:r w:rsidR="004425B8" w:rsidRPr="00237E00">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"mendeley" : { "formattedCitation" : "(Macarthur &amp; Levins, 1967)", "manualFormatting" : "Macarthur &amp; Levins (1967)", "plainTextFormattedCitation" : "(Macarthur &amp; Levins, 1967)", "previouslyFormattedCitation" : "(Macarthur &amp; Levins, 1967)" }, "properties" : { "noteIndex" : 0 }, "schema" : "https://github.com/citation-style-language/schema/raw/master/csl-citation.json" }</w:instrText>
      </w:r>
      <w:r w:rsidR="004425B8" w:rsidRPr="00237E00">
        <w:rPr>
          <w:rFonts w:asciiTheme="majorHAnsi" w:hAnsiTheme="majorHAnsi" w:cs="Times New Roman"/>
          <w:color w:val="000000" w:themeColor="text1"/>
        </w:rPr>
        <w:fldChar w:fldCharType="separate"/>
      </w:r>
      <w:r w:rsidR="004425B8" w:rsidRPr="00237E00">
        <w:rPr>
          <w:rFonts w:asciiTheme="majorHAnsi" w:hAnsiTheme="majorHAnsi" w:cs="Times New Roman"/>
          <w:noProof/>
          <w:color w:val="000000" w:themeColor="text1"/>
        </w:rPr>
        <w:t>Macarthur &amp; Levins (1967)</w:t>
      </w:r>
      <w:r w:rsidR="004425B8" w:rsidRPr="00237E0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w:t>
      </w:r>
      <w:r w:rsidR="001B121B">
        <w:rPr>
          <w:rFonts w:asciiTheme="majorHAnsi" w:hAnsiTheme="majorHAnsi" w:cs="Times New Roman"/>
          <w:color w:val="000000" w:themeColor="text1"/>
        </w:rPr>
        <w:fldChar w:fldCharType="begin" w:fldLock="1"/>
      </w:r>
      <w:r w:rsidR="004425B8">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"manualFormatting" : "Pianka (1970)", "plainTextFormattedCitation" : "(Pianka, 1970)", "previouslyFormattedCitation" : "(Pianka, 1970)" }, "properties" : { "noteIndex" : 0 }, "schema" : "https://github.com/citation-style-language/schema/raw/master/csl-citation.json" }</w:instrText>
      </w:r>
      <w:r w:rsidR="001B121B">
        <w:rPr>
          <w:rFonts w:asciiTheme="majorHAnsi" w:hAnsiTheme="majorHAnsi" w:cs="Times New Roman"/>
          <w:color w:val="000000" w:themeColor="text1"/>
        </w:rPr>
        <w:fldChar w:fldCharType="separate"/>
      </w:r>
      <w:r w:rsidR="001B121B">
        <w:rPr>
          <w:rFonts w:asciiTheme="majorHAnsi" w:hAnsiTheme="majorHAnsi" w:cs="Times New Roman"/>
          <w:noProof/>
          <w:color w:val="000000" w:themeColor="text1"/>
        </w:rPr>
        <w:t>Pianka</w:t>
      </w:r>
      <w:r w:rsidR="001B121B" w:rsidRPr="001B121B">
        <w:rPr>
          <w:rFonts w:asciiTheme="majorHAnsi" w:hAnsiTheme="majorHAnsi" w:cs="Times New Roman"/>
          <w:noProof/>
          <w:color w:val="000000" w:themeColor="text1"/>
        </w:rPr>
        <w:t xml:space="preserve"> </w:t>
      </w:r>
      <w:r w:rsidR="001B121B">
        <w:rPr>
          <w:rFonts w:asciiTheme="majorHAnsi" w:hAnsiTheme="majorHAnsi" w:cs="Times New Roman"/>
          <w:noProof/>
          <w:color w:val="000000" w:themeColor="text1"/>
        </w:rPr>
        <w:t>(</w:t>
      </w:r>
      <w:r w:rsidR="001B121B" w:rsidRPr="001B121B">
        <w:rPr>
          <w:rFonts w:asciiTheme="majorHAnsi" w:hAnsiTheme="majorHAnsi" w:cs="Times New Roman"/>
          <w:noProof/>
          <w:color w:val="000000" w:themeColor="text1"/>
        </w:rPr>
        <w:t>1970)</w:t>
      </w:r>
      <w:r w:rsidR="001B121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tornou-se o paradigma da área ao relacionar a ocorrência de estratégias de vida a determinadas condições ambientais tendo como base a dinâmica de populações regulada por Lotka-Volterra</w:t>
      </w:r>
      <w:r w:rsidR="003063BD">
        <w:rPr>
          <w:rFonts w:asciiTheme="majorHAnsi" w:hAnsiTheme="majorHAnsi" w:cs="Times New Roman"/>
          <w:color w:val="000000" w:themeColor="text1"/>
        </w:rPr>
        <w:t xml:space="preserve"> </w:t>
      </w:r>
      <w:r w:rsidR="003063BD">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sidR="003063BD">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et al., 2002)</w:t>
      </w:r>
      <w:r w:rsidR="003063BD">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com quedas populacionais frequentes causadas por distúrbio apresentariam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abundante</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consequentemente, favoreceriam indivíduos capazes de se apropriar do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rapidamente, o que em geral está associado à produção de prole numerosa e ciclo de vida curto </w:t>
      </w:r>
      <w:r w:rsidR="0067439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674395">
        <w:rPr>
          <w:rFonts w:asciiTheme="majorHAnsi" w:hAnsiTheme="majorHAnsi" w:cs="Times New Roman"/>
          <w:color w:val="000000" w:themeColor="text1"/>
        </w:rPr>
        <w:fldChar w:fldCharType="separate"/>
      </w:r>
      <w:r w:rsidR="00674395" w:rsidRPr="00674395">
        <w:rPr>
          <w:rFonts w:asciiTheme="majorHAnsi" w:hAnsiTheme="majorHAnsi" w:cs="Times New Roman"/>
          <w:noProof/>
          <w:color w:val="000000" w:themeColor="text1"/>
        </w:rPr>
        <w:t>(Pianka, 1970)</w:t>
      </w:r>
      <w:r w:rsidR="0067439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estáveis, por sua vez, apresentariam baixa disponibilidade e rotatividade de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e a forte competição favoreceria indivídu</w:t>
      </w:r>
      <w:r w:rsidR="002D4335">
        <w:rPr>
          <w:rFonts w:asciiTheme="majorHAnsi" w:hAnsiTheme="majorHAnsi" w:cs="Times New Roman"/>
          <w:color w:val="000000" w:themeColor="text1"/>
        </w:rPr>
        <w:t>os que investem no uso eficaz de</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na persistência na população, atributos associados à capacidade de sobrevivência </w:t>
      </w:r>
      <w:r w:rsidR="007F6CE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7F6CE5">
        <w:rPr>
          <w:rFonts w:asciiTheme="majorHAnsi" w:hAnsiTheme="majorHAnsi" w:cs="Times New Roman"/>
          <w:color w:val="000000" w:themeColor="text1"/>
        </w:rPr>
        <w:fldChar w:fldCharType="separate"/>
      </w:r>
      <w:r w:rsidR="007F6CE5" w:rsidRPr="00674395">
        <w:rPr>
          <w:rFonts w:asciiTheme="majorHAnsi" w:hAnsiTheme="majorHAnsi" w:cs="Times New Roman"/>
          <w:noProof/>
          <w:color w:val="000000" w:themeColor="text1"/>
        </w:rPr>
        <w:t>(Pianka, 1970)</w:t>
      </w:r>
      <w:r w:rsidR="007F6CE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partir desta relação entre distúrbio e estratégias de vida, foi elaborada a hipótese de que ambientes com intensidade e frequência intermediárias de distúrbio possibilitariam a coexistência das estratégias de maior investimento relativo em sobrevivência e maior investimento relativo em reprodução, gerando um pico de diversidade</w:t>
      </w:r>
      <w:r w:rsidR="00C170BE">
        <w:rPr>
          <w:rFonts w:asciiTheme="majorHAnsi" w:hAnsiTheme="majorHAnsi" w:cs="Times New Roman"/>
          <w:color w:val="000000" w:themeColor="text1"/>
        </w:rPr>
        <w:t>, denominada Hipótese do Distúrbio Intermediário (HDI)</w:t>
      </w:r>
      <w:r w:rsidR="000079DE">
        <w:rPr>
          <w:rFonts w:asciiTheme="majorHAnsi" w:hAnsiTheme="majorHAnsi" w:cs="Times New Roman"/>
          <w:color w:val="000000" w:themeColor="text1"/>
        </w:rPr>
        <w:t xml:space="preserve"> </w:t>
      </w:r>
      <w:r w:rsidR="000079DE">
        <w:rPr>
          <w:rFonts w:asciiTheme="majorHAnsi" w:hAnsiTheme="majorHAnsi" w:cs="Times New Roman"/>
          <w:color w:val="000000" w:themeColor="text1"/>
        </w:rPr>
        <w:fldChar w:fldCharType="begin" w:fldLock="1"/>
      </w:r>
      <w:r w:rsidR="00F449E1">
        <w:rPr>
          <w:rFonts w:asciiTheme="majorHAnsi" w:hAnsiTheme="majorHAnsi" w:cs="Times New Roman"/>
          <w:color w:val="000000" w:themeColor="text1"/>
        </w:rPr>
        <w:instrText>ADDIN CSL_CITATION { "citationItems" : [ { "id" : "ITEM-1", "itemData" : { "DOI" : "10.1073/pnas.71.7.2744", "ISBN" : "0027-8424", "ISSN" : "0027-8424", "PMID" : "4527752", "author" : [ { "dropping-particle" : "", "family" : "Levin", "given" : "Simon A", "non-dropping-particle" : "", "parse-names" : false, "suffix" : "" }, { "dropping-particle" : "", "family" : "Paine", "given" : "Robert T", "non-dropping-particle" : "", "parse-names" : false, "suffix" : "" } ], "container-title" : "Proceedings of the National Academy of Science", "id" : "ITEM-1", "issue" : "7", "issued" : { "date-parts" : [ [ "1974" ] ] }, "page" : "2744-2747", "title" : "Disturbance, Patch Formation, and Community Structure", "type" : "article-journal", "volume" : "71" }, "uris" : [ "http://www.mendeley.com/documents/?uuid=e0be2a98-a962-430a-9a69-e253ced32e88"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Levin &amp; Paine, 1974)", "plainTextFormattedCitation" : "(Connell, 1978; Levin &amp; Paine, 1974)", "previouslyFormattedCitation" : "(Connell, 1978; Levin &amp; Paine, 1974)" }, "properties" : { "noteIndex" : 0 }, "schema" : "https://github.com/citation-style-language/schema/raw/master/csl-citation.json" }</w:instrText>
      </w:r>
      <w:r w:rsidR="000079DE">
        <w:rPr>
          <w:rFonts w:asciiTheme="majorHAnsi" w:hAnsiTheme="majorHAnsi" w:cs="Times New Roman"/>
          <w:color w:val="000000" w:themeColor="text1"/>
        </w:rPr>
        <w:fldChar w:fldCharType="separate"/>
      </w:r>
      <w:r w:rsidR="000079DE" w:rsidRPr="000079DE">
        <w:rPr>
          <w:rFonts w:asciiTheme="majorHAnsi" w:hAnsiTheme="majorHAnsi" w:cs="Times New Roman"/>
          <w:noProof/>
          <w:color w:val="000000" w:themeColor="text1"/>
        </w:rPr>
        <w:t>(Connell, 1978; Levin &amp; Paine, 1974)</w:t>
      </w:r>
      <w:r w:rsidR="000079D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Nesse caso, o distúrbio, ao disponibilizar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 novos indivíduos, interromperia o processo de exclusão competitiva em curso antes que aqueles com maior capacidade de sobrevivência, melhores competidores em ambientes estáveis, dominassem a comunidade, possibilitando que indivíduos com maior capacidade reprodutiva se estabelecessem</w:t>
      </w:r>
      <w:r w:rsidR="00F449E1">
        <w:rPr>
          <w:rFonts w:asciiTheme="majorHAnsi" w:hAnsiTheme="majorHAnsi" w:cs="Times New Roman"/>
          <w:color w:val="000000" w:themeColor="text1"/>
        </w:rPr>
        <w:t xml:space="preserve"> </w:t>
      </w:r>
      <w:r w:rsidR="00F449E1">
        <w:rPr>
          <w:rFonts w:asciiTheme="majorHAnsi" w:hAnsiTheme="majorHAnsi" w:cs="Times New Roman"/>
          <w:color w:val="000000" w:themeColor="text1"/>
        </w:rPr>
        <w:fldChar w:fldCharType="begin" w:fldLock="1"/>
      </w:r>
      <w:r w:rsidR="00862D59">
        <w:rPr>
          <w:rFonts w:asciiTheme="majorHAnsi" w:hAnsiTheme="majorHAnsi" w:cs="Times New Roman"/>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F449E1">
        <w:rPr>
          <w:rFonts w:asciiTheme="majorHAnsi" w:hAnsiTheme="majorHAnsi" w:cs="Times New Roman"/>
          <w:color w:val="000000" w:themeColor="text1"/>
        </w:rPr>
        <w:fldChar w:fldCharType="separate"/>
      </w:r>
      <w:r w:rsidR="00F449E1" w:rsidRPr="00F449E1">
        <w:rPr>
          <w:rFonts w:asciiTheme="majorHAnsi" w:hAnsiTheme="majorHAnsi" w:cs="Times New Roman"/>
          <w:noProof/>
          <w:color w:val="000000" w:themeColor="text1"/>
        </w:rPr>
        <w:t>(Connell, 1978)</w:t>
      </w:r>
      <w:r w:rsidR="00F449E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p>
    <w:p w14:paraId="39933777" w14:textId="1456343D" w:rsidR="00D43336"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Entretanto, dados empíricos</w:t>
      </w:r>
      <w:r w:rsidR="00862D59">
        <w:rPr>
          <w:rFonts w:asciiTheme="majorHAnsi" w:hAnsiTheme="majorHAnsi" w:cs="Times New Roman"/>
          <w:color w:val="000000" w:themeColor="text1"/>
        </w:rPr>
        <w:t xml:space="preserve"> </w:t>
      </w:r>
      <w:r w:rsidR="00862D59">
        <w:rPr>
          <w:rFonts w:asciiTheme="majorHAnsi" w:hAnsiTheme="majorHAnsi" w:cs="Times New Roman"/>
          <w:color w:val="000000" w:themeColor="text1"/>
        </w:rPr>
        <w:fldChar w:fldCharType="begin" w:fldLock="1"/>
      </w:r>
      <w:r w:rsidR="00F53065">
        <w:rPr>
          <w:rFonts w:asciiTheme="majorHAnsi" w:hAnsiTheme="majorHAnsi" w:cs="Times New Roman"/>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Mackey &amp; Currie, 2001)", "plainTextFormattedCitation" : "(Hall et al., 2012; Mackey &amp; Currie, 2001)", "previouslyFormattedCitation" : "(Hall et al., 2012; Mackey &amp; Currie, 2001)" }, "properties" : { "noteIndex" : 0 }, "schema" : "https://github.com/citation-style-language/schema/raw/master/csl-citation.json" }</w:instrText>
      </w:r>
      <w:r w:rsidR="00862D59">
        <w:rPr>
          <w:rFonts w:asciiTheme="majorHAnsi" w:hAnsiTheme="majorHAnsi" w:cs="Times New Roman"/>
          <w:color w:val="000000" w:themeColor="text1"/>
        </w:rPr>
        <w:fldChar w:fldCharType="separate"/>
      </w:r>
      <w:r w:rsidR="00862D59" w:rsidRPr="00862D59">
        <w:rPr>
          <w:rFonts w:asciiTheme="majorHAnsi" w:hAnsiTheme="majorHAnsi" w:cs="Times New Roman"/>
          <w:noProof/>
          <w:color w:val="000000" w:themeColor="text1"/>
        </w:rPr>
        <w:t>(Hall et al., 2012; Mackey &amp; Currie, 2001)</w:t>
      </w:r>
      <w:r w:rsidR="00862D5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elaborações teóricas</w:t>
      </w:r>
      <w:r w:rsidR="00F53065">
        <w:rPr>
          <w:rFonts w:asciiTheme="majorHAnsi" w:hAnsiTheme="majorHAnsi" w:cs="Times New Roman"/>
          <w:color w:val="000000" w:themeColor="text1"/>
        </w:rPr>
        <w:t xml:space="preserve"> </w:t>
      </w:r>
      <w:r w:rsidR="00F53065">
        <w:rPr>
          <w:rFonts w:asciiTheme="majorHAnsi" w:hAnsiTheme="majorHAnsi" w:cs="Times New Roman"/>
          <w:color w:val="000000" w:themeColor="text1"/>
        </w:rPr>
        <w:fldChar w:fldCharType="begin" w:fldLock="1"/>
      </w:r>
      <w:r w:rsidR="003D3ACB">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"ITEM-2", "issue" : "14", "issued" : { "date-parts" : [ [ "2011" ] ] }, "page" : "5643-5648", "title" : "How frequency and intensity shape diversity-disturbance relationships", "type" : "article-journal", "volume" : "108" }, "uris" : [ "http://www.mendeley.com/documents/?uuid=c6937b13-66a0-4b25-8b22-af7550d81b32" ] }, { "id" : "ITEM-3",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"ITEM-3", "issue" : "4", "issued" : { "date-parts" : [ [ "2014" ] ] }, "title" : "The strengths of r- And K-selection shape diversity-disturbance relationships", "type" : "article-journal", "volume" : "9" }, "uris" : [ "http://www.mendeley.com/documents/?uuid=c6f56acc-43d5-4559-b569-823f1ab392d5" ] } ], "mendeley" : { "formattedCitation" : "(Bohn, Pavlick, Reu, &amp; Kleidon, 2014; Kondoh, 2001; Miller, Roxburgh, &amp; Shea, 2011)", "plainTextFormattedCitation" : "(Bohn, Pavlick, Reu, &amp; Kleidon, 2014; Kondoh, 2001; Miller, Roxburgh, &amp; Shea, 2011)", "previouslyFormattedCitation" : "(Bohn, Pavlick, Reu, &amp; Kleidon, 2014; Kondoh, 2001; Miller, Roxburgh, &amp; Shea, 2011)" }, "properties" : { "noteIndex" : 0 }, "schema" : "https://github.com/citation-style-language/schema/raw/master/csl-citation.json" }</w:instrText>
      </w:r>
      <w:r w:rsidR="00F53065">
        <w:rPr>
          <w:rFonts w:asciiTheme="majorHAnsi" w:hAnsiTheme="majorHAnsi" w:cs="Times New Roman"/>
          <w:color w:val="000000" w:themeColor="text1"/>
        </w:rPr>
        <w:fldChar w:fldCharType="separate"/>
      </w:r>
      <w:r w:rsidR="00F53065" w:rsidRPr="00F53065">
        <w:rPr>
          <w:rFonts w:asciiTheme="majorHAnsi" w:hAnsiTheme="majorHAnsi" w:cs="Times New Roman"/>
          <w:noProof/>
          <w:color w:val="000000" w:themeColor="text1"/>
        </w:rPr>
        <w:t>(Bohn, Pavlick, Reu, &amp; Kleidon, 2014; Kondoh, 2001; Miller, Roxburgh, &amp; Shea, 2011)</w:t>
      </w:r>
      <w:r w:rsidR="00F5306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encontraram formas que fogem ao padrão de pico de diversidade em níveis intermediários de distúrbio. A forma dessa relação pode variar entre não-monotônica, monotônica decrescente e monotônica crescente de acordo com, por exemplo, a produtividade do sistema</w:t>
      </w:r>
      <w:r w:rsidR="003D3ACB">
        <w:rPr>
          <w:rFonts w:asciiTheme="majorHAnsi" w:hAnsiTheme="majorHAnsi" w:cs="Times New Roman"/>
          <w:color w:val="000000" w:themeColor="text1"/>
        </w:rPr>
        <w:t xml:space="preserve"> </w:t>
      </w:r>
      <w:r w:rsidR="003D3ACB">
        <w:rPr>
          <w:rFonts w:asciiTheme="majorHAnsi" w:hAnsiTheme="majorHAnsi" w:cs="Times New Roman"/>
          <w:color w:val="000000" w:themeColor="text1"/>
        </w:rPr>
        <w:fldChar w:fldCharType="begin" w:fldLock="1"/>
      </w:r>
      <w:r w:rsidR="006C5922">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3D3ACB">
        <w:rPr>
          <w:rFonts w:asciiTheme="majorHAnsi" w:hAnsiTheme="majorHAnsi" w:cs="Times New Roman"/>
          <w:color w:val="000000" w:themeColor="text1"/>
        </w:rPr>
        <w:fldChar w:fldCharType="separate"/>
      </w:r>
      <w:r w:rsidR="003D3ACB" w:rsidRPr="003D3ACB">
        <w:rPr>
          <w:rFonts w:asciiTheme="majorHAnsi" w:hAnsiTheme="majorHAnsi" w:cs="Times New Roman"/>
          <w:noProof/>
          <w:color w:val="000000" w:themeColor="text1"/>
        </w:rPr>
        <w:t>(Kondoh, 2001)</w:t>
      </w:r>
      <w:r w:rsidR="003D3AC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interação entre frequência e intensidade do distúrbio</w:t>
      </w:r>
      <w:r w:rsidR="006C5922">
        <w:rPr>
          <w:rFonts w:asciiTheme="majorHAnsi" w:hAnsiTheme="majorHAnsi" w:cs="Times New Roman"/>
          <w:color w:val="000000" w:themeColor="text1"/>
        </w:rPr>
        <w:t xml:space="preserve"> </w:t>
      </w:r>
      <w:r w:rsidR="006C5922">
        <w:rPr>
          <w:rFonts w:asciiTheme="majorHAnsi" w:hAnsiTheme="majorHAnsi" w:cs="Times New Roman"/>
          <w:color w:val="000000" w:themeColor="text1"/>
        </w:rPr>
        <w:fldChar w:fldCharType="begin" w:fldLock="1"/>
      </w:r>
      <w:r w:rsidR="006E517B">
        <w:rPr>
          <w:rFonts w:asciiTheme="majorHAnsi" w:hAnsiTheme="majorHAnsi" w:cs="Times New Roman"/>
          <w:color w:val="000000" w:themeColor="text1"/>
        </w:rPr>
        <w:instrText>ADDIN CSL_CITATION { "citationItems" : [ { "id" : "ITEM-1",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"ITEM-1", "issue" : "14", "issued" : { "date-parts" : [ [ "2011" ] ] }, "page" : "5643-5648", "title" : "How frequency and intensity shape diversity-disturbance relationships", "type" : "article-journal", "volume" : "108" }, "uris" : [ "http://www.mendeley.com/documents/?uuid=c6937b13-66a0-4b25-8b22-af7550d81b32"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Miller et al., 2011)", "plainTextFormattedCitation" : "(Hall et al., 2012; Miller et al., 2011)", "previouslyFormattedCitation" : "(Hall et al., 2012; Miller et al., 2011)" }, "properties" : { "noteIndex" : 0 }, "schema" : "https://github.com/citation-style-language/schema/raw/master/csl-citation.json" }</w:instrText>
      </w:r>
      <w:r w:rsidR="006C5922">
        <w:rPr>
          <w:rFonts w:asciiTheme="majorHAnsi" w:hAnsiTheme="majorHAnsi" w:cs="Times New Roman"/>
          <w:color w:val="000000" w:themeColor="text1"/>
        </w:rPr>
        <w:fldChar w:fldCharType="separate"/>
      </w:r>
      <w:r w:rsidR="006C5922" w:rsidRPr="006C5922">
        <w:rPr>
          <w:rFonts w:asciiTheme="majorHAnsi" w:hAnsiTheme="majorHAnsi" w:cs="Times New Roman"/>
          <w:noProof/>
          <w:color w:val="000000" w:themeColor="text1"/>
        </w:rPr>
        <w:t>(Hall et al., 2012; Miller et al., 2011)</w:t>
      </w:r>
      <w:r w:rsidR="006C5922">
        <w:rPr>
          <w:rFonts w:asciiTheme="majorHAnsi" w:hAnsiTheme="majorHAnsi" w:cs="Times New Roman"/>
          <w:color w:val="000000" w:themeColor="text1"/>
        </w:rPr>
        <w:fldChar w:fldCharType="end"/>
      </w:r>
      <w:r w:rsidR="006C5922">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 xml:space="preserve">ou a força relativa das seleções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 xml:space="preserve">K </w:t>
      </w:r>
      <w:r w:rsidR="008F7A36">
        <w:rPr>
          <w:rFonts w:asciiTheme="majorHAnsi" w:hAnsiTheme="majorHAnsi" w:cs="Times New Roman"/>
          <w:i/>
          <w:color w:val="000000" w:themeColor="text1"/>
        </w:rPr>
        <w:t xml:space="preserve"> </w:t>
      </w:r>
      <w:r w:rsidR="006E517B">
        <w:rPr>
          <w:rFonts w:asciiTheme="majorHAnsi" w:hAnsiTheme="majorHAnsi" w:cs="Times New Roman"/>
          <w:i/>
          <w:color w:val="000000" w:themeColor="text1"/>
        </w:rPr>
        <w:fldChar w:fldCharType="begin" w:fldLock="1"/>
      </w:r>
      <w:r w:rsidR="00B62663">
        <w:rPr>
          <w:rFonts w:asciiTheme="majorHAnsi" w:hAnsiTheme="majorHAnsi" w:cs="Times New Roman"/>
          <w:i/>
          <w:color w:val="000000" w:themeColor="text1"/>
        </w:rPr>
        <w:instrText>ADDIN CSL_CITATION { "citationItems" : [ { "id" : "ITEM-1",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"ITEM-1", "issue" : "4", "issued" : { "date-parts" : [ [ "2014" ] ] }, "title" : "The strengths of r- And K-selection shape diversity-disturbance relationships", "type" : "article-journal", "volume" : "9" }, "uris" : [ "http://www.mendeley.com/documents/?uuid=c6f56acc-43d5-4559-b569-823f1ab392d5" ] } ], "mendeley" : { "formattedCitation" : "(Bohn et al., 2014)", "plainTextFormattedCitation" : "(Bohn et al., 2014)", "previouslyFormattedCitation" : "(Bohn et al., 2014)" }, "properties" : { "noteIndex" : 0 }, "schema" : "https://github.com/citation-style-language/schema/raw/master/csl-citation.json" }</w:instrText>
      </w:r>
      <w:r w:rsidR="006E517B">
        <w:rPr>
          <w:rFonts w:asciiTheme="majorHAnsi" w:hAnsiTheme="majorHAnsi" w:cs="Times New Roman"/>
          <w:i/>
          <w:color w:val="000000" w:themeColor="text1"/>
        </w:rPr>
        <w:fldChar w:fldCharType="separate"/>
      </w:r>
      <w:r w:rsidR="006E517B" w:rsidRPr="006E517B">
        <w:rPr>
          <w:rFonts w:asciiTheme="majorHAnsi" w:hAnsiTheme="majorHAnsi" w:cs="Times New Roman"/>
          <w:noProof/>
          <w:color w:val="000000" w:themeColor="text1"/>
        </w:rPr>
        <w:t>(Bohn et al., 2014)</w:t>
      </w:r>
      <w:r w:rsidR="006E517B">
        <w:rPr>
          <w:rFonts w:asciiTheme="majorHAnsi" w:hAnsiTheme="majorHAnsi" w:cs="Times New Roman"/>
          <w:i/>
          <w:color w:val="000000" w:themeColor="text1"/>
        </w:rPr>
        <w:fldChar w:fldCharType="end"/>
      </w:r>
      <w:r w:rsidRPr="00E44048">
        <w:rPr>
          <w:rFonts w:asciiTheme="majorHAnsi" w:hAnsiTheme="majorHAnsi" w:cs="Times New Roman"/>
          <w:color w:val="000000" w:themeColor="text1"/>
        </w:rPr>
        <w:t xml:space="preserve">. Além disso, foram identificados outros mecanismos que podem explicar cenários de coexistência de diversas naturezas, não </w:t>
      </w:r>
      <w:r w:rsidRPr="00E44048">
        <w:rPr>
          <w:rFonts w:asciiTheme="majorHAnsi" w:hAnsiTheme="majorHAnsi" w:cs="Times New Roman"/>
          <w:color w:val="000000" w:themeColor="text1"/>
        </w:rPr>
        <w:lastRenderedPageBreak/>
        <w:t>apenas relacionados à ocorrência de distúrbios</w:t>
      </w:r>
      <w:r w:rsidR="00B62663">
        <w:rPr>
          <w:rFonts w:asciiTheme="majorHAnsi" w:hAnsiTheme="majorHAnsi" w:cs="Times New Roman"/>
          <w:color w:val="000000" w:themeColor="text1"/>
        </w:rPr>
        <w:t xml:space="preserve"> </w:t>
      </w:r>
      <w:r w:rsidR="00B62663">
        <w:rPr>
          <w:rFonts w:asciiTheme="majorHAnsi" w:hAnsiTheme="majorHAnsi" w:cs="Times New Roman"/>
          <w:color w:val="000000" w:themeColor="text1"/>
        </w:rPr>
        <w:fldChar w:fldCharType="begin" w:fldLock="1"/>
      </w:r>
      <w:r w:rsidR="00F80E3C">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"(Chesson, 2000)" }, "properties" : { "noteIndex" : 0 }, "schema" : "https://github.com/citation-style-language/schema/raw/master/csl-citation.json" }</w:instrText>
      </w:r>
      <w:r w:rsidR="00B6266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B62663">
        <w:rPr>
          <w:rFonts w:asciiTheme="majorHAnsi" w:hAnsiTheme="majorHAnsi" w:cs="Times New Roman"/>
          <w:color w:val="000000" w:themeColor="text1"/>
        </w:rPr>
        <w:fldChar w:fldCharType="end"/>
      </w:r>
      <w:r w:rsidR="004D33FD">
        <w:rPr>
          <w:rFonts w:asciiTheme="majorHAnsi" w:hAnsiTheme="majorHAnsi" w:cs="Times New Roman"/>
          <w:color w:val="000000" w:themeColor="text1"/>
        </w:rPr>
        <w:t>. Esses mecanismos</w:t>
      </w:r>
      <w:r w:rsidR="006957E6">
        <w:rPr>
          <w:rFonts w:asciiTheme="majorHAnsi" w:hAnsiTheme="majorHAnsi" w:cs="Times New Roman"/>
          <w:color w:val="000000" w:themeColor="text1"/>
        </w:rPr>
        <w:t xml:space="preserve"> são </w:t>
      </w:r>
      <w:r w:rsidRPr="00E44048">
        <w:rPr>
          <w:rFonts w:asciiTheme="majorHAnsi" w:hAnsiTheme="majorHAnsi" w:cs="Times New Roman"/>
          <w:color w:val="000000" w:themeColor="text1"/>
        </w:rPr>
        <w:t xml:space="preserve">capazes de gerar o mesmo padrão predito pela </w:t>
      </w:r>
      <w:r w:rsidR="00A84C36">
        <w:rPr>
          <w:rFonts w:asciiTheme="majorHAnsi" w:hAnsiTheme="majorHAnsi" w:cs="Times New Roman"/>
          <w:color w:val="000000" w:themeColor="text1"/>
        </w:rPr>
        <w:t>HDI</w:t>
      </w:r>
      <w:r w:rsidR="005215EE">
        <w:rPr>
          <w:rFonts w:asciiTheme="majorHAnsi" w:hAnsiTheme="majorHAnsi" w:cs="Times New Roman"/>
          <w:color w:val="000000" w:themeColor="text1"/>
        </w:rPr>
        <w:t xml:space="preserve"> </w:t>
      </w:r>
      <w:r w:rsidR="005215EE">
        <w:rPr>
          <w:rFonts w:asciiTheme="majorHAnsi" w:hAnsiTheme="majorHAnsi" w:cs="Times New Roman"/>
          <w:color w:val="000000" w:themeColor="text1"/>
        </w:rPr>
        <w:fldChar w:fldCharType="begin" w:fldLock="1"/>
      </w:r>
      <w:r w:rsidR="00F929D0">
        <w:rPr>
          <w:rFonts w:asciiTheme="majorHAnsi" w:hAnsiTheme="majorHAnsi" w:cs="Times New Roman"/>
          <w:color w:val="000000" w:themeColor="text1"/>
        </w:rPr>
        <w:instrText>ADDIN CSL_CITATION { "citationItems" : [ { "id" : "ITEM-1", "itemData" : { "DOI" : "10.1016/S0169-5347(02)00005-8", "ISBN" : "0169-5347", "ISSN" : "01695347", "PMID" : "19488044", "abstract" : "The intermediate disturbance hypothesis (IDH) is a controversial explanation for the maintenance of tropical forest tree diversity, but empirical tests of it are rare. Two data-intensive evaluations have recently yielded contradictory outcomes: one for and one against the IDH. We propose that the explanation for these results lies in the subtleties of divergent interpretations and approaches, and in the different characteristics of the study sites. The apparent simplicity of the IDH is deceptive, because a range of distinct phenomena is involved, each of which can be defined and examined. Recent developments offer exciting opportunities for a deeper comprehension of how disturbance influences forest diversity.", "author" : [ { "dropping-particle" : "", "family" : "Sheil", "given" : "Douglas", "non-dropping-particle" : "", "parse-names" : false, "suffix" : "" }, { "dropping-particle" : "", "family" : "Burslem", "given" : "D. F R P", "non-dropping-particle" : "", "parse-names" : false, "suffix" : "" } ], "container-title" : "Trends in Ecology and Evolution", "id" : "ITEM-1", "issue" : "1", "issued" : { "date-parts" : [ [ "2003" ] ] }, "page" : "18-26", "title" : "Disturbing hypotheses in tropical forests", "type" : "article-journal", "volume" : "18" }, "uris" : [ "http://www.mendeley.com/documents/?uuid=9bbef503-7066-465b-b07c-0503f5ccafa3" ] }, { "id" : "ITEM-2", "itemData" : { "DOI" : "10.1111/j.1461-0248.2004.00600.x", "ISBN" : "1461-023X", "ISSN" : "1461023X", "PMID" : "2862", "abstract" : "Coexistence mechanisms that require environmental variation to operate contribute importantly to the maintenance of biodiversity. One famous hypothesis of diversity maintenance under disturbance is the intermediate disturbance hypothesis (IDH). The IDH proposes patterns of peaked diversity under intermediate disturbance regimes, based on a tension between competitively superior species and species which can rapidly colonize following disturbance. We review the literature, and describe recent research that suggests that more than one underlying mechanism can generate this unimodal diversity pattern in disturbed environments. Several exciting emerging research areas are identified, including interactions between disturbance types, operation of the IDH in multi-trophic systems, and changes in disturbance regimes. However, empirical work is still focussed on describing the IDH pattern, with little emphasis on identifying its mechanistic basis. We discuss how to extend methods for identifying different coexistence mechanisms, developed in the theoretical literature, to experimental research. In an attempt to operationalize these various ideas we outline a hypothetical IDH research programme. A solid understanding of the life history attributes of the component species and their responses to disturbance will facilitate identification of the coexistence mechanism(s) underlying the IDH pattern, and provide a framework by which empirical and theoretical results can be more fully integrated.", "author" : [ { "dropping-particle" : "", "family" : "Shea", "given" : "Katriona", "non-dropping-particle" : "", "parse-names" : false, "suffix" : "" }, { "dropping-particle" : "", "family" : "Roxburgh", "given" : "Stephen H.", "non-dropping-particle" : "", "parse-names" : false, "suffix" : "" }, { "dropping-particle" : "", "family" : "Rauschert", "given" : "E. S J", "non-dropping-particle" : "", "parse-names" : false, "suffix" : "" } ], "container-title" : "Ecology Letters", "id" : "ITEM-2", "issue" : "6", "issued" : { "date-parts" : [ [ "2004" ] ] }, "page" : "491-508", "title" : "Moving from pattern to process: Coexistence mechanisms under intermediate disturbance regimes", "type" : "article-journal", "volume" : "7" }, "uris" : [ "http://www.mendeley.com/documents/?uuid=9e5612d9-fcaa-489d-bc1c-0db02793271b" ] }, { "id" : "ITEM-3",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"ITEM-3",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Shea, &amp; Wilson, 2004; Shea, Roxburgh, &amp; Rauschert, 2004; Sheil &amp; Burslem, 2003)", "plainTextFormattedCitation" : "(Roxburgh, Shea, &amp; Wilson, 2004; Shea, Roxburgh, &amp; Rauschert, 2004; Sheil &amp; Burslem, 2003)", "previouslyFormattedCitation" : "(Roxburgh, Shea, &amp; Wilson, 2004; Shea, Roxburgh, &amp; Rauschert, 2004; Sheil &amp; Burslem, 2003)" }, "properties" : { "noteIndex" : 0 }, "schema" : "https://github.com/citation-style-language/schema/raw/master/csl-citation.json" }</w:instrText>
      </w:r>
      <w:r w:rsidR="005215EE">
        <w:rPr>
          <w:rFonts w:asciiTheme="majorHAnsi" w:hAnsiTheme="majorHAnsi" w:cs="Times New Roman"/>
          <w:color w:val="000000" w:themeColor="text1"/>
        </w:rPr>
        <w:fldChar w:fldCharType="separate"/>
      </w:r>
      <w:r w:rsidR="007D439E" w:rsidRPr="007D439E">
        <w:rPr>
          <w:rFonts w:asciiTheme="majorHAnsi" w:hAnsiTheme="majorHAnsi" w:cs="Times New Roman"/>
          <w:noProof/>
          <w:color w:val="000000" w:themeColor="text1"/>
        </w:rPr>
        <w:t>(Roxburgh, Shea, &amp; Wilson, 2004; Shea, Roxburgh, &amp; Rauschert, 2004; Sheil &amp; Burslem, 2003)</w:t>
      </w:r>
      <w:r w:rsidR="005215E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enfraquecendo a proposição do retardo da exclusão competitiva da estratégia </w:t>
      </w:r>
      <w:r w:rsidR="003675D3" w:rsidRPr="00FE39E4">
        <w:rPr>
          <w:rFonts w:asciiTheme="majorHAnsi" w:hAnsiTheme="majorHAnsi" w:cs="Times New Roman"/>
          <w:i/>
          <w:color w:val="000000" w:themeColor="text1"/>
        </w:rPr>
        <w:t>r</w:t>
      </w:r>
      <w:r w:rsidRPr="00E01362">
        <w:rPr>
          <w:rFonts w:asciiTheme="majorHAnsi" w:hAnsiTheme="majorHAnsi" w:cs="Times New Roman"/>
          <w:color w:val="000000" w:themeColor="text1"/>
        </w:rPr>
        <w:t xml:space="preserve"> </w:t>
      </w:r>
      <w:r w:rsidR="00E01362">
        <w:rPr>
          <w:rFonts w:asciiTheme="majorHAnsi" w:hAnsiTheme="majorHAnsi" w:cs="Times New Roman"/>
          <w:color w:val="000000" w:themeColor="text1"/>
        </w:rPr>
        <w:t xml:space="preserve">pela estratégia </w:t>
      </w:r>
      <w:r w:rsidR="00E01362" w:rsidRPr="00FE39E4">
        <w:rPr>
          <w:rFonts w:asciiTheme="majorHAnsi" w:hAnsiTheme="majorHAnsi" w:cs="Times New Roman"/>
          <w:i/>
          <w:color w:val="000000" w:themeColor="text1"/>
        </w:rPr>
        <w:t>K</w:t>
      </w:r>
      <w:r w:rsidRPr="00E44048">
        <w:rPr>
          <w:rFonts w:asciiTheme="majorHAnsi" w:hAnsiTheme="majorHAnsi" w:cs="Times New Roman"/>
          <w:i/>
          <w:color w:val="000000" w:themeColor="text1"/>
        </w:rPr>
        <w:t xml:space="preserve"> </w:t>
      </w:r>
      <w:r w:rsidRPr="00E44048">
        <w:rPr>
          <w:rFonts w:asciiTheme="majorHAnsi" w:hAnsiTheme="majorHAnsi" w:cs="Times New Roman"/>
          <w:color w:val="000000" w:themeColor="text1"/>
        </w:rPr>
        <w:t xml:space="preserve">como o mecanismo mantenedor da diversidade </w:t>
      </w:r>
      <w:r w:rsidR="00E86FCF">
        <w:rPr>
          <w:rFonts w:asciiTheme="majorHAnsi" w:hAnsiTheme="majorHAnsi" w:cs="Times New Roman"/>
          <w:color w:val="000000" w:themeColor="text1"/>
        </w:rPr>
        <w:t>de estratégias de</w:t>
      </w:r>
      <w:r w:rsidR="00D43336">
        <w:rPr>
          <w:rFonts w:asciiTheme="majorHAnsi" w:hAnsiTheme="majorHAnsi" w:cs="Times New Roman"/>
          <w:color w:val="000000" w:themeColor="text1"/>
        </w:rPr>
        <w:t xml:space="preserve"> comunidades.</w:t>
      </w:r>
    </w:p>
    <w:p w14:paraId="0AC6888F" w14:textId="0165E045" w:rsidR="000C2B71" w:rsidRPr="00E44048" w:rsidRDefault="00D43336"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Nesse cenário</w:t>
      </w:r>
      <w:r w:rsidR="000C2B71" w:rsidRPr="00E44048">
        <w:rPr>
          <w:rFonts w:asciiTheme="majorHAnsi" w:hAnsiTheme="majorHAnsi" w:cs="Times New Roman"/>
          <w:color w:val="000000" w:themeColor="text1"/>
        </w:rPr>
        <w:t xml:space="preserve">, a teoria demográfica ganhou destaque no estudo de estratégias de vida dentro da </w:t>
      </w:r>
      <w:r w:rsidR="000C2B71" w:rsidRPr="00A543DF">
        <w:rPr>
          <w:rFonts w:asciiTheme="majorHAnsi" w:hAnsiTheme="majorHAnsi" w:cs="Times New Roman"/>
          <w:color w:val="000000" w:themeColor="text1"/>
        </w:rPr>
        <w:t>Ecologia</w:t>
      </w:r>
      <w:r w:rsidR="00DC043E">
        <w:rPr>
          <w:rFonts w:asciiTheme="majorHAnsi" w:hAnsiTheme="majorHAnsi" w:cs="Times New Roman"/>
          <w:color w:val="000000" w:themeColor="text1"/>
        </w:rPr>
        <w:t xml:space="preserve"> </w:t>
      </w:r>
      <w:r w:rsidR="00DC043E" w:rsidRPr="00A04662">
        <w:rPr>
          <w:rFonts w:asciiTheme="majorHAnsi" w:hAnsiTheme="majorHAnsi" w:cs="Times New Roman"/>
          <w:color w:val="000000" w:themeColor="text1"/>
        </w:rPr>
        <w:fldChar w:fldCharType="begin" w:fldLock="1"/>
      </w:r>
      <w:r w:rsidR="0077771C" w:rsidRPr="00A04662">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"manualFormatting" : "(Reznick et al., 2002; Stearns, 1992)", "plainTextFormattedCitation" : "(Reznick et al., 2002)", "previouslyFormattedCitation" : "(Reznick et al., 2002)" }, "properties" : { "noteIndex" : 0 }, "schema" : "https://github.com/citation-style-language/schema/raw/master/csl-citation.json" }</w:instrText>
      </w:r>
      <w:r w:rsidR="00DC043E" w:rsidRPr="00A04662">
        <w:rPr>
          <w:rFonts w:asciiTheme="majorHAnsi" w:hAnsiTheme="majorHAnsi" w:cs="Times New Roman"/>
          <w:color w:val="000000" w:themeColor="text1"/>
        </w:rPr>
        <w:fldChar w:fldCharType="separate"/>
      </w:r>
      <w:r w:rsidR="00DC043E" w:rsidRPr="00A04662">
        <w:rPr>
          <w:rFonts w:asciiTheme="majorHAnsi" w:hAnsiTheme="majorHAnsi" w:cs="Times New Roman"/>
          <w:noProof/>
          <w:color w:val="000000" w:themeColor="text1"/>
        </w:rPr>
        <w:t>(Reznick et al., 2002; Stearns</w:t>
      </w:r>
      <w:r w:rsidR="009A7F04" w:rsidRPr="00A04662">
        <w:rPr>
          <w:rFonts w:asciiTheme="majorHAnsi" w:hAnsiTheme="majorHAnsi" w:cs="Times New Roman"/>
          <w:noProof/>
          <w:color w:val="000000" w:themeColor="text1"/>
        </w:rPr>
        <w:t>,</w:t>
      </w:r>
      <w:r w:rsidR="00DC043E" w:rsidRPr="00A04662">
        <w:rPr>
          <w:rFonts w:asciiTheme="majorHAnsi" w:hAnsiTheme="majorHAnsi" w:cs="Times New Roman"/>
          <w:noProof/>
          <w:color w:val="000000" w:themeColor="text1"/>
        </w:rPr>
        <w:t xml:space="preserve"> 1992)</w:t>
      </w:r>
      <w:r w:rsidR="00DC043E" w:rsidRPr="00A04662">
        <w:rPr>
          <w:rFonts w:asciiTheme="majorHAnsi" w:hAnsiTheme="majorHAnsi" w:cs="Times New Roman"/>
          <w:color w:val="000000" w:themeColor="text1"/>
        </w:rPr>
        <w:fldChar w:fldCharType="end"/>
      </w:r>
      <w:r w:rsidR="000C2B71" w:rsidRPr="00A04662">
        <w:rPr>
          <w:rFonts w:asciiTheme="majorHAnsi" w:hAnsiTheme="majorHAnsi" w:cs="Times New Roman"/>
          <w:color w:val="000000" w:themeColor="text1"/>
        </w:rPr>
        <w:t>. Sob essa outra ótica, as estratégias de vida presentes nas comunidades</w:t>
      </w:r>
      <w:r w:rsidR="00757059" w:rsidRPr="00A04662">
        <w:rPr>
          <w:rFonts w:asciiTheme="majorHAnsi" w:hAnsiTheme="majorHAnsi" w:cs="Times New Roman"/>
          <w:color w:val="000000" w:themeColor="text1"/>
        </w:rPr>
        <w:t xml:space="preserve"> seriam reflexo da influência do distúrbio na elevação da taxa de mortalidade em fases de vida distintas dos indivíduos</w:t>
      </w:r>
      <w:r w:rsidR="000C2B71" w:rsidRPr="00A04662">
        <w:rPr>
          <w:rFonts w:asciiTheme="majorHAnsi" w:hAnsiTheme="majorHAnsi" w:cs="Times New Roman"/>
          <w:color w:val="000000" w:themeColor="text1"/>
        </w:rPr>
        <w:t xml:space="preserve"> </w:t>
      </w:r>
      <w:r w:rsidR="00757059" w:rsidRPr="00A04662">
        <w:rPr>
          <w:rFonts w:asciiTheme="majorHAnsi" w:hAnsiTheme="majorHAnsi" w:cs="Times New Roman"/>
          <w:color w:val="000000" w:themeColor="text1"/>
        </w:rPr>
        <w:fldChar w:fldCharType="begin" w:fldLock="1"/>
      </w:r>
      <w:r w:rsidR="00757059" w:rsidRPr="00A04662">
        <w:rPr>
          <w:rFonts w:asciiTheme="majorHAnsi" w:hAnsiTheme="majorHAnsi" w:cs="Times New Roman"/>
          <w:color w:val="000000" w:themeColor="text1"/>
        </w:rPr>
        <w:instrText>ADDIN CSL_CITATION { "citationItems" : [ { "id" : "ITEM-1", "itemData" : { "author" : [ { "dropping-particle" : "", "family" : "Gadgil", "given" : "Madhav", "non-dropping-particle" : "", "parse-names" : false, "suffix" : "" }, { "dropping-particle" : "", "family" : "Bossert", "given" : "William H.", "non-dropping-particle" : "", "parse-names" : false, "suffix" : "" } ], "container-title" : "The American Naturalist", "id" : "ITEM-1", "issue" : "935", "issued" : { "date-parts" : [ [ "1970" ] ] }, "page" : "1-24", "title" : "Life Historical Consequences of Natural Selection", "type" : "article-journal", "volume" : "104" }, "uris" : [ "http://www.mendeley.com/documents/?uuid=ed31bfec-568d-4d68-8506-eb03947056f3" ] }, { "id" : "ITEM-2", "itemData" : { "author" : [ { "dropping-particle" : "", "family" : "Schaffer", "given" : "William", "non-dropping-particle" : "", "parse-names" : false, "suffix" : "" } ], "container-title" : "The American Naturalist", "id" : "ITEM-2", "issue" : "964", "issued" : { "date-parts" : [ [ "1974" ] ] }, "page" : "783-790", "title" : "Optimal Reproductive Effort in Fluctuating Environments", "type" : "article-journal", "volume" : "108" }, "uris" : [ "http://www.mendeley.com/documents/?uuid=d95c4bfa-3de1-47eb-9638-51d896c26739" ] }, { "id" : "ITEM-3", "itemData" : { "author" : [ { "dropping-particle" : "", "family" : "Michod", "given" : "Richard E.", "non-dropping-particle" : "", "parse-names" : false, "suffix" : "" } ], "container-title" : "The American Naturalist", "id" : "ITEM-3", "issue" : "4", "issued" : { "date-parts" : [ [ "1979" ] ] }, "page" : "229-246", "title" : "Evolution of Life Histories in Response to Age-Specific Mortality Factors", "type" : "article-journal", "volume" : "113" }, "uris" : [ "http://www.mendeley.com/documents/?uuid=ff316a66-1daa-4e7f-9079-5a55555e0591" ] }, { "id" : "ITEM-4", "itemData" : { "author" : [ { "dropping-particle" : "", "family" : "Law", "given" : "Richard", "non-dropping-particle" : "", "parse-names" : false, "suffix" : "" } ], "container-title" : "The American Naturalist", "id" : "ITEM-4", "issue" : "3", "issued" : { "date-parts" : [ [ "1979" ] ] }, "page" : "399-417", "title" : "Optimal Life Histories Under Age-Specific Predation", "type" : "article-journal", "volume" : "114" }, "uris" : [ "http://www.mendeley.com/documents/?uuid=5720263a-b86b-4de4-ae66-fce6404f8c45" ] }, { "id" : "ITEM-5",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"ITEM-5", "issue" : "2", "issued" : { "date-parts" : [ [ "1995" ] ] }, "page" : "337-350", "title" : "The evolutionarily stable phenotype distribution in a random environment", "type" : "article-journal", "volume" : "49" }, "uris" : [ "http://www.mendeley.com/documents/?uuid=d4af32ce-f974-469c-9db4-bfa931e2df7d" ] }, { "id" : "ITEM-6", "itemData" : { "author" : [ { "dropping-particle" : "", "family" : "Benton", "given" : "T G", "non-dropping-particle" : "", "parse-names" : false, "suffix" : "" }, { "dropping-particle" : "", "family" : "Grant", "given" : "A", "non-dropping-particle" : "", "parse-names" : false, "suffix" : "" } ], "id" : "ITEM-6",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Gadgil &amp; Bossert, 1970; Law, 1979; Michod, 1979; Sasaki &amp; Ellner, 1995; Schaffer, 1974)", "manualFormatting" : "(Benton &amp; Grant, 1999; Charlesworth, 1980; Gadgil &amp; Bossert, 1970; Law, 1979; Michod, 1979; Sasaki &amp; Ellner, 1995; Schaffer, 1974)", "plainTextFormattedCitation" : "(Benton &amp; Grant, 1999; Gadgil &amp; Bossert, 1970; Law, 1979; Michod, 1979; Sasaki &amp; Ellner, 1995; Schaffer, 1974)", "previouslyFormattedCitation" : "(Benton &amp; Grant, 1999; Gadgil &amp; Bossert, 1970; Law, 1979; Michod, 1979; Sasaki &amp; Ellner, 1995; Schaffer, 1974)" }, "properties" : { "noteIndex" : 0 }, "schema" : "https://github.com/citation-style-language/schema/raw/master/csl-citation.json" }</w:instrText>
      </w:r>
      <w:r w:rsidR="00757059" w:rsidRPr="00A04662">
        <w:rPr>
          <w:rFonts w:asciiTheme="majorHAnsi" w:hAnsiTheme="majorHAnsi" w:cs="Times New Roman"/>
          <w:color w:val="000000" w:themeColor="text1"/>
        </w:rPr>
        <w:fldChar w:fldCharType="separate"/>
      </w:r>
      <w:r w:rsidR="00757059" w:rsidRPr="00A04662">
        <w:rPr>
          <w:rFonts w:asciiTheme="majorHAnsi" w:hAnsiTheme="majorHAnsi" w:cs="Times New Roman"/>
          <w:noProof/>
          <w:color w:val="000000" w:themeColor="text1"/>
        </w:rPr>
        <w:t>(Benton &amp; Grant, 1999; Charlesworth, 1980; Gadgil &amp; Bossert, 1970; Law, 1979; Michod, 1979; Sasaki &amp; Ellner, 1995; Schaffer, 1974)</w:t>
      </w:r>
      <w:r w:rsidR="00757059" w:rsidRPr="00A04662">
        <w:rPr>
          <w:rFonts w:asciiTheme="majorHAnsi" w:hAnsiTheme="majorHAnsi" w:cs="Times New Roman"/>
          <w:color w:val="000000" w:themeColor="text1"/>
        </w:rPr>
        <w:fldChar w:fldCharType="end"/>
      </w:r>
      <w:r w:rsidR="00757059" w:rsidRPr="00A04662">
        <w:rPr>
          <w:rFonts w:asciiTheme="majorHAnsi" w:hAnsiTheme="majorHAnsi" w:cs="Times New Roman"/>
          <w:color w:val="000000" w:themeColor="text1"/>
        </w:rPr>
        <w:t>, e não um</w:t>
      </w:r>
      <w:r w:rsidR="000C2B71" w:rsidRPr="00A04662">
        <w:rPr>
          <w:rFonts w:asciiTheme="majorHAnsi" w:hAnsiTheme="majorHAnsi" w:cs="Times New Roman"/>
          <w:color w:val="000000" w:themeColor="text1"/>
        </w:rPr>
        <w:t xml:space="preserve"> resultado da influência do distúrbio na dinâmica denso-dependente das populações</w:t>
      </w:r>
      <w:r w:rsidR="00757059"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como se dá nos modelos </w:t>
      </w:r>
      <w:r w:rsidR="000C2B71" w:rsidRPr="00A04662">
        <w:rPr>
          <w:rFonts w:asciiTheme="majorHAnsi" w:hAnsiTheme="majorHAnsi" w:cs="Times New Roman"/>
          <w:i/>
          <w:color w:val="000000" w:themeColor="text1"/>
        </w:rPr>
        <w:t>r</w:t>
      </w:r>
      <w:r w:rsidR="000C2B71" w:rsidRPr="00A04662">
        <w:rPr>
          <w:rFonts w:asciiTheme="majorHAnsi" w:hAnsiTheme="majorHAnsi" w:cs="Times New Roman"/>
          <w:color w:val="000000" w:themeColor="text1"/>
        </w:rPr>
        <w:t xml:space="preserve"> e </w:t>
      </w:r>
      <w:r w:rsidR="000C2B71" w:rsidRPr="00A04662">
        <w:rPr>
          <w:rFonts w:asciiTheme="majorHAnsi" w:hAnsiTheme="majorHAnsi" w:cs="Times New Roman"/>
          <w:i/>
          <w:color w:val="000000" w:themeColor="text1"/>
        </w:rPr>
        <w:t>K</w:t>
      </w:r>
      <w:r w:rsidR="000C2B71" w:rsidRPr="00A04662">
        <w:rPr>
          <w:rFonts w:asciiTheme="majorHAnsi" w:hAnsiTheme="majorHAnsi" w:cs="Times New Roman"/>
          <w:color w:val="000000" w:themeColor="text1"/>
        </w:rPr>
        <w:t xml:space="preserve">. No geral, os modelos </w:t>
      </w:r>
      <w:r w:rsidR="001B148B" w:rsidRPr="00A04662">
        <w:rPr>
          <w:rFonts w:asciiTheme="majorHAnsi" w:hAnsiTheme="majorHAnsi" w:cs="Times New Roman"/>
          <w:color w:val="000000" w:themeColor="text1"/>
        </w:rPr>
        <w:t xml:space="preserve">demográficos </w:t>
      </w:r>
      <w:r w:rsidR="000C2B71" w:rsidRPr="00A04662">
        <w:rPr>
          <w:rFonts w:asciiTheme="majorHAnsi" w:hAnsiTheme="majorHAnsi" w:cs="Times New Roman"/>
          <w:color w:val="000000" w:themeColor="text1"/>
        </w:rPr>
        <w:t>preveem o favorecimento de estratégias de vida de maior investimento relativo em reprodução, incluindo início precoce da vida reprodutiva, quando há mortalidade elevada de adultos. Ao contrário, estratégias de vida de maior investimento em sobrevivência e maturação tardia seriam favorecidas quando a mortalidade é maior para indivíduos jovens da população (Charlesworth</w:t>
      </w:r>
      <w:r w:rsidR="00185ACD"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1980</w:t>
      </w:r>
      <w:r w:rsidR="007406E8" w:rsidRPr="00A04662">
        <w:rPr>
          <w:rFonts w:asciiTheme="majorHAnsi" w:hAnsiTheme="majorHAnsi" w:cs="Times New Roman"/>
          <w:color w:val="000000" w:themeColor="text1"/>
        </w:rPr>
        <w:t>). Ness</w:t>
      </w:r>
      <w:r w:rsidR="00205EF8" w:rsidRPr="00A04662">
        <w:rPr>
          <w:rFonts w:asciiTheme="majorHAnsi" w:hAnsiTheme="majorHAnsi" w:cs="Times New Roman"/>
          <w:color w:val="000000" w:themeColor="text1"/>
        </w:rPr>
        <w:t>es modelos</w:t>
      </w:r>
      <w:r w:rsidR="000C2B71" w:rsidRPr="00A04662">
        <w:rPr>
          <w:rFonts w:asciiTheme="majorHAnsi" w:hAnsiTheme="majorHAnsi" w:cs="Times New Roman"/>
          <w:color w:val="000000" w:themeColor="text1"/>
        </w:rPr>
        <w:t xml:space="preserve">, o aumento da mortalidade média </w:t>
      </w:r>
      <w:r w:rsidR="00205EF8" w:rsidRPr="00A04662">
        <w:rPr>
          <w:rFonts w:asciiTheme="majorHAnsi" w:hAnsiTheme="majorHAnsi" w:cs="Times New Roman"/>
          <w:color w:val="000000" w:themeColor="text1"/>
        </w:rPr>
        <w:t>é interpretado</w:t>
      </w:r>
      <w:r w:rsidR="000C2B71" w:rsidRPr="00A04662">
        <w:rPr>
          <w:rFonts w:asciiTheme="majorHAnsi" w:hAnsiTheme="majorHAnsi" w:cs="Times New Roman"/>
          <w:color w:val="000000" w:themeColor="text1"/>
        </w:rPr>
        <w:t xml:space="preserve"> como um efeito da ocorrência</w:t>
      </w:r>
      <w:r w:rsidR="000C2B71" w:rsidRPr="00E44048">
        <w:rPr>
          <w:rFonts w:asciiTheme="majorHAnsi" w:hAnsiTheme="majorHAnsi" w:cs="Times New Roman"/>
          <w:color w:val="000000" w:themeColor="text1"/>
        </w:rPr>
        <w:t xml:space="preserve"> de distúrbios</w:t>
      </w:r>
      <w:r w:rsidR="000C2B71" w:rsidRPr="00F16F73">
        <w:rPr>
          <w:rStyle w:val="FootnoteReference"/>
        </w:rPr>
        <w:footnoteReference w:id="4"/>
      </w:r>
      <w:r w:rsidR="000C2B71" w:rsidRPr="00E44048">
        <w:rPr>
          <w:rFonts w:asciiTheme="majorHAnsi" w:hAnsiTheme="majorHAnsi" w:cs="Times New Roman"/>
          <w:color w:val="000000" w:themeColor="text1"/>
        </w:rPr>
        <w:t xml:space="preserve">. </w:t>
      </w:r>
      <w:r w:rsidR="000C2B71" w:rsidRPr="002B3497">
        <w:rPr>
          <w:rFonts w:asciiTheme="majorHAnsi" w:hAnsiTheme="majorHAnsi" w:cs="Times New Roman"/>
          <w:color w:val="000000" w:themeColor="text1"/>
        </w:rPr>
        <w:t xml:space="preserve">Diferentemente do que ocorreu sob o paradigma </w:t>
      </w:r>
      <w:r w:rsidR="000C2B71" w:rsidRPr="002B3497">
        <w:rPr>
          <w:rFonts w:asciiTheme="majorHAnsi" w:hAnsiTheme="majorHAnsi" w:cs="Times New Roman"/>
          <w:i/>
          <w:color w:val="000000" w:themeColor="text1"/>
        </w:rPr>
        <w:t>r</w:t>
      </w:r>
      <w:r w:rsidR="000C2B71" w:rsidRPr="002B3497">
        <w:rPr>
          <w:rFonts w:asciiTheme="majorHAnsi" w:hAnsiTheme="majorHAnsi" w:cs="Times New Roman"/>
          <w:color w:val="000000" w:themeColor="text1"/>
        </w:rPr>
        <w:t xml:space="preserve"> e </w:t>
      </w:r>
      <w:r w:rsidR="000C2B71" w:rsidRPr="002B3497">
        <w:rPr>
          <w:rFonts w:asciiTheme="majorHAnsi" w:hAnsiTheme="majorHAnsi" w:cs="Times New Roman"/>
          <w:i/>
          <w:color w:val="000000" w:themeColor="text1"/>
        </w:rPr>
        <w:t>K</w:t>
      </w:r>
      <w:r w:rsidR="00982FBA" w:rsidRPr="002B3497">
        <w:rPr>
          <w:rFonts w:asciiTheme="majorHAnsi" w:hAnsiTheme="majorHAnsi" w:cs="Times New Roman"/>
          <w:color w:val="000000" w:themeColor="text1"/>
        </w:rPr>
        <w:t xml:space="preserve"> (que inclui </w:t>
      </w:r>
      <w:r w:rsidR="00E56727" w:rsidRPr="002B3497">
        <w:rPr>
          <w:rFonts w:asciiTheme="majorHAnsi" w:hAnsiTheme="majorHAnsi" w:cs="Times New Roman"/>
          <w:color w:val="000000" w:themeColor="text1"/>
        </w:rPr>
        <w:t xml:space="preserve">a </w:t>
      </w:r>
      <w:r w:rsidR="00376298">
        <w:rPr>
          <w:rFonts w:asciiTheme="majorHAnsi" w:hAnsiTheme="majorHAnsi" w:cs="Times New Roman"/>
          <w:color w:val="000000" w:themeColor="text1"/>
        </w:rPr>
        <w:t>HDI</w:t>
      </w:r>
      <w:r w:rsidR="00982FBA" w:rsidRPr="002B3497">
        <w:rPr>
          <w:rFonts w:asciiTheme="majorHAnsi" w:hAnsiTheme="majorHAnsi" w:cs="Times New Roman"/>
          <w:color w:val="000000" w:themeColor="text1"/>
        </w:rPr>
        <w:t>)</w:t>
      </w:r>
      <w:r w:rsidR="000C2B71" w:rsidRPr="002B3497">
        <w:rPr>
          <w:rFonts w:asciiTheme="majorHAnsi" w:hAnsiTheme="majorHAnsi" w:cs="Times New Roman"/>
          <w:color w:val="000000" w:themeColor="text1"/>
        </w:rPr>
        <w:t xml:space="preserve">, o estudo de estratégias de vida a partir de modelos demográficos perdeu o </w:t>
      </w:r>
      <w:r w:rsidR="00DE023B" w:rsidRPr="002B3497">
        <w:rPr>
          <w:rFonts w:asciiTheme="majorHAnsi" w:hAnsiTheme="majorHAnsi" w:cs="Times New Roman"/>
          <w:color w:val="000000" w:themeColor="text1"/>
        </w:rPr>
        <w:t>eixo da</w:t>
      </w:r>
      <w:r w:rsidR="000C2B71" w:rsidRPr="002B3497">
        <w:rPr>
          <w:rFonts w:asciiTheme="majorHAnsi" w:hAnsiTheme="majorHAnsi" w:cs="Times New Roman"/>
          <w:color w:val="000000" w:themeColor="text1"/>
        </w:rPr>
        <w:t xml:space="preserve"> coexistência e passou a ser pautado </w:t>
      </w:r>
      <w:r w:rsidR="00826AF4" w:rsidRPr="002B3497">
        <w:rPr>
          <w:rFonts w:asciiTheme="majorHAnsi" w:hAnsiTheme="majorHAnsi" w:cs="Times New Roman"/>
          <w:color w:val="000000" w:themeColor="text1"/>
        </w:rPr>
        <w:t xml:space="preserve">nos </w:t>
      </w:r>
      <w:r w:rsidR="004D5F0D" w:rsidRPr="002B3497">
        <w:rPr>
          <w:rFonts w:asciiTheme="majorHAnsi" w:hAnsiTheme="majorHAnsi" w:cs="Times New Roman"/>
          <w:color w:val="000000" w:themeColor="text1"/>
        </w:rPr>
        <w:t xml:space="preserve">processos que levam à </w:t>
      </w:r>
      <w:r w:rsidR="00B914CF" w:rsidRPr="002B3497">
        <w:rPr>
          <w:rFonts w:asciiTheme="majorHAnsi" w:hAnsiTheme="majorHAnsi" w:cs="Times New Roman"/>
          <w:color w:val="000000" w:themeColor="text1"/>
        </w:rPr>
        <w:t>predominância de</w:t>
      </w:r>
      <w:r w:rsidR="004D5F0D" w:rsidRPr="002B3497">
        <w:rPr>
          <w:rFonts w:asciiTheme="majorHAnsi" w:hAnsiTheme="majorHAnsi" w:cs="Times New Roman"/>
          <w:color w:val="000000" w:themeColor="text1"/>
        </w:rPr>
        <w:t xml:space="preserve"> </w:t>
      </w:r>
      <w:r w:rsidR="00B914CF" w:rsidRPr="002B3497">
        <w:rPr>
          <w:rFonts w:asciiTheme="majorHAnsi" w:hAnsiTheme="majorHAnsi" w:cs="Times New Roman"/>
          <w:color w:val="000000" w:themeColor="text1"/>
        </w:rPr>
        <w:t xml:space="preserve">determinadas </w:t>
      </w:r>
      <w:r w:rsidR="004D5F0D" w:rsidRPr="002B3497">
        <w:rPr>
          <w:rFonts w:asciiTheme="majorHAnsi" w:hAnsiTheme="majorHAnsi" w:cs="Times New Roman"/>
          <w:color w:val="000000" w:themeColor="text1"/>
        </w:rPr>
        <w:t>estratégias</w:t>
      </w:r>
      <w:r w:rsidR="00B914CF" w:rsidRPr="002B3497">
        <w:rPr>
          <w:rFonts w:asciiTheme="majorHAnsi" w:hAnsiTheme="majorHAnsi" w:cs="Times New Roman"/>
          <w:color w:val="000000" w:themeColor="text1"/>
        </w:rPr>
        <w:t xml:space="preserve"> a depender do ambiente</w:t>
      </w:r>
      <w:r w:rsidR="000C2B71" w:rsidRPr="002B3497">
        <w:rPr>
          <w:rFonts w:asciiTheme="majorHAnsi" w:hAnsiTheme="majorHAnsi" w:cs="Times New Roman"/>
          <w:color w:val="000000" w:themeColor="text1"/>
        </w:rPr>
        <w:t>.</w:t>
      </w:r>
    </w:p>
    <w:p w14:paraId="7D719B8E" w14:textId="71D52FA6" w:rsidR="000C2B71" w:rsidRPr="00E44048"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 xml:space="preserve">Sob o viés evolutivo, o impacto do distúrbio é avaliado sobretudo enquanto pressão seletiva que, alterando a taxa de mortalidade, determina a estratégia de vida para a qual a população converge, </w:t>
      </w:r>
      <w:r w:rsidR="007665E2">
        <w:rPr>
          <w:rFonts w:asciiTheme="majorHAnsi" w:hAnsiTheme="majorHAnsi" w:cs="Times New Roman"/>
          <w:color w:val="000000" w:themeColor="text1"/>
        </w:rPr>
        <w:t>a depender</w:t>
      </w:r>
      <w:r w:rsidRPr="00E44048">
        <w:rPr>
          <w:rFonts w:asciiTheme="majorHAnsi" w:hAnsiTheme="majorHAnsi" w:cs="Times New Roman"/>
          <w:color w:val="000000" w:themeColor="text1"/>
        </w:rPr>
        <w:t>, por exemplo, da regularidad</w:t>
      </w:r>
      <w:r w:rsidR="000C00DB">
        <w:rPr>
          <w:rFonts w:asciiTheme="majorHAnsi" w:hAnsiTheme="majorHAnsi" w:cs="Times New Roman"/>
          <w:color w:val="000000" w:themeColor="text1"/>
        </w:rPr>
        <w:t xml:space="preserve">e de sua ocorrência no ambiente </w:t>
      </w:r>
      <w:r w:rsidR="000C00DB" w:rsidRPr="000C00DB">
        <w:rPr>
          <w:rFonts w:asciiTheme="majorHAnsi" w:hAnsiTheme="majorHAnsi" w:cs="Times New Roman"/>
          <w:color w:val="000000" w:themeColor="text1"/>
        </w:rPr>
        <w:fldChar w:fldCharType="begin" w:fldLock="1"/>
      </w:r>
      <w:r w:rsidR="00F51552">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"id" : "ITEM-2", "itemData" : { "author" : [ { "dropping-particle" : "", "family" : "Nagylaki", "given" : "Thomas", "non-dropping-particle" : "", "parse-names" : false, "suffix" : "" } ], "container-title" : "Heredity", "id" : "ITEM-2", "issue" : "1", "issued" : { "date-parts" : [ [ "1975" ] ] }, "page" : "67-74", "title" : "Polymorphisms in cyclically-varying environments", "type" : "article-journal", "volume" : "35" }, "uris" : [ "http://www.mendeley.com/documents/?uuid=cc6c269d-782b-4c5b-88e2-d66febdf605e" ] }, { "id" : "ITEM-3", "itemData" : { "author" : [ { "dropping-particle" : "", "family" : "Benton", "given" : "T G", "non-dropping-particle" : "", "parse-names" : false, "suffix" : "" }, { "dropping-particle" : "", "family" : "Grant", "given" : "A", "non-dropping-particle" : "", "parse-names" : false, "suffix" : "" } ], "id" : "ITEM-3",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Levins, 1962; Nagylaki, 1975)", "plainTextFormattedCitation" : "(Benton &amp; Grant, 1999; Levins, 1962; Nagylaki, 1975)", "previouslyFormattedCitation" : "(Benton &amp; Grant, 1999; Levins, 1962; Nagylaki, 1975)" }, "properties" : { "noteIndex" : 0 }, "schema" : "https://github.com/citation-style-language/schema/raw/master/csl-citation.json" }</w:instrText>
      </w:r>
      <w:r w:rsidR="000C00DB" w:rsidRPr="000C00DB">
        <w:rPr>
          <w:rFonts w:asciiTheme="majorHAnsi" w:hAnsiTheme="majorHAnsi" w:cs="Times New Roman"/>
          <w:color w:val="000000" w:themeColor="text1"/>
        </w:rPr>
        <w:fldChar w:fldCharType="separate"/>
      </w:r>
      <w:r w:rsidR="000C00DB" w:rsidRPr="000C00DB">
        <w:rPr>
          <w:rFonts w:asciiTheme="majorHAnsi" w:hAnsiTheme="majorHAnsi" w:cs="Times New Roman"/>
          <w:noProof/>
          <w:color w:val="000000" w:themeColor="text1"/>
        </w:rPr>
        <w:t>(Benton &amp; Grant, 1999; Levins, 1962; Nagylaki, 1975)</w:t>
      </w:r>
      <w:r w:rsidR="000C00DB" w:rsidRPr="000C00DB">
        <w:rPr>
          <w:rFonts w:asciiTheme="majorHAnsi" w:hAnsiTheme="majorHAnsi" w:cs="Times New Roman"/>
          <w:color w:val="000000" w:themeColor="text1"/>
        </w:rPr>
        <w:fldChar w:fldCharType="end"/>
      </w:r>
      <w:r w:rsidR="000C00DB" w:rsidRPr="000C00DB">
        <w:rPr>
          <w:rFonts w:asciiTheme="majorHAnsi" w:hAnsiTheme="majorHAnsi" w:cs="Times New Roman"/>
          <w:color w:val="000000" w:themeColor="text1"/>
        </w:rPr>
        <w:t xml:space="preserve">. </w:t>
      </w:r>
      <w:r w:rsidRPr="000C00DB">
        <w:rPr>
          <w:rFonts w:asciiTheme="majorHAnsi" w:hAnsiTheme="majorHAnsi" w:cs="Times New Roman"/>
          <w:color w:val="000000" w:themeColor="text1"/>
        </w:rPr>
        <w:t>De form</w:t>
      </w:r>
      <w:r w:rsidRPr="002B3497">
        <w:rPr>
          <w:rFonts w:asciiTheme="majorHAnsi" w:hAnsiTheme="majorHAnsi" w:cs="Times New Roman"/>
          <w:color w:val="000000" w:themeColor="text1"/>
        </w:rPr>
        <w:t xml:space="preserve">a geral, os estudos em Biologia </w:t>
      </w:r>
      <w:r w:rsidRPr="002B3497">
        <w:rPr>
          <w:rFonts w:asciiTheme="majorHAnsi" w:hAnsiTheme="majorHAnsi" w:cs="Times New Roman"/>
          <w:color w:val="000000" w:themeColor="text1"/>
        </w:rPr>
        <w:lastRenderedPageBreak/>
        <w:t xml:space="preserve">Evolutiva deram maior importância aos mecanismos que levam à seleção de uma ou mais estratégias </w:t>
      </w:r>
      <w:r w:rsidR="001448E2">
        <w:rPr>
          <w:rFonts w:asciiTheme="majorHAnsi" w:hAnsiTheme="majorHAnsi" w:cs="Times New Roman"/>
          <w:color w:val="000000" w:themeColor="text1"/>
        </w:rPr>
        <w:t>em detrimento da associação entre as</w:t>
      </w:r>
      <w:r w:rsidRPr="002B3497">
        <w:rPr>
          <w:rFonts w:asciiTheme="majorHAnsi" w:hAnsiTheme="majorHAnsi" w:cs="Times New Roman"/>
          <w:color w:val="000000" w:themeColor="text1"/>
        </w:rPr>
        <w:t xml:space="preserve"> características das estratégias ótimas</w:t>
      </w:r>
      <w:r w:rsidR="000739E8">
        <w:rPr>
          <w:rFonts w:asciiTheme="majorHAnsi" w:hAnsiTheme="majorHAnsi" w:cs="Times New Roman"/>
          <w:color w:val="000000" w:themeColor="text1"/>
        </w:rPr>
        <w:t xml:space="preserve"> e as características </w:t>
      </w:r>
      <w:r w:rsidR="00665372">
        <w:rPr>
          <w:rFonts w:asciiTheme="majorHAnsi" w:hAnsiTheme="majorHAnsi" w:cs="Times New Roman"/>
          <w:color w:val="000000" w:themeColor="text1"/>
        </w:rPr>
        <w:t>ambientais</w:t>
      </w:r>
      <w:r w:rsidR="00AF6BE9">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Um dos primeiros modelos utilizados para estudar a evolução das estratégias de vida foi o de</w:t>
      </w:r>
      <w:r w:rsidR="008F584B">
        <w:rPr>
          <w:rFonts w:asciiTheme="majorHAnsi" w:hAnsiTheme="majorHAnsi" w:cs="Times New Roman"/>
          <w:color w:val="000000" w:themeColor="text1"/>
        </w:rPr>
        <w:t xml:space="preserve"> </w:t>
      </w:r>
      <w:r w:rsidR="008F584B">
        <w:rPr>
          <w:rFonts w:asciiTheme="majorHAnsi" w:hAnsiTheme="majorHAnsi" w:cs="Times New Roman"/>
          <w:color w:val="000000" w:themeColor="text1"/>
        </w:rPr>
        <w:fldChar w:fldCharType="begin" w:fldLock="1"/>
      </w:r>
      <w:r w:rsidR="005C2211">
        <w:rPr>
          <w:rFonts w:asciiTheme="majorHAnsi" w:hAnsiTheme="majorHAnsi" w:cs="Times New Roman"/>
          <w:color w:val="000000" w:themeColor="text1"/>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"manualFormatting" : "Williams (1966)", "plainTextFormattedCitation" : "(Williams, 1966)", "previouslyFormattedCitation" : "(Williams, 1966)" }, "properties" : { "noteIndex" : 0 }, "schema" : "https://github.com/citation-style-language/schema/raw/master/csl-citation.json" }</w:instrText>
      </w:r>
      <w:r w:rsidR="008F584B">
        <w:rPr>
          <w:rFonts w:asciiTheme="majorHAnsi" w:hAnsiTheme="majorHAnsi" w:cs="Times New Roman"/>
          <w:color w:val="000000" w:themeColor="text1"/>
        </w:rPr>
        <w:fldChar w:fldCharType="separate"/>
      </w:r>
      <w:r w:rsidR="00540B97">
        <w:rPr>
          <w:rFonts w:asciiTheme="majorHAnsi" w:hAnsiTheme="majorHAnsi" w:cs="Times New Roman"/>
          <w:noProof/>
          <w:color w:val="000000" w:themeColor="text1"/>
        </w:rPr>
        <w:t>Williams</w:t>
      </w:r>
      <w:r w:rsidR="008F584B" w:rsidRPr="008F584B">
        <w:rPr>
          <w:rFonts w:asciiTheme="majorHAnsi" w:hAnsiTheme="majorHAnsi" w:cs="Times New Roman"/>
          <w:noProof/>
          <w:color w:val="000000" w:themeColor="text1"/>
        </w:rPr>
        <w:t xml:space="preserve"> </w:t>
      </w:r>
      <w:r w:rsidR="00540B97">
        <w:rPr>
          <w:rFonts w:asciiTheme="majorHAnsi" w:hAnsiTheme="majorHAnsi" w:cs="Times New Roman"/>
          <w:noProof/>
          <w:color w:val="000000" w:themeColor="text1"/>
        </w:rPr>
        <w:t>(</w:t>
      </w:r>
      <w:r w:rsidR="008F584B" w:rsidRPr="008F584B">
        <w:rPr>
          <w:rFonts w:asciiTheme="majorHAnsi" w:hAnsiTheme="majorHAnsi" w:cs="Times New Roman"/>
          <w:noProof/>
          <w:color w:val="000000" w:themeColor="text1"/>
        </w:rPr>
        <w:t>1966)</w:t>
      </w:r>
      <w:r w:rsidR="008F584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enfatiza o papel de custos e benefícios para os indivíduos na determinação da direção da seleção, mediada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esforço reprodutivo atual e perspectivas futuras de sucesso reprodutivo (semelhante ao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fecundidade e longevidade comum aos estudos em Ecologia). A influência do distúrbio na evolução das estratégias ganhou maior importância com</w:t>
      </w:r>
      <w:r w:rsidR="0057687D">
        <w:rPr>
          <w:rFonts w:asciiTheme="majorHAnsi" w:hAnsiTheme="majorHAnsi" w:cs="Times New Roman"/>
          <w:color w:val="000000" w:themeColor="text1"/>
        </w:rPr>
        <w:t xml:space="preserve"> </w:t>
      </w:r>
      <w:r w:rsidR="00E51A81">
        <w:rPr>
          <w:rFonts w:asciiTheme="majorHAnsi" w:hAnsiTheme="majorHAnsi" w:cs="Times New Roman"/>
          <w:color w:val="000000" w:themeColor="text1"/>
        </w:rPr>
        <w:fldChar w:fldCharType="begin" w:fldLock="1"/>
      </w:r>
      <w:r w:rsidR="00342758">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"manualFormatting" : "Levins (1962, 1968)", "plainTextFormattedCitation" : "(Levins, 1962)", "previouslyFormattedCitation" : "(Levins, 1962)" }, "properties" : { "noteIndex" : 0 }, "schema" : "https://github.com/citation-style-language/schema/raw/master/csl-citation.json" }</w:instrText>
      </w:r>
      <w:r w:rsidR="00E51A81">
        <w:rPr>
          <w:rFonts w:asciiTheme="majorHAnsi" w:hAnsiTheme="majorHAnsi" w:cs="Times New Roman"/>
          <w:color w:val="000000" w:themeColor="text1"/>
        </w:rPr>
        <w:fldChar w:fldCharType="separate"/>
      </w:r>
      <w:r w:rsidR="0024443A">
        <w:rPr>
          <w:rFonts w:asciiTheme="majorHAnsi" w:hAnsiTheme="majorHAnsi" w:cs="Times New Roman"/>
          <w:noProof/>
          <w:color w:val="000000" w:themeColor="text1"/>
        </w:rPr>
        <w:t>Levins (</w:t>
      </w:r>
      <w:r w:rsidR="007A2B79" w:rsidRPr="007A2B79">
        <w:rPr>
          <w:rFonts w:asciiTheme="majorHAnsi" w:hAnsiTheme="majorHAnsi" w:cs="Times New Roman"/>
          <w:noProof/>
          <w:color w:val="000000" w:themeColor="text1"/>
        </w:rPr>
        <w:t>1962</w:t>
      </w:r>
      <w:r w:rsidR="0024443A">
        <w:rPr>
          <w:rFonts w:asciiTheme="majorHAnsi" w:hAnsiTheme="majorHAnsi" w:cs="Times New Roman"/>
          <w:noProof/>
          <w:color w:val="000000" w:themeColor="text1"/>
        </w:rPr>
        <w:t>, 1968</w:t>
      </w:r>
      <w:r w:rsidR="007A2B79" w:rsidRPr="007A2B79">
        <w:rPr>
          <w:rFonts w:asciiTheme="majorHAnsi" w:hAnsiTheme="majorHAnsi" w:cs="Times New Roman"/>
          <w:noProof/>
          <w:color w:val="000000" w:themeColor="text1"/>
        </w:rPr>
        <w:t>)</w:t>
      </w:r>
      <w:r w:rsidR="00E51A81">
        <w:rPr>
          <w:rFonts w:asciiTheme="majorHAnsi" w:hAnsiTheme="majorHAnsi" w:cs="Times New Roman"/>
          <w:color w:val="000000" w:themeColor="text1"/>
        </w:rPr>
        <w:fldChar w:fldCharType="end"/>
      </w:r>
      <w:r w:rsidRPr="000B67B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que avaliou o impacto do padrão espacial e temporal do ambiente na determinação da estratégia ótima, com foco na previsibilidade ou imprevisibilidade do padrão (i.e., sua regularidade, na escala dos indivíduos considerados no estudo). Neste contexto, a ocorrência de distúrbios, com variadas frequências, intensidades ou extensões, é um dos fatores que determina a previsibilidade do ambiente e, assim, a adaptação da população em direção à estratégia ótima, que apresenta maior aptidão naquele ambiente</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411550">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"plainTextFormattedCitation" : "(Levins, 1962)", "previouslyFormattedCitation" : "(Levins, 1962)"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(Levins, 1962)</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De forma semelhante, alguns estudos avaliaram o efeito da regularidade da ocorrência de distúrbios e outros tipos de flutuações ambientais na evolução de estratégias de vida generalistas ou especialistas</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756240">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"ITEM-3",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"ITEM-3",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Venail, Kaltz, Olivieri, Pommier, &amp; Mouquet, 2011)", "plainTextFormattedCitation" : "(Kassen, 2002; Nagylaki, 1975; Venail, Kaltz, Olivieri, Pommier, &amp; Mouquet, 2011)", "previouslyFormattedCitation" : "(Kassen, 2002; Nagylaki, 1975; Venail, Kaltz, Olivieri, Pommier, &amp; Mouquet, 2011)"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(Kassen, 2002; Nagylaki, 1975; Venail, Kaltz, Olivieri, Pommier, &amp; Mouquet, 2011)</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Estratégias de vida especialistas surgem quando não há flutuações ou quando essas ocorrem em uma frequência muito baixa, favorecendo indi</w:t>
      </w:r>
      <w:r w:rsidR="00C4377E">
        <w:rPr>
          <w:rFonts w:asciiTheme="majorHAnsi" w:hAnsiTheme="majorHAnsi" w:cs="Times New Roman"/>
          <w:color w:val="000000" w:themeColor="text1"/>
        </w:rPr>
        <w:t>víduos com maior aptidão</w:t>
      </w:r>
      <w:r w:rsidRPr="00E44048">
        <w:rPr>
          <w:rFonts w:asciiTheme="majorHAnsi" w:hAnsiTheme="majorHAnsi" w:cs="Times New Roman"/>
          <w:color w:val="000000" w:themeColor="text1"/>
        </w:rPr>
        <w:t xml:space="preserve"> no tipo de ambiente com que têm maior contato</w:t>
      </w:r>
      <w:r w:rsidR="00AF0EFD">
        <w:rPr>
          <w:rFonts w:asciiTheme="majorHAnsi" w:hAnsiTheme="majorHAnsi" w:cs="Times New Roman"/>
          <w:color w:val="000000" w:themeColor="text1"/>
        </w:rPr>
        <w:t xml:space="preserve">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Estratégias de vida generalistas, por sua vez, surgem quando as flutuações ocorrem em uma frequência que não torna vantajosa a adaptação a apenas um dos tipos de ambiente, favorecendo indivíduos com a maior aptidão média considerando todos os tipos de ambientes gerados nas flutuações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00BE188A">
        <w:rPr>
          <w:rFonts w:asciiTheme="majorHAnsi" w:hAnsiTheme="majorHAnsi" w:cs="Times New Roman"/>
          <w:color w:val="000000" w:themeColor="text1"/>
        </w:rPr>
        <w:t xml:space="preserve"> Ainda, a coexistência de diferentes estratégias especialistas</w:t>
      </w:r>
      <w:r w:rsidR="00595BC0">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é</w:t>
      </w:r>
      <w:r w:rsidR="00BE188A">
        <w:rPr>
          <w:rFonts w:asciiTheme="majorHAnsi" w:hAnsiTheme="majorHAnsi" w:cs="Times New Roman"/>
          <w:color w:val="000000" w:themeColor="text1"/>
        </w:rPr>
        <w:t xml:space="preserve"> possível quando as flutuações ocorrem em uma frequência que possibilita a adaptação de parte da população à uma</w:t>
      </w:r>
      <w:r w:rsidR="00494B2C">
        <w:rPr>
          <w:rFonts w:asciiTheme="majorHAnsi" w:hAnsiTheme="majorHAnsi" w:cs="Times New Roman"/>
          <w:color w:val="000000" w:themeColor="text1"/>
        </w:rPr>
        <w:t xml:space="preserve"> condição e parte à outra condição, sem cada uma das condições ambientais se prolongue a ponto de levar a </w:t>
      </w:r>
      <w:r w:rsidR="006423D3">
        <w:rPr>
          <w:rFonts w:asciiTheme="majorHAnsi" w:hAnsiTheme="majorHAnsi" w:cs="Times New Roman"/>
          <w:color w:val="000000" w:themeColor="text1"/>
        </w:rPr>
        <w:t xml:space="preserve">estratégia não favorável </w:t>
      </w:r>
      <w:r w:rsidR="00494B2C">
        <w:rPr>
          <w:rFonts w:asciiTheme="majorHAnsi" w:hAnsiTheme="majorHAnsi" w:cs="Times New Roman"/>
          <w:color w:val="000000" w:themeColor="text1"/>
        </w:rPr>
        <w:t>à extinção</w:t>
      </w:r>
      <w:r w:rsidR="006423D3">
        <w:rPr>
          <w:rFonts w:asciiTheme="majorHAnsi" w:hAnsiTheme="majorHAnsi" w:cs="Times New Roman"/>
          <w:color w:val="000000" w:themeColor="text1"/>
        </w:rPr>
        <w:t xml:space="preserve"> </w:t>
      </w:r>
      <w:r w:rsidR="006423D3">
        <w:rPr>
          <w:rFonts w:asciiTheme="majorHAnsi" w:hAnsiTheme="majorHAnsi" w:cs="Times New Roman"/>
          <w:color w:val="000000" w:themeColor="text1"/>
        </w:rPr>
        <w:fldChar w:fldCharType="begin" w:fldLock="1"/>
      </w:r>
      <w:r w:rsidR="006423D3">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6423D3">
        <w:rPr>
          <w:rFonts w:asciiTheme="majorHAnsi" w:hAnsiTheme="majorHAnsi" w:cs="Times New Roman"/>
          <w:color w:val="000000" w:themeColor="text1"/>
        </w:rPr>
        <w:fldChar w:fldCharType="separate"/>
      </w:r>
      <w:r w:rsidR="006423D3" w:rsidRPr="00756240">
        <w:rPr>
          <w:rFonts w:asciiTheme="majorHAnsi" w:hAnsiTheme="majorHAnsi" w:cs="Times New Roman"/>
          <w:noProof/>
          <w:color w:val="000000" w:themeColor="text1"/>
        </w:rPr>
        <w:t>(Kassen, 2002; Nagylaki, 1975)</w:t>
      </w:r>
      <w:r w:rsidR="006423D3">
        <w:rPr>
          <w:rFonts w:asciiTheme="majorHAnsi" w:hAnsiTheme="majorHAnsi" w:cs="Times New Roman"/>
          <w:color w:val="000000" w:themeColor="text1"/>
        </w:rPr>
        <w:fldChar w:fldCharType="end"/>
      </w:r>
      <w:r w:rsidR="006423D3" w:rsidRPr="00E44048">
        <w:rPr>
          <w:rFonts w:asciiTheme="majorHAnsi" w:hAnsiTheme="majorHAnsi" w:cs="Times New Roman"/>
          <w:color w:val="000000" w:themeColor="text1"/>
        </w:rPr>
        <w:t>.</w:t>
      </w:r>
    </w:p>
    <w:p w14:paraId="0A698CFA" w14:textId="4EA7C408" w:rsidR="000C2B71" w:rsidRPr="00E44048" w:rsidRDefault="000C2B71" w:rsidP="00587C8B">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Uma abordagem diferente no estudo da evolução das estratégias de vida se dá a partir do critério de invasibilidade, em que a estratégia à qual a população converge é aquela que resiste à invasão por outras estratégias inicialmente raras (que surgem por mutação), denominada estratégia evolutivamente estável (EEE)</w:t>
      </w:r>
      <w:r w:rsidR="00AA3EB9">
        <w:rPr>
          <w:rFonts w:asciiTheme="majorHAnsi" w:hAnsiTheme="majorHAnsi" w:cs="Times New Roman"/>
          <w:color w:val="000000" w:themeColor="text1"/>
        </w:rPr>
        <w:t xml:space="preserve"> </w:t>
      </w:r>
      <w:r w:rsidR="00AA3EB9">
        <w:rPr>
          <w:rFonts w:asciiTheme="majorHAnsi" w:hAnsiTheme="majorHAnsi" w:cs="Times New Roman"/>
          <w:color w:val="000000" w:themeColor="text1"/>
        </w:rPr>
        <w:fldChar w:fldCharType="begin" w:fldLock="1"/>
      </w:r>
      <w:r w:rsidR="00CB3D6F">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"manualFormatting" : "(Maynard Smith, 1972; Maynard Smith &amp; Price, 1973)", "plainTextFormattedCitation" : "(Maynard Smith &amp; Price, 1973)", "previouslyFormattedCitation" : "(Maynard Smith &amp; Price, 1973)" }, "properties" : { "noteIndex" : 0 }, "schema" : "https://github.com/citation-style-language/schema/raw/master/csl-citation.json" }</w:instrText>
      </w:r>
      <w:r w:rsidR="00AA3EB9">
        <w:rPr>
          <w:rFonts w:asciiTheme="majorHAnsi" w:hAnsiTheme="majorHAnsi" w:cs="Times New Roman"/>
          <w:color w:val="000000" w:themeColor="text1"/>
        </w:rPr>
        <w:fldChar w:fldCharType="separate"/>
      </w:r>
      <w:r w:rsidR="00AA3EB9" w:rsidRPr="00AA3EB9">
        <w:rPr>
          <w:rFonts w:asciiTheme="majorHAnsi" w:hAnsiTheme="majorHAnsi" w:cs="Times New Roman"/>
          <w:noProof/>
          <w:color w:val="000000" w:themeColor="text1"/>
        </w:rPr>
        <w:t>(</w:t>
      </w:r>
      <w:r w:rsidR="00AA3EB9">
        <w:rPr>
          <w:rFonts w:asciiTheme="majorHAnsi" w:hAnsiTheme="majorHAnsi" w:cs="Times New Roman"/>
          <w:noProof/>
          <w:color w:val="000000" w:themeColor="text1"/>
        </w:rPr>
        <w:t xml:space="preserve">Maynard Smith, 1972; </w:t>
      </w:r>
      <w:r w:rsidR="00AA3EB9" w:rsidRPr="00AA3EB9">
        <w:rPr>
          <w:rFonts w:asciiTheme="majorHAnsi" w:hAnsiTheme="majorHAnsi" w:cs="Times New Roman"/>
          <w:noProof/>
          <w:color w:val="000000" w:themeColor="text1"/>
        </w:rPr>
        <w:t xml:space="preserve">Maynard Smith &amp; </w:t>
      </w:r>
      <w:r w:rsidR="00AA3EB9" w:rsidRPr="00AA3EB9">
        <w:rPr>
          <w:rFonts w:asciiTheme="majorHAnsi" w:hAnsiTheme="majorHAnsi" w:cs="Times New Roman"/>
          <w:noProof/>
          <w:color w:val="000000" w:themeColor="text1"/>
        </w:rPr>
        <w:lastRenderedPageBreak/>
        <w:t>Price, 1973)</w:t>
      </w:r>
      <w:r w:rsidR="00AA3EB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Neste contexto, a aptidão da EEE não é dada em função do seu desempenho em um determinado tipo de ambiente (por exemplo, um ambiente estável ou um ambiente heterogêneo), uma vez que o estabelecimento da estratégia invasora não depende de sua aptidão quando predominante, mas de sua capacidade de aumentar em abundância na população de residentes</w:t>
      </w:r>
      <w:r w:rsidR="00CB7907">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Dessa forma, a aptidão de uma estratégia é dependente da frequência das outras estratégias na população </w:t>
      </w:r>
      <w:r w:rsidR="00E96CC3">
        <w:rPr>
          <w:rFonts w:asciiTheme="majorHAnsi" w:hAnsiTheme="majorHAnsi" w:cs="Times New Roman"/>
          <w:color w:val="000000" w:themeColor="text1"/>
        </w:rPr>
        <w:fldChar w:fldCharType="begin" w:fldLock="1"/>
      </w:r>
      <w:r w:rsidR="00E96CC3">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Pr>
          <w:rFonts w:asciiTheme="majorHAnsi" w:hAnsiTheme="majorHAnsi" w:cs="Times New Roman"/>
          <w:color w:val="000000" w:themeColor="text1"/>
        </w:rPr>
        <w:fldChar w:fldCharType="separate"/>
      </w:r>
      <w:r w:rsidR="00E96CC3" w:rsidRPr="00DA1F69">
        <w:rPr>
          <w:rFonts w:asciiTheme="majorHAnsi" w:hAnsiTheme="majorHAnsi" w:cs="Times New Roman"/>
          <w:noProof/>
          <w:color w:val="000000" w:themeColor="text1"/>
        </w:rPr>
        <w:t>(Waxman &amp; Gavrilets, 2005)</w:t>
      </w:r>
      <w:r w:rsidR="00E96CC3">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Posteriormente, o conceito de EEE foi aplicado aos modelos demográficos que incluem variabilidade nas taxas de mortalidade e fecundidade - que pode ser entendida como efeito da ocorrência de distúrbios - e os resultados foram diferentes do que os encontrados no contexto usual da Ecologia</w:t>
      </w:r>
      <w:r w:rsidR="00253596">
        <w:rPr>
          <w:rFonts w:asciiTheme="majorHAnsi" w:hAnsiTheme="majorHAnsi" w:cs="Times New Roman"/>
          <w:color w:val="000000" w:themeColor="text1"/>
        </w:rPr>
        <w:t xml:space="preserve"> e da Biologia Evolutiva</w:t>
      </w:r>
      <w:r w:rsidRPr="00E44048">
        <w:rPr>
          <w:rFonts w:asciiTheme="majorHAnsi" w:hAnsiTheme="majorHAnsi" w:cs="Times New Roman"/>
          <w:color w:val="000000" w:themeColor="text1"/>
        </w:rPr>
        <w:t>: sem seleção dependente de frequência, a variabilidade nas taxas vitais levou à seleção de estratégias de vida de maior investimento em sobrevivência na grande maioria dos casos</w:t>
      </w:r>
      <w:r w:rsidR="00E060B7">
        <w:rPr>
          <w:rFonts w:asciiTheme="majorHAnsi" w:hAnsiTheme="majorHAnsi" w:cs="Times New Roman"/>
          <w:color w:val="000000" w:themeColor="text1"/>
        </w:rPr>
        <w:t xml:space="preserve"> </w:t>
      </w:r>
      <w:r w:rsidR="00E060B7">
        <w:rPr>
          <w:rFonts w:asciiTheme="majorHAnsi" w:hAnsiTheme="majorHAnsi" w:cs="Times New Roman"/>
          <w:color w:val="000000" w:themeColor="text1"/>
        </w:rPr>
        <w:fldChar w:fldCharType="begin" w:fldLock="1"/>
      </w:r>
      <w:r w:rsidR="0081692B">
        <w:rPr>
          <w:rFonts w:asciiTheme="majorHAnsi" w:hAnsiTheme="majorHAnsi" w:cs="Times New Roman"/>
          <w:color w:val="000000" w:themeColor="text1"/>
        </w:rPr>
        <w:instrText>ADDIN CSL_CITATION { "citationItems" : [ { "id" : "ITEM-1", "itemData" : { "author" : [ { "dropping-particle" : "", "family" : "Benton", "given" : "T G", "non-dropping-particle" : "", "parse-names" : false, "suffix" : "" }, { "dropping-particle" : "", "family" : "Grant", "given" : "A", "non-dropping-particle" : "", "parse-names" : false, "suffix" : "" } ], "id" : "ITEM-1",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"plainTextFormattedCitation" : "(Benton &amp; Grant, 1999)", "previouslyFormattedCitation" : "(Benton &amp; Grant, 1999)" }, "properties" : { "noteIndex" : 0 }, "schema" : "https://github.com/citation-style-language/schema/raw/master/csl-citation.json" }</w:instrText>
      </w:r>
      <w:r w:rsidR="00E060B7">
        <w:rPr>
          <w:rFonts w:asciiTheme="majorHAnsi" w:hAnsiTheme="majorHAnsi" w:cs="Times New Roman"/>
          <w:color w:val="000000" w:themeColor="text1"/>
        </w:rPr>
        <w:fldChar w:fldCharType="separate"/>
      </w:r>
      <w:r w:rsidR="00E060B7" w:rsidRPr="00E060B7">
        <w:rPr>
          <w:rFonts w:asciiTheme="majorHAnsi" w:hAnsiTheme="majorHAnsi" w:cs="Times New Roman"/>
          <w:noProof/>
          <w:color w:val="000000" w:themeColor="text1"/>
        </w:rPr>
        <w:t>(Benton &amp; Grant, 1999)</w:t>
      </w:r>
      <w:r w:rsidR="00E060B7">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quando houve seleção dependente de frequência, por sua vez, a interação entre variabilidade nas taxas vitais e denso-dependência levou à seleção de estratégias de maior investimento na capacidade mais afetada pela denso-dependência e pela variabilidade (i.e., estratégias de maior investimento em sobrevivência são favorecidas quando a variabilidade e a denso-dependência são maiores em relação à taxa de mortalidade e estratégias de maior investimento em fecundidade são favorecidas quando a variabilidade e a denso-dependência são maiores em relação à taxa de natalidade).</w:t>
      </w:r>
    </w:p>
    <w:p w14:paraId="3B7D16DA" w14:textId="22591C03" w:rsidR="002F1CB0" w:rsidRDefault="000C2B71" w:rsidP="002F1CB0">
      <w:pPr>
        <w:widowControl w:val="0"/>
        <w:autoSpaceDE w:val="0"/>
        <w:autoSpaceDN w:val="0"/>
        <w:adjustRightInd w:val="0"/>
        <w:spacing w:after="240"/>
        <w:ind w:firstLine="720"/>
        <w:contextualSpacing/>
        <w:jc w:val="both"/>
        <w:rPr>
          <w:rFonts w:ascii="Times" w:hAnsi="Times" w:cs="Times"/>
          <w:lang w:val="en-US"/>
        </w:rPr>
      </w:pPr>
      <w:r w:rsidRPr="00E44048">
        <w:rPr>
          <w:rFonts w:asciiTheme="majorHAnsi" w:hAnsiTheme="majorHAnsi" w:cs="Times New Roman"/>
          <w:color w:val="000000" w:themeColor="text1"/>
        </w:rPr>
        <w:t xml:space="preserve">Mais tarde, </w:t>
      </w:r>
      <w:r w:rsidR="00B11CF6">
        <w:rPr>
          <w:rFonts w:asciiTheme="majorHAnsi" w:hAnsiTheme="majorHAnsi" w:cs="Times New Roman"/>
          <w:color w:val="000000" w:themeColor="text1"/>
        </w:rPr>
        <w:t>começou a ser estudada</w:t>
      </w:r>
      <w:r w:rsidRPr="00E44048">
        <w:rPr>
          <w:rFonts w:asciiTheme="majorHAnsi" w:hAnsiTheme="majorHAnsi" w:cs="Times New Roman"/>
          <w:color w:val="000000" w:themeColor="text1"/>
        </w:rPr>
        <w:t xml:space="preserve"> um tipo de dinâmica dependente de frequência mais abrangente do que a apresentada em torno do conceito de EEE</w:t>
      </w:r>
      <w:r w:rsidR="00C11715">
        <w:rPr>
          <w:rFonts w:asciiTheme="majorHAnsi" w:hAnsiTheme="majorHAnsi" w:cs="Times New Roman"/>
          <w:color w:val="000000" w:themeColor="text1"/>
        </w:rPr>
        <w:t xml:space="preserve"> </w:t>
      </w:r>
      <w:r w:rsidR="00DE00A1">
        <w:rPr>
          <w:rFonts w:asciiTheme="majorHAnsi" w:hAnsiTheme="majorHAnsi" w:cs="Times New Roman"/>
          <w:color w:val="000000" w:themeColor="text1"/>
        </w:rPr>
        <w:fldChar w:fldCharType="begin" w:fldLock="1"/>
      </w:r>
      <w:r w:rsidR="00EF3B71">
        <w:rPr>
          <w:rFonts w:asciiTheme="majorHAnsi" w:hAnsiTheme="majorHAnsi" w:cs="Times New Roman"/>
          <w:color w:val="000000" w:themeColor="text1"/>
        </w:rPr>
        <w:instrText>ADDIN CSL_CITATION { "citationItems" : [ { "id" : "ITEM-1", "itemData" : { "DOI" : "10.1016/0169-5347(92)90073-K", "ISBN" : "0169-5347", "ISSN" : "01695347", "PMID" : "21236007", "abstract" : "Beginners in life history theory or evolutionary ecology seemingly face a variety of almost unrelated approaches. Yet the biomathematical literature of the last 10-20 years reflects the implicit acceptance of a common evolutionary framework, the core idea being that there exists a unique general fitness measure that concisely summarizes the overall time course of potential invasions by initially rare mutant phenotypes. Using such an invasion criterion to characterize fitness implicitly presupposes a scenario in which, during periods o f clear evolutionary change, the rate of evolution is set primarily by the random occurrence (and initial establishment) of favourable mutations. Evolutionarily stable life history strategies (ESSs) may then be regarded as traps for the evolutionary random walk.", "author" : [ { "dropping-particle" : "", "family" : "Metz", "given" : "J.A.J.", "non-dropping-particle" : "", "parse-names" : false, "suffix" : "" }, { "dropping-particle" : "", "family" : "Nisbet", "given" : "R.M.", "non-dropping-particle" : "", "parse-names" : false, "suffix" : "" }, { "dropping-particle" : "", "family" : "Geritz", "given" : "S.A.H.", "non-dropping-particle" : "", "parse-names" : false, "suffix" : "" } ], "container-title" : "Trends in Ecology &amp; Evolution", "id" : "ITEM-1", "issue" : "6", "issued" : { "date-parts" : [ [ "1992" ] ] }, "page" : "198-202", "title" : "How should we define \u2018fitness\u2019 for general ecological scenarios?", "type" : "article-journal", "volume" : "7" }, "uris" : [ "http://www.mendeley.com/documents/?uuid=2bdd2969-2d23-415a-8895-6ceb7f046227" ] }, { "id" : "ITEM-2", "itemData" : { "author" : [ { "dropping-particle" : "", "family" : "Geritz", "given" : "S. A. H.", "non-dropping-particle" : "", "parse-names" : false, "suffix" : "" }, { "dropping-particle" : "", "family" : "Kisdi", "given" : "\u00c9.", "non-dropping-particle" : "", "parse-names" : false, "suffix" : "" }, { "dropping-particle" : "", "family" : "Mesz\u00e9na", "given" : "G.", "non-dropping-particle" : "", "parse-names" : false, "suffix" : "" }, { "dropping-particle" : "", "family" : "Metz", "given" : "J. A. J.", "non-dropping-particle" : "", "parse-names" : false, "suffix" : "" } ], "container-title" : "Evolutionary Ecology", "id" : "ITEM-2", "issued" : { "date-parts" : [ [ "1998" ] ] }, "page" : "35-57", "title" : "Evolutionarily Singular Strategies and the Adaptive Growth and Branching of the Evolutionary Tree", "type" : "article-journal", "volume" : "12" }, "uris" : [ "http://www.mendeley.com/documents/?uuid=ab788973-716c-4564-a913-a22ca66867a5" ] } ], "mendeley" : { "formattedCitation" : "(Geritz, Kisdi, Mesz\u00e9na, &amp; Metz, 1998; Metz, Nisbet, &amp; Geritz, 1992)", "plainTextFormattedCitation" : "(Geritz, Kisdi, Mesz\u00e9na, &amp; Metz, 1998; Metz, Nisbet, &amp; Geritz, 1992)", "previouslyFormattedCitation" : "(Geritz, Kisdi, Mesz\u00e9na, &amp; Metz, 1998; Metz, Nisbet, &amp; Geritz, 1992)" }, "properties" : { "noteIndex" : 0 }, "schema" : "https://github.com/citation-style-language/schema/raw/master/csl-citation.json" }</w:instrText>
      </w:r>
      <w:r w:rsidR="00DE00A1">
        <w:rPr>
          <w:rFonts w:asciiTheme="majorHAnsi" w:hAnsiTheme="majorHAnsi" w:cs="Times New Roman"/>
          <w:color w:val="000000" w:themeColor="text1"/>
        </w:rPr>
        <w:fldChar w:fldCharType="separate"/>
      </w:r>
      <w:r w:rsidR="00DE00A1" w:rsidRPr="00DE00A1">
        <w:rPr>
          <w:rFonts w:asciiTheme="majorHAnsi" w:hAnsiTheme="majorHAnsi" w:cs="Times New Roman"/>
          <w:noProof/>
          <w:color w:val="000000" w:themeColor="text1"/>
        </w:rPr>
        <w:t>(Geritz, Kisdi, Meszéna, &amp; Metz, 1998; Metz, Nisbet, &amp; Geritz, 1992)</w:t>
      </w:r>
      <w:r w:rsidR="00DE00A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permitiu a diferenciação entre estratégias evolutivamente estáveis e estratégias não-estáveis mas ainda assim estacionárias, ou seja, que podem emergir a partir da dinâmica intrínseca das populações. Mais especificamente, a dinâmica de adaptação dependente de frequência poderia levar a quatro tipos de estratégias estacionárias: (1) as localmente estáveis (análogas às EEE, que não conseguem ser invadidas), (2) as que tem capacidade de invadir outras estratégias, (3) as convergentes (que podem não apresentar </w:t>
      </w:r>
      <w:r w:rsidRPr="00587C8B">
        <w:rPr>
          <w:rFonts w:asciiTheme="majorHAnsi" w:hAnsiTheme="majorHAnsi" w:cs="Times New Roman"/>
          <w:color w:val="000000" w:themeColor="text1"/>
        </w:rPr>
        <w:t xml:space="preserve">estabilidade local mas apresentam estabilidade em uma escala maior) e (4) as que formam um grupo que têm capacidade para se invadir mutuamente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Essa ramificação, chamada de </w:t>
      </w:r>
      <w:r w:rsidRPr="00587C8B">
        <w:rPr>
          <w:rFonts w:asciiTheme="majorHAnsi" w:hAnsiTheme="majorHAnsi"/>
          <w:i/>
          <w:color w:val="00000A"/>
        </w:rPr>
        <w:t>Adaptative Dynamics</w:t>
      </w:r>
      <w:r w:rsidRPr="00587C8B">
        <w:rPr>
          <w:rFonts w:asciiTheme="majorHAnsi" w:hAnsiTheme="majorHAnsi"/>
          <w:color w:val="00000A"/>
        </w:rPr>
        <w:t xml:space="preserve"> </w:t>
      </w:r>
      <w:r w:rsidR="00E96CC3" w:rsidRPr="00587C8B">
        <w:rPr>
          <w:rFonts w:asciiTheme="majorHAnsi" w:hAnsiTheme="majorHAnsi"/>
          <w:color w:val="00000A"/>
        </w:rPr>
        <w:fldChar w:fldCharType="begin" w:fldLock="1"/>
      </w:r>
      <w:r w:rsidR="00E060B7" w:rsidRPr="00587C8B">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E96CC3" w:rsidRPr="00587C8B">
        <w:rPr>
          <w:rFonts w:asciiTheme="majorHAnsi" w:hAnsiTheme="majorHAnsi"/>
          <w:color w:val="00000A"/>
        </w:rPr>
        <w:fldChar w:fldCharType="separate"/>
      </w:r>
      <w:r w:rsidR="00E96CC3" w:rsidRPr="00587C8B">
        <w:rPr>
          <w:rFonts w:asciiTheme="majorHAnsi" w:hAnsiTheme="majorHAnsi"/>
          <w:noProof/>
          <w:color w:val="00000A"/>
        </w:rPr>
        <w:t>(Abrams, 2005)</w:t>
      </w:r>
      <w:r w:rsidR="00E96CC3" w:rsidRPr="00587C8B">
        <w:rPr>
          <w:rFonts w:asciiTheme="majorHAnsi" w:hAnsiTheme="majorHAnsi"/>
          <w:color w:val="00000A"/>
        </w:rPr>
        <w:fldChar w:fldCharType="end"/>
      </w:r>
      <w:r w:rsidR="00E96CC3" w:rsidRPr="00587C8B">
        <w:rPr>
          <w:rFonts w:asciiTheme="majorHAnsi" w:hAnsiTheme="majorHAnsi" w:cs="Times New Roman"/>
          <w:color w:val="000000" w:themeColor="text1"/>
        </w:rPr>
        <w:t>,</w:t>
      </w:r>
      <w:r w:rsidRPr="00587C8B">
        <w:rPr>
          <w:rFonts w:asciiTheme="majorHAnsi" w:hAnsiTheme="majorHAnsi" w:cs="Times New Roman"/>
          <w:color w:val="000000" w:themeColor="text1"/>
        </w:rPr>
        <w:t xml:space="preserve"> se aproximou dos estudos ecológicos ao ter como um de seus objetivos principais a compreensão de mecanismos que levam à predominância de estratégias do quarto tipo e que, assim, permitem a coexistência de diferentes estratégias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ampliando as </w:t>
      </w:r>
      <w:r w:rsidRPr="00587C8B">
        <w:rPr>
          <w:rFonts w:asciiTheme="majorHAnsi" w:hAnsiTheme="majorHAnsi" w:cs="Times New Roman"/>
          <w:color w:val="000000" w:themeColor="text1"/>
        </w:rPr>
        <w:lastRenderedPageBreak/>
        <w:t xml:space="preserve">possibilidades de </w:t>
      </w:r>
      <w:r w:rsidRPr="002F2CFA">
        <w:rPr>
          <w:rFonts w:asciiTheme="majorHAnsi" w:hAnsiTheme="majorHAnsi" w:cs="Times New Roman"/>
          <w:color w:val="000000" w:themeColor="text1"/>
        </w:rPr>
        <w:t>surgimento de polimorfismos verificadas ou hipotetizadas em estudos prévios</w:t>
      </w:r>
      <w:r w:rsidR="00C70694" w:rsidRPr="002F2CFA">
        <w:rPr>
          <w:rFonts w:asciiTheme="majorHAnsi" w:hAnsiTheme="majorHAnsi" w:cs="Times New Roman"/>
          <w:color w:val="000000" w:themeColor="text1"/>
        </w:rPr>
        <w:t xml:space="preserve"> (</w:t>
      </w:r>
      <w:r w:rsidR="004B6143" w:rsidRPr="002F2CFA">
        <w:rPr>
          <w:rFonts w:asciiTheme="majorHAnsi" w:hAnsiTheme="majorHAnsi" w:cs="Times New Roman"/>
          <w:color w:val="000000" w:themeColor="text1"/>
        </w:rPr>
        <w:t>Bell, 2014; Holsinger, 2014</w:t>
      </w:r>
      <w:r w:rsidR="00C70694" w:rsidRPr="002F2CFA">
        <w:rPr>
          <w:rFonts w:asciiTheme="majorHAnsi" w:hAnsiTheme="majorHAnsi" w:cs="Times New Roman"/>
          <w:color w:val="000000" w:themeColor="text1"/>
        </w:rPr>
        <w:t>)</w:t>
      </w:r>
      <w:r w:rsidRPr="002F2CFA">
        <w:rPr>
          <w:rFonts w:asciiTheme="majorHAnsi" w:hAnsiTheme="majorHAnsi" w:cs="Times New Roman"/>
          <w:color w:val="000000" w:themeColor="text1"/>
        </w:rPr>
        <w:t>. Além disso, assim como a Genética Quantitativa (</w:t>
      </w:r>
      <w:r w:rsidR="00186FD5" w:rsidRPr="002F2CFA">
        <w:rPr>
          <w:rFonts w:asciiTheme="majorHAnsi" w:hAnsiTheme="majorHAnsi" w:cs="Times"/>
          <w:lang w:val="en-US"/>
        </w:rPr>
        <w:t>Falconer</w:t>
      </w:r>
      <w:r w:rsidR="00DA2838" w:rsidRPr="002F2CFA">
        <w:rPr>
          <w:rFonts w:asciiTheme="majorHAnsi" w:hAnsiTheme="majorHAnsi" w:cs="Times"/>
          <w:lang w:val="en-US"/>
        </w:rPr>
        <w:t xml:space="preserve"> &amp; Mackay,</w:t>
      </w:r>
      <w:r w:rsidR="00186FD5" w:rsidRPr="002F2CFA">
        <w:rPr>
          <w:rFonts w:asciiTheme="majorHAnsi" w:hAnsiTheme="majorHAnsi" w:cs="Times"/>
          <w:lang w:val="en-US"/>
        </w:rPr>
        <w:t xml:space="preserve"> 1996</w:t>
      </w:r>
      <w:r w:rsidRPr="002F2CFA">
        <w:rPr>
          <w:rFonts w:asciiTheme="majorHAnsi" w:hAnsiTheme="majorHAnsi" w:cs="Times New Roman"/>
          <w:color w:val="000000" w:themeColor="text1"/>
        </w:rPr>
        <w:t xml:space="preserve">), estudos em </w:t>
      </w:r>
      <w:r w:rsidRPr="002F2CFA">
        <w:rPr>
          <w:rFonts w:asciiTheme="majorHAnsi" w:hAnsiTheme="majorHAnsi" w:cs="Times New Roman"/>
          <w:i/>
          <w:color w:val="000000" w:themeColor="text1"/>
        </w:rPr>
        <w:t>Adaptative</w:t>
      </w:r>
      <w:r w:rsidRPr="00587C8B">
        <w:rPr>
          <w:rFonts w:asciiTheme="majorHAnsi" w:hAnsiTheme="majorHAnsi" w:cs="Times New Roman"/>
          <w:i/>
          <w:color w:val="000000" w:themeColor="text1"/>
        </w:rPr>
        <w:t xml:space="preserve"> Dynamics</w:t>
      </w:r>
      <w:r w:rsidRPr="00587C8B">
        <w:rPr>
          <w:rFonts w:asciiTheme="majorHAnsi" w:hAnsiTheme="majorHAnsi" w:cs="Times New Roman"/>
          <w:color w:val="000000" w:themeColor="text1"/>
        </w:rPr>
        <w:t xml:space="preserve"> tratam da evolução de caracteres fenotípicos contínuos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o que facilita o paralelo com estudos em Ecologia</w:t>
      </w:r>
      <w:r w:rsidR="00C9546B" w:rsidRPr="00587C8B">
        <w:rPr>
          <w:rFonts w:asciiTheme="majorHAnsi" w:hAnsiTheme="majorHAnsi" w:cs="Times New Roman"/>
          <w:color w:val="000000" w:themeColor="text1"/>
        </w:rPr>
        <w:t xml:space="preserve"> </w:t>
      </w:r>
      <w:r w:rsidR="00C9546B" w:rsidRPr="00587C8B">
        <w:rPr>
          <w:rFonts w:asciiTheme="majorHAnsi" w:hAnsiTheme="majorHAnsi" w:cs="Times New Roman"/>
          <w:color w:val="000000" w:themeColor="text1"/>
        </w:rPr>
        <w:fldChar w:fldCharType="begin" w:fldLock="1"/>
      </w:r>
      <w:r w:rsidR="00D833E5" w:rsidRPr="00587C8B">
        <w:rPr>
          <w:rFonts w:asciiTheme="majorHAnsi" w:hAnsiTheme="majorHAnsi" w:cs="Times New Roman"/>
          <w:color w:val="000000" w:themeColor="text1"/>
        </w:rPr>
        <w:instrText>ADDIN CSL_CITATION { "citationItems" : [ { "id" : "ITEM-1", "itemData" : { "DOI" : "doi: 10.1073/pnas.171315998", "ISBN" : "0027-8424", "ISSN" : "0027-8424", "PMID" : "11535803", "abstract" : "Biodiversity plays a vital role for ecosystem functioning in a changing environment. Yet theoretical approaches that incorporate diversity into classical ecosystem theory do not provide a general dynamic theory based on mechanistic principles. In this paper, we suggest that approaches developed for quantitative genetics can be extended to ecosystem functioning by modeling the means and variances of phenotypes within a group of species. We present a framework that suggests that phenotypic variance within functional groups is linearly related to their ability to respond to environmental changes. As a result, the long-term productivity for a group of species with high phenotypic variance may be higher than for the best single species, even though high phenotypic variance decreases productivity in the short term, because suboptimal species are present. In addition, we find that in the case of accelerating environmental change, species succession in a changing environment may become discontinuous. Our work suggests that this phenomenon is related to diversity as well as to the environmental disturbance regime, both of which are affected by anthropogenic activities. By introducing new techniques for modeling the aggregate behavior of groups of species, the present approach may provide a new avenue for ecosystem analysis.", "author" : [ { "dropping-particle" : "", "family" : "Norberg", "given" : "Jon", "non-dropping-particle" : "", "parse-names" : false, "suffix" : "" }, { "dropping-particle" : "", "family" : "Swaney", "given" : "Dennis P", "non-dropping-particle" : "", "parse-names" : false, "suffix" : "" }, { "dropping-particle" : "", "family" : "Dushoff", "given" : "Jonathan", "non-dropping-particle" : "", "parse-names" : false, "suffix" : "" }, { "dropping-particle" : "", "family" : "Lin", "given" : "Juan", "non-dropping-particle" : "", "parse-names" : false, "suffix" : "" }, { "dropping-particle" : "", "family" : "Casagrandi", "given" : "Renato", "non-dropping-particle" : "", "parse-names" : false, "suffix" : "" }, { "dropping-particle" : "", "family" : "Levin", "given" : "Simon A", "non-dropping-particle" : "", "parse-names" : false, "suffix" : "" } ], "container-title" : "Proceedings of the National Academy of Sciences of the United States of America", "id" : "ITEM-1", "issue" : "20", "issued" : { "date-parts" : [ [ "2001" ] ] }, "page" : "11376-11381", "title" : "Phenotypic Diversity and Ecosystem Functioning in Changing Environments: A Theoretical Framework", "type" : "article-journal", "volume" : "98" }, "uris" : [ "http://www.mendeley.com/documents/?uuid=49e7c82f-28ef-417f-b861-51b67d76f6d4" ] } ], "mendeley" : { "formattedCitation" : "(Norberg et al., 2001)", "manualFormatting" : "(Norberg et al., 2001; Shipley, 2010)", "plainTextFormattedCitation" : "(Norberg et al., 2001)", "previouslyFormattedCitation" : "(Norberg et al., 2001)" }, "properties" : { "noteIndex" : 0 }, "schema" : "https://github.com/citation-style-language/schema/raw/master/csl-citation.json" }</w:instrText>
      </w:r>
      <w:r w:rsidR="00C9546B" w:rsidRPr="00587C8B">
        <w:rPr>
          <w:rFonts w:asciiTheme="majorHAnsi" w:hAnsiTheme="majorHAnsi" w:cs="Times New Roman"/>
          <w:color w:val="000000" w:themeColor="text1"/>
        </w:rPr>
        <w:fldChar w:fldCharType="separate"/>
      </w:r>
      <w:r w:rsidR="00C9546B" w:rsidRPr="00587C8B">
        <w:rPr>
          <w:rFonts w:asciiTheme="majorHAnsi" w:hAnsiTheme="majorHAnsi" w:cs="Times New Roman"/>
          <w:noProof/>
          <w:color w:val="000000" w:themeColor="text1"/>
        </w:rPr>
        <w:t>(Norberg et al., 2001; Shipley, 2010)</w:t>
      </w:r>
      <w:r w:rsidR="00C9546B" w:rsidRPr="00587C8B">
        <w:rPr>
          <w:rFonts w:asciiTheme="majorHAnsi" w:hAnsiTheme="majorHAnsi" w:cs="Times New Roman"/>
          <w:color w:val="000000" w:themeColor="text1"/>
        </w:rPr>
        <w:fldChar w:fldCharType="end"/>
      </w:r>
      <w:r w:rsidR="00C9546B">
        <w:rPr>
          <w:rFonts w:asciiTheme="majorHAnsi" w:hAnsiTheme="majorHAnsi" w:cs="Times New Roman"/>
          <w:color w:val="000000" w:themeColor="text1"/>
        </w:rPr>
        <w:t>.</w:t>
      </w:r>
      <w:r w:rsidRPr="00F14EA6">
        <w:rPr>
          <w:rFonts w:asciiTheme="majorHAnsi" w:hAnsiTheme="majorHAnsi" w:cs="Times New Roman"/>
          <w:color w:val="000000" w:themeColor="text1"/>
        </w:rPr>
        <w:t xml:space="preserve"> </w:t>
      </w:r>
      <w:r w:rsidR="003845F8">
        <w:rPr>
          <w:rFonts w:asciiTheme="majorHAnsi" w:hAnsiTheme="majorHAnsi" w:cs="Times New Roman"/>
          <w:color w:val="000000" w:themeColor="text1"/>
        </w:rPr>
        <w:t>Entretanto, sob este arcabouço teórico, o distúrbio é pouco ou nada estudado.</w:t>
      </w:r>
    </w:p>
    <w:p w14:paraId="7BBCE3CC" w14:textId="74962227" w:rsidR="000C2B71" w:rsidRPr="00F14EA6" w:rsidRDefault="000C2B71" w:rsidP="002F1CB0">
      <w:pPr>
        <w:widowControl w:val="0"/>
        <w:autoSpaceDE w:val="0"/>
        <w:autoSpaceDN w:val="0"/>
        <w:adjustRightInd w:val="0"/>
        <w:spacing w:after="240"/>
        <w:ind w:firstLine="720"/>
        <w:contextualSpacing/>
        <w:jc w:val="both"/>
        <w:rPr>
          <w:rFonts w:ascii="Times" w:hAnsi="Times" w:cs="Times"/>
          <w:lang w:val="en-US"/>
        </w:rPr>
      </w:pPr>
      <w:r w:rsidRPr="00F14EA6">
        <w:rPr>
          <w:rFonts w:asciiTheme="majorHAnsi" w:hAnsiTheme="majorHAnsi" w:cs="Times New Roman"/>
          <w:color w:val="000000" w:themeColor="text1"/>
        </w:rPr>
        <w:t xml:space="preserve">De forma geral, é possível diagnosticarmos que estudos clássicos em Ecologia </w:t>
      </w:r>
      <w:r w:rsidRPr="00F14EA6">
        <w:rPr>
          <w:rFonts w:asciiTheme="majorHAnsi" w:hAnsiTheme="majorHAnsi" w:cs="Times New Roman"/>
        </w:rPr>
        <w:t>analisam o efeito do distúrbio em um contexto de comunidades,</w:t>
      </w:r>
      <w:r w:rsidRPr="00E44048">
        <w:rPr>
          <w:rFonts w:asciiTheme="majorHAnsi" w:hAnsiTheme="majorHAnsi" w:cs="Times New Roman"/>
        </w:rPr>
        <w:t xml:space="preserve"> em que a interação entre as diferentes espécies e a </w:t>
      </w:r>
      <w:r w:rsidRPr="00E44048">
        <w:rPr>
          <w:rFonts w:asciiTheme="majorHAnsi" w:hAnsiTheme="majorHAnsi" w:cs="Times New Roman"/>
          <w:i/>
        </w:rPr>
        <w:t>exclusão competitiva</w:t>
      </w:r>
      <w:r w:rsidRPr="00E44048">
        <w:rPr>
          <w:rFonts w:asciiTheme="majorHAnsi" w:hAnsiTheme="majorHAnsi" w:cs="Times New Roman"/>
        </w:rPr>
        <w:t xml:space="preserve"> de parte delas é importante na determinação das estratégias de vida que persistem, enquanto na Biologia Evolutiva o efeito do distúrbio é estudado em um contexto de populações, em </w:t>
      </w:r>
      <w:r w:rsidRPr="00E44048">
        <w:rPr>
          <w:rFonts w:asciiTheme="majorHAnsi" w:hAnsiTheme="majorHAnsi" w:cs="Times New Roman"/>
          <w:color w:val="000000" w:themeColor="text1"/>
        </w:rPr>
        <w:t xml:space="preserve">que a </w:t>
      </w:r>
      <w:r w:rsidRPr="00E44048">
        <w:rPr>
          <w:rFonts w:asciiTheme="majorHAnsi" w:hAnsiTheme="majorHAnsi" w:cs="Times New Roman"/>
          <w:i/>
          <w:color w:val="000000" w:themeColor="text1"/>
        </w:rPr>
        <w:t>adaptação</w:t>
      </w:r>
      <w:r w:rsidRPr="00E44048">
        <w:rPr>
          <w:rFonts w:asciiTheme="majorHAnsi" w:hAnsiTheme="majorHAnsi" w:cs="Times New Roman"/>
          <w:color w:val="000000" w:themeColor="text1"/>
        </w:rPr>
        <w:t xml:space="preserve"> das espécies resulta na estratégia de vida predominante. Entretanto</w:t>
      </w:r>
      <w:r w:rsidRPr="00E44048">
        <w:rPr>
          <w:rFonts w:asciiTheme="majorHAnsi" w:hAnsiTheme="majorHAnsi" w:cs="Times New Roman"/>
        </w:rPr>
        <w:t xml:space="preserve">, estudar a dinâmica ecológica de espécies sem considerar prováveis mudanças adaptativas em suas estratégias de vida, assim como estudar a evolução da estratégia de vida de espécies inseridas apenas no mais simples dos </w:t>
      </w:r>
      <w:r w:rsidRPr="00E44048">
        <w:rPr>
          <w:rFonts w:asciiTheme="majorHAnsi" w:hAnsiTheme="majorHAnsi" w:cs="Times New Roman"/>
          <w:color w:val="000000" w:themeColor="text1"/>
        </w:rPr>
        <w:t xml:space="preserve">contextos ecológicos pode levar a predições pouco acuradas </w:t>
      </w:r>
      <w:r w:rsidR="00024CF9">
        <w:rPr>
          <w:rFonts w:asciiTheme="majorHAnsi" w:hAnsiTheme="majorHAnsi"/>
          <w:color w:val="00000A"/>
        </w:rPr>
        <w:fldChar w:fldCharType="begin" w:fldLock="1"/>
      </w:r>
      <w:r w:rsidR="00024CF9">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024CF9">
        <w:rPr>
          <w:rFonts w:asciiTheme="majorHAnsi" w:hAnsiTheme="majorHAnsi"/>
          <w:color w:val="00000A"/>
        </w:rPr>
        <w:fldChar w:fldCharType="separate"/>
      </w:r>
      <w:r w:rsidR="00024CF9" w:rsidRPr="00E96CC3">
        <w:rPr>
          <w:rFonts w:asciiTheme="majorHAnsi" w:hAnsiTheme="majorHAnsi"/>
          <w:noProof/>
          <w:color w:val="00000A"/>
        </w:rPr>
        <w:t>(Abrams, 2005)</w:t>
      </w:r>
      <w:r w:rsidR="00024CF9">
        <w:rPr>
          <w:rFonts w:asciiTheme="majorHAnsi" w:hAnsiTheme="majorHAnsi"/>
          <w:color w:val="00000A"/>
        </w:rPr>
        <w:fldChar w:fldCharType="end"/>
      </w:r>
      <w:r w:rsidRPr="00E44048">
        <w:rPr>
          <w:rFonts w:asciiTheme="majorHAnsi" w:hAnsiTheme="majorHAnsi" w:cs="Times New Roman"/>
          <w:color w:val="000000" w:themeColor="text1"/>
        </w:rPr>
        <w:t xml:space="preserve">. Por exemplo, quando as dinâmicas ecológicas são de longo prazo e dependem de atributos ligados à interação entre duas espécies, podemos avaliar </w:t>
      </w:r>
      <w:r w:rsidRPr="00C00574">
        <w:rPr>
          <w:rFonts w:asciiTheme="majorHAnsi" w:hAnsiTheme="majorHAnsi" w:cs="Times New Roman"/>
          <w:color w:val="000000" w:themeColor="text1"/>
        </w:rPr>
        <w:t>erroneamente qual tipo de interação as espécies devem estabelecer se não levarmos em conta que a evolução do atributo em uma delas pode exercer pressão seletiva sobre o atributo da outra</w:t>
      </w:r>
      <w:r w:rsidR="0081692B" w:rsidRPr="00C00574">
        <w:rPr>
          <w:rFonts w:asciiTheme="majorHAnsi" w:hAnsiTheme="majorHAnsi" w:cs="Times New Roman"/>
          <w:color w:val="000000" w:themeColor="text1"/>
        </w:rPr>
        <w:t xml:space="preserve"> </w:t>
      </w:r>
      <w:r w:rsidR="0081692B" w:rsidRPr="00C00574">
        <w:rPr>
          <w:rFonts w:asciiTheme="majorHAnsi" w:hAnsiTheme="majorHAnsi" w:cs="Times New Roman"/>
          <w:color w:val="000000" w:themeColor="text1"/>
        </w:rPr>
        <w:fldChar w:fldCharType="begin" w:fldLock="1"/>
      </w:r>
      <w:r w:rsidR="005B2A8F" w:rsidRPr="00C00574">
        <w:rPr>
          <w:rFonts w:asciiTheme="majorHAnsi" w:hAnsiTheme="majorHAnsi" w:cs="Times New Roman"/>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"id" : "ITEM-2", "itemData" : { "DOI" : "10.1111/j.1365-2435.2007.01275.x", "ISBN" : "0269-8463", "ISSN" : "02698463", "PMID" : "246708200008", "abstract" : "1. We review theoretical and empirical studies to identify instances where evolutionary processes significantly affect the dynamics of populations, communities and ecosystems. 2. Early theoretical work on eco-evolutionary dynamics was concerned with the effect of (co)evolution on the stability of two-species predator\u2013prey systems and the occurrence of character displacement in simple competitive systems. Today\u2019s theoretical ecologists are extending this work to study the eco-evolutionary dynamics of multispecies communities and the functioning and evolutionary emergence of ecosystems. 3. In terms of methodology, eco-evolutionary modelling has diversified from simple, locus-based population genetic models to encompass models of clonal selection, quantitative trait dynamics and adaptive dynamics. 4. The few empirical studies on community dynamics that explicitly considered evolutionary processes support the view that evolutionary and ecological dynamics often occur on similar time-scales, and that they co-determine the dynamical behaviour of ecological communities.", "author" : [ { "dropping-particle" : "", "family" : "Fussmann", "given" : "G. F.", "non-dropping-particle" : "", "parse-names" : false, "suffix" : "" }, { "dropping-particle" : "", "family" : "Loreau", "given" : "M.", "non-dropping-particle" : "", "parse-names" : false, "suffix" : "" }, { "dropping-particle" : "", "family" : "Abrams", "given" : "P. A.", "non-dropping-particle" : "", "parse-names" : false, "suffix" : "" } ], "container-title" : "Functional Ecology", "id" : "ITEM-2", "issue" : "3", "issued" : { "date-parts" : [ [ "2007" ] ] }, "page" : "465-477", "title" : "Eco-evolutionary dynamics of communities and ecosystems", "type" : "article-journal", "volume" : "21" }, "uris" : [ "http://www.mendeley.com/documents/?uuid=72067099-f8ab-41d7-8f02-888c6aa28e40" ] } ], "mendeley" : { "formattedCitation" : "(Fussmann, Loreau, &amp; Abrams, 2007; Thompson, 2005)", "plainTextFormattedCitation" : "(Fussmann, Loreau, &amp; Abrams, 2007; Thompson, 2005)", "previouslyFormattedCitation" : "(Fussmann, Loreau, &amp; Abrams, 2007; Thompson, 2005)" }, "properties" : { "noteIndex" : 0 }, "schema" : "https://github.com/citation-style-language/schema/raw/master/csl-citation.json" }</w:instrText>
      </w:r>
      <w:r w:rsidR="0081692B" w:rsidRPr="00C00574">
        <w:rPr>
          <w:rFonts w:asciiTheme="majorHAnsi" w:hAnsiTheme="majorHAnsi" w:cs="Times New Roman"/>
          <w:color w:val="000000" w:themeColor="text1"/>
        </w:rPr>
        <w:fldChar w:fldCharType="separate"/>
      </w:r>
      <w:r w:rsidR="005C4FF0" w:rsidRPr="00C00574">
        <w:rPr>
          <w:rFonts w:asciiTheme="majorHAnsi" w:hAnsiTheme="majorHAnsi" w:cs="Times New Roman"/>
          <w:noProof/>
          <w:color w:val="000000" w:themeColor="text1"/>
        </w:rPr>
        <w:t>(Fussmann, Loreau, &amp; Abrams, 2007; Thompson, 2005)</w:t>
      </w:r>
      <w:r w:rsidR="0081692B"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Ainda, interações como a competição podem levar à convergência</w:t>
      </w:r>
      <w:r w:rsidR="00131447" w:rsidRPr="00C00574">
        <w:rPr>
          <w:rFonts w:asciiTheme="majorHAnsi" w:hAnsiTheme="majorHAnsi" w:cs="Times New Roman"/>
          <w:color w:val="000000" w:themeColor="text1"/>
        </w:rPr>
        <w:t xml:space="preserve"> </w:t>
      </w:r>
      <w:r w:rsidR="00131447" w:rsidRPr="00C00574">
        <w:rPr>
          <w:rFonts w:asciiTheme="majorHAnsi" w:hAnsiTheme="majorHAnsi" w:cs="Times New Roman"/>
          <w:color w:val="000000" w:themeColor="text1"/>
        </w:rPr>
        <w:fldChar w:fldCharType="begin" w:fldLock="1"/>
      </w:r>
      <w:r w:rsidR="00F80E3C">
        <w:rPr>
          <w:rFonts w:asciiTheme="majorHAnsi" w:hAnsiTheme="majorHAnsi" w:cs="Times New Roman"/>
          <w:color w:val="000000" w:themeColor="text1"/>
        </w:rPr>
        <w:instrText>ADDIN CSL_CITATION { "citationItems" : [ { "id" : "ITEM-1", "itemData" : { "DOI" : "10.1073/pnas.0508024103", "author" : [ { "dropping-particle" : "", "family" : "Scheffer", "given" : "Marten", "non-dropping-particle" : "", "parse-names" : false, "suffix" : "" }, { "dropping-particle" : "Van", "family" : "Nes", "given" : "Egbert H", "non-dropping-particle" : "", "parse-names" : false, "suffix" : "" } ], "container-title" : "Proceedings of the National Academy of Sciences", "id" : "ITEM-1", "issue" : "16", "issued" : { "date-parts" : [ [ "2006" ] ] }, "page" : "6230-6235", "title" : "Self-organized similarity, the evolutionary emergence of groups of similar species", "type" : "article-journal", "volume" : "103" }, "uris" : [ "http://www.mendeley.com/documents/?uuid=58a19d90-73fb-48ec-b76f-00bb3feb4f6e" ] }, { "id" : "ITEM-2", "itemData" : { "author" : [ { "dropping-particle" : "", "family" : "Holt", "given" : "Robert D.", "non-dropping-particle" : "", "parse-names" : false, "suffix" : "" } ], "container-title" : "Science", "id" : "ITEM-2", "issue" : "10", "issued" : { "date-parts" : [ [ "2006" ] ] }, "title" : "Emergent neutrality", "type" : "article-journal", "volume" : "21" }, "uris" : [ "http://www.mendeley.com/documents/?uuid=08dd9c7d-41bb-48db-9f7c-386d39d7d0bb" ] }, { "id" : "ITEM-3", "itemData" : { "DOI" : "10.1126/science.1100680", "ISBN" : "0036-8075", "ISSN" : "0036-8075", "PMID" : "15459391", "abstract" : "Ecological theory predicts that competition for a limiting resource will lead to the exclusion of species unless the within-species effects outweigh the between-species effects. Understanding how multiple competitors might coexist on a single resource has focused on the prescriptive formalism of a necessary niche width and limiting similarity. Here, we show how continuously varying life histories and trade-offs in these characteristics can allow multiple competitors to coexist, and we reveal how limiting similarity emerges and is shaped by the ecological and evolutionary characteristics of competitors. In this way, we illustrate how the interplay of ecological and evolutionary processes acts to shape ecological communities in a unique way. This leads us to argue that evolutionary processes (life-history trait trade-offs) are fundamental to the understanding of the structure of ecological communities", "author" : [ { "dropping-particle" : "", "family" : "Bonsall", "given" : "M. B.", "non-dropping-particle" : "", "parse-names" : false, "suffix" : "" } ], "container-title" : "Science", "id" : "ITEM-3", "issue" : "5693", "issued" : { "date-parts" : [ [ "2004" ] ] }, "page" : "111-114", "title" : "Life History Trade-Offs Assemble Ecological Guilds", "type" : "article-journal", "volume" : "306" }, "uris" : [ "http://www.mendeley.com/documents/?uuid=d0929cb8-82d8-4ac0-b6fb-6ec10d5109fb" ] } ], "mendeley" : { "formattedCitation" : "(Bonsall, 2004; Holt, 2006; Scheffer &amp; Nes, 2006)", "plainTextFormattedCitation" : "(Bonsall, 2004; Holt, 2006; Scheffer &amp; Nes, 2006)", "previouslyFormattedCitation" : "(M. B. Bonsall, 2004; Holt, 2006; Scheffer &amp; Nes, 2006)" }, "properties" : { "noteIndex" : 0 }, "schema" : "https://github.com/citation-style-language/schema/raw/master/csl-citation.json" }</w:instrText>
      </w:r>
      <w:r w:rsidR="00131447" w:rsidRPr="00C00574">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(Bonsall, 2004; Holt, 2006; Scheffer &amp; Nes, 2006)</w:t>
      </w:r>
      <w:r w:rsidR="00131447"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xml:space="preserve"> ou à divergência de estratégias de vida</w:t>
      </w:r>
      <w:r w:rsidR="00DB706F" w:rsidRPr="00C00574">
        <w:rPr>
          <w:rFonts w:asciiTheme="majorHAnsi" w:hAnsiTheme="majorHAnsi" w:cs="Times New Roman"/>
          <w:color w:val="000000" w:themeColor="text1"/>
        </w:rPr>
        <w:t xml:space="preserve"> </w:t>
      </w:r>
      <w:r w:rsidR="003E5F64" w:rsidRPr="00C00574">
        <w:rPr>
          <w:rFonts w:asciiTheme="majorHAnsi" w:hAnsiTheme="majorHAnsi" w:cs="Times New Roman"/>
          <w:color w:val="000000" w:themeColor="text1"/>
        </w:rPr>
        <w:fldChar w:fldCharType="begin" w:fldLock="1"/>
      </w:r>
      <w:r w:rsidR="00F80E3C">
        <w:rPr>
          <w:rFonts w:asciiTheme="majorHAnsi" w:hAnsiTheme="majorHAnsi" w:cs="Times New Roman"/>
          <w:color w:val="000000" w:themeColor="text1"/>
        </w:rPr>
        <w:instrText>ADDIN CSL_CITATION { "citationItems" : [ { "id" : "ITEM-1", "itemData" : { "DOI" : "10.1101/SQB.1957.022.01.039", "ISBN" : "0121819639", "ISSN" : "0091-7451", "PMID" : "24114496", "abstract" : "An attempt at summarizing, however incompletely, the variety of topics and research perspectives as presented at the third conference of \"Advances in Nutrition and Cancer\" in Naples, May 2012 and herein reported in this volume would be at best repetitious, at worst confusing. Therefore, this summary will address a few selected issues that have emerged or are emerging since the previous conference \"Advances in Nutrition and Cancer 2\", held in Naples in October 1998.", "author" : [ { "dropping-particle" : "", "family" : "Hutchinson", "given" : "G. E.", "non-dropping-particle" : "", "parse-names" : false, "suffix" : "" } ], "container-title" : "Cold Spring Harbor Symposia on Quantitative Biology", "id" : "ITEM-1", "issue" : "0", "issued" : { "date-parts" : [ [ "1957" ] ] }, "page" : "415-427", "title" : "Concluding Remarks", "type" : "article-journal", "volume" : "22" }, "uris" : [ "http://www.mendeley.com/documents/?uuid=7adcb7bd-6134-4da8-b1a9-a91a38ec1c3d" ] }, { "id" : "ITEM-2", "itemData" : { "DOI" : "10.1073/pnas.43.3.293", "ISBN" : "00278424", "ISSN" : "0027-8424", "PMID" : "16590018", "abstract" : "DEPARTMENT OF ZOOLOGY, YALE UNIVERSITY Communicated by GE Hutchinson, January 22, 1957 One approach to the study of the structure of animal communities for which there is a considerable amount of raw data is the comparison of abundances of the species of a ...", "author" : [ { "dropping-particle" : "", "family" : "MacArthur", "given" : "R. H.", "non-dropping-particle" : "", "parse-names" : false, "suffix" : "" } ], "container-title" : "Proceedings of the National Academy of Sciences of the United States of America", "id" : "ITEM-2", "issue" : "3", "issued" : { "date-parts" : [ [ "1957" ] ] }, "page" : "293-295", "title" : "On the relative abundance of bird species", "type" : "article-journal", "volume" : "43" }, "uris" : [ "http://www.mendeley.com/documents/?uuid=7ad509e5-bdb0-4313-abb0-b95444f4e73c" ] } ], "mendeley" : { "formattedCitation" : "(Hutchinson, 1957; MacArthur, 1957)", "plainTextFormattedCitation" : "(Hutchinson, 1957; MacArthur, 1957)", "previouslyFormattedCitation" : "(Hutchinson, 1957; MacArthur, 1957)" }, "properties" : { "noteIndex" : 0 }, "schema" : "https://github.com/citation-style-language/schema/raw/master/csl-citation.json" }</w:instrText>
      </w:r>
      <w:r w:rsidR="003E5F64" w:rsidRPr="00C00574">
        <w:rPr>
          <w:rFonts w:asciiTheme="majorHAnsi" w:hAnsiTheme="majorHAnsi" w:cs="Times New Roman"/>
          <w:color w:val="000000" w:themeColor="text1"/>
        </w:rPr>
        <w:fldChar w:fldCharType="separate"/>
      </w:r>
      <w:r w:rsidR="003E5F64" w:rsidRPr="00C00574">
        <w:rPr>
          <w:rFonts w:asciiTheme="majorHAnsi" w:hAnsiTheme="majorHAnsi" w:cs="Times New Roman"/>
          <w:noProof/>
          <w:color w:val="000000" w:themeColor="text1"/>
        </w:rPr>
        <w:t>(Hutchinson, 1957; MacArthur, 1957)</w:t>
      </w:r>
      <w:r w:rsidR="003E5F64" w:rsidRPr="00C00574">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implicando dinâmicas evolutivas em que a seleção apresenta importância relativa distinta e que, assim, podem resultar na predominância de estratégias diferentes entre comunidades. Outro exemplo são os estudos sobre consequências da invasão de espécies, que, por frequentemente considerarem apenas a dinâmica ecológica, ora</w:t>
      </w:r>
      <w:r w:rsidR="000A62F2">
        <w:rPr>
          <w:rFonts w:asciiTheme="majorHAnsi" w:hAnsiTheme="majorHAnsi" w:cs="Times New Roman"/>
          <w:color w:val="000000" w:themeColor="text1"/>
        </w:rPr>
        <w:t xml:space="preserve"> preveem a exclusão da invasora </w:t>
      </w:r>
      <w:r w:rsidRPr="00D21EAD">
        <w:rPr>
          <w:rFonts w:asciiTheme="majorHAnsi" w:hAnsiTheme="majorHAnsi" w:cs="Times New Roman"/>
          <w:color w:val="000000" w:themeColor="text1"/>
        </w:rPr>
        <w:t>ora de</w:t>
      </w:r>
      <w:r w:rsidRPr="00E44048">
        <w:rPr>
          <w:rFonts w:asciiTheme="majorHAnsi" w:hAnsiTheme="majorHAnsi" w:cs="Times New Roman"/>
          <w:color w:val="000000" w:themeColor="text1"/>
        </w:rPr>
        <w:t xml:space="preserve"> espécies </w:t>
      </w:r>
      <w:r w:rsidR="000A62F2">
        <w:rPr>
          <w:rFonts w:asciiTheme="majorHAnsi" w:hAnsiTheme="majorHAnsi" w:cs="Times New Roman"/>
          <w:color w:val="000000" w:themeColor="text1"/>
        </w:rPr>
        <w:t>nativas</w:t>
      </w:r>
      <w:r w:rsidRPr="00E44048">
        <w:rPr>
          <w:rFonts w:asciiTheme="majorHAnsi" w:hAnsiTheme="majorHAnsi" w:cs="Times New Roman"/>
          <w:color w:val="000000" w:themeColor="text1"/>
        </w:rPr>
        <w:t xml:space="preserve"> com estratégias de</w:t>
      </w:r>
      <w:r w:rsidR="000A62F2">
        <w:rPr>
          <w:rFonts w:asciiTheme="majorHAnsi" w:hAnsiTheme="majorHAnsi" w:cs="Times New Roman"/>
          <w:color w:val="000000" w:themeColor="text1"/>
        </w:rPr>
        <w:t xml:space="preserve"> vida semelhantes à da invasora</w:t>
      </w:r>
      <w:r w:rsidRPr="00D21EAD">
        <w:rPr>
          <w:rFonts w:asciiTheme="majorHAnsi" w:hAnsiTheme="majorHAnsi" w:cs="Times New Roman"/>
          <w:color w:val="000000" w:themeColor="text1"/>
        </w:rPr>
        <w:t>, sem</w:t>
      </w:r>
      <w:r w:rsidRPr="00E44048">
        <w:rPr>
          <w:rFonts w:asciiTheme="majorHAnsi" w:hAnsiTheme="majorHAnsi" w:cs="Times New Roman"/>
          <w:color w:val="000000" w:themeColor="text1"/>
        </w:rPr>
        <w:t xml:space="preserve"> considerar que tanto as invasoras quanto as residentes podem se adaptar ao novo ambiente</w:t>
      </w:r>
      <w:r w:rsidR="0015147C">
        <w:rPr>
          <w:rFonts w:asciiTheme="majorHAnsi" w:hAnsiTheme="majorHAnsi" w:cs="Times New Roman"/>
          <w:color w:val="000000" w:themeColor="text1"/>
        </w:rPr>
        <w:t xml:space="preserve"> </w:t>
      </w:r>
      <w:r w:rsidR="0015147C">
        <w:rPr>
          <w:rFonts w:asciiTheme="majorHAnsi" w:hAnsiTheme="majorHAnsi" w:cs="Times New Roman"/>
          <w:color w:val="000000" w:themeColor="text1"/>
        </w:rPr>
        <w:fldChar w:fldCharType="begin" w:fldLock="1"/>
      </w:r>
      <w:r w:rsidR="00932DB0">
        <w:rPr>
          <w:rFonts w:asciiTheme="majorHAnsi" w:hAnsiTheme="majorHAnsi" w:cs="Times New Roman"/>
          <w:color w:val="000000" w:themeColor="text1"/>
        </w:rPr>
        <w:instrText>ADDIN CSL_CITATION { "citationItems" : [ { "id" : "ITEM-1", "itemData" : { "DOI" : "10.1111/j.1095-8312.1972.tb00690.x", "ISBN" : "1095-8312", "ISSN" : "0024-4066", "abstract" : "Consideration of the possibilities and difficulties of detecting character displacement leads to a redefinition of the phenomenon; character displacement is the process by which a morphological character state of a species changes under Natural Selection arising from the presence, in the same environment, of one or more species similar to it ecologically and/or reproductively. This incorporates the principal ideas in the original definition given by Brown &amp; Wilson (1956), but eliminates the restriction of making comparisons of the character states of a species in sympatry and allopatry. The evidence for the ecological (competitive) aspect of character displacement is assessed by analyzing in detail the best documented and well publicized examples in the literature. Some of the examples either do not exhibit displaced characters or, if they do, the \u201cdisplacement\u201d can be interpreted in other and perhaps simpler ways; this applies to the so-called classical case of character displacement, Sitta tephronota and S. neumayer in Iran. Other examples, involving lizards and birds, constitute better evidence for character displacement, but in no single study is it entirely satisfactory. It is concluded that the evidence for the ecological aspect of character displacement is weak.", "author" : [ { "dropping-particle" : "", "family" : "Grant", "given" : "Peter R", "non-dropping-particle" : "", "parse-names" : false, "suffix" : "" } ], "container-title" : "Biological Journal of the Linnean Society", "id" : "ITEM-1", "issue" : "March", "issued" : { "date-parts" : [ [ "1972" ] ] }, "page" : "39-68", "title" : "Convergent and divergent character displacement", "type" : "article-journal", "volume" : "4" }, "uris" : [ "http://www.mendeley.com/documents/?uuid=b5b59288-f0b1-45e9-a5e7-0b254c8be420" ] }, { "id" : "ITEM-2", "itemData" : { "DOI" : "10.1126/science.1257008", "ISBN" : "9788578110796", "ISSN" : "0036-8075", "PMID" : "25342801", "abstract" : "In recent years, biologists have increasingly recognized that evolutionary change can occur rapidly when natural selection is strong; thus, real-time studies of evolution can be used to test classic evolutionary hypotheses directly. One such hypothesis is that negative interactions between closely related species can drive phenotypic divergence. Such divergence is thought to be ubiquitous, though well-documented cases are surprisingly rare. On small islands in Florida, we found that the lizard Anolis carolinensis moved to higher perches following invasion by Anolis sagrei and, in response, adaptively evolved larger toepads after only 20 generations. These results illustrate that interspecific interactions between closely related species can drive evolutionary change on observable time scales.", "author" : [ { "dropping-particle" : "", "family" : "Stuart", "given" : "Y. E.", "non-dropping-particle" : "", "parse-names" : false, "suffix" : "" }, { "dropping-particle" : "", "family" : "Campbell", "given" : "T. S.", "non-dropping-particle" : "", "parse-names" : false, "suffix" : "" }, { "dropping-particle" : "", "family" : "Hohenlohe", "given" : "P. A.", "non-dropping-particle" : "", "parse-names" : false, "suffix" : "" }, { "dropping-particle" : "", "family" : "Reynolds", "given" : "R. G.", "non-dropping-particle" : "", "parse-names" : false, "suffix" : "" }, { "dropping-particle" : "", "family" : "Revell", "given" : "L. J.", "non-dropping-particle" : "", "parse-names" : false, "suffix" : "" }, { "dropping-particle" : "", "family" : "Losos", "given" : "J. B.", "non-dropping-particle" : "", "parse-names" : false, "suffix" : "" } ], "container-title" : "Science", "id" : "ITEM-2", "issue" : "6208", "issued" : { "date-parts" : [ [ "2014" ] ] }, "page" : "463-466", "title" : "Rapid evolution of a native species following invasion by a congener", "type" : "article-journal", "volume" : "346" }, "uris" : [ "http://www.mendeley.com/documents/?uuid=394ea9a7-ef65-4a54-b95c-bf7af91d7018" ] } ], "mendeley" : { "formattedCitation" : "(Grant, 1972; Stuart et al., 2014)", "plainTextFormattedCitation" : "(Grant, 1972; Stuart et al., 2014)", "previouslyFormattedCitation" : "(Grant, 1972; Stuart et al., 2014)" }, "properties" : { "noteIndex" : 0 }, "schema" : "https://github.com/citation-style-language/schema/raw/master/csl-citation.json" }</w:instrText>
      </w:r>
      <w:r w:rsidR="0015147C">
        <w:rPr>
          <w:rFonts w:asciiTheme="majorHAnsi" w:hAnsiTheme="majorHAnsi" w:cs="Times New Roman"/>
          <w:color w:val="000000" w:themeColor="text1"/>
        </w:rPr>
        <w:fldChar w:fldCharType="separate"/>
      </w:r>
      <w:r w:rsidR="0015147C" w:rsidRPr="0015147C">
        <w:rPr>
          <w:rFonts w:asciiTheme="majorHAnsi" w:hAnsiTheme="majorHAnsi" w:cs="Times New Roman"/>
          <w:noProof/>
          <w:color w:val="000000" w:themeColor="text1"/>
        </w:rPr>
        <w:t>(Grant, 1972; Stuart et al., 2014)</w:t>
      </w:r>
      <w:r w:rsidR="0015147C">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Além disso, é comum que a aptidão de uma estratégia de vida dependa da sua frequência relativa na população</w:t>
      </w:r>
      <w:r w:rsidR="00EF3B71">
        <w:rPr>
          <w:rFonts w:asciiTheme="majorHAnsi" w:hAnsiTheme="majorHAnsi" w:cs="Times New Roman"/>
          <w:color w:val="000000" w:themeColor="text1"/>
        </w:rPr>
        <w:t xml:space="preserve"> </w:t>
      </w:r>
      <w:r w:rsidR="00EF3B71">
        <w:rPr>
          <w:rFonts w:asciiTheme="majorHAnsi" w:hAnsiTheme="majorHAnsi" w:cs="Times New Roman"/>
          <w:color w:val="000000" w:themeColor="text1"/>
        </w:rPr>
        <w:fldChar w:fldCharType="begin" w:fldLock="1"/>
      </w:r>
      <w:r w:rsidR="008C02FC">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"plainTextFormattedCitation" : "(Maynard Smith &amp; Price, 1973)", "previouslyFormattedCitation" : "(Maynard Smith &amp; Price, 1973)" }, "properties" : { "noteIndex" : 0 }, "schema" : "https://github.com/citation-style-language/schema/raw/master/csl-citation.json" }</w:instrText>
      </w:r>
      <w:r w:rsidR="00EF3B71">
        <w:rPr>
          <w:rFonts w:asciiTheme="majorHAnsi" w:hAnsiTheme="majorHAnsi" w:cs="Times New Roman"/>
          <w:color w:val="000000" w:themeColor="text1"/>
        </w:rPr>
        <w:fldChar w:fldCharType="separate"/>
      </w:r>
      <w:r w:rsidR="00EF3B71" w:rsidRPr="00EF3B71">
        <w:rPr>
          <w:rFonts w:asciiTheme="majorHAnsi" w:hAnsiTheme="majorHAnsi" w:cs="Times New Roman"/>
          <w:noProof/>
          <w:color w:val="000000" w:themeColor="text1"/>
        </w:rPr>
        <w:t>(Maynard Smith &amp; Price, 1973)</w:t>
      </w:r>
      <w:r w:rsidR="00EF3B71">
        <w:rPr>
          <w:rFonts w:asciiTheme="majorHAnsi" w:hAnsiTheme="majorHAnsi" w:cs="Times New Roman"/>
          <w:color w:val="000000" w:themeColor="text1"/>
        </w:rPr>
        <w:fldChar w:fldCharType="end"/>
      </w:r>
      <w:r w:rsidR="00EF3B71">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Isso ocorre, por exemplo, quando a competição sobre um indivíduo for resultado não só do número de competidores com quem ele interage, mas também da estratégia dos competidores</w:t>
      </w:r>
      <w:r w:rsidR="00932DB0">
        <w:rPr>
          <w:rFonts w:asciiTheme="majorHAnsi" w:hAnsiTheme="majorHAnsi" w:cs="Times New Roman"/>
          <w:color w:val="000000" w:themeColor="text1"/>
        </w:rPr>
        <w:t xml:space="preserve"> </w:t>
      </w:r>
      <w:r w:rsidR="00932DB0">
        <w:rPr>
          <w:rFonts w:asciiTheme="majorHAnsi" w:hAnsiTheme="majorHAnsi" w:cs="Times New Roman"/>
          <w:color w:val="000000" w:themeColor="text1"/>
        </w:rPr>
        <w:fldChar w:fldCharType="begin" w:fldLock="1"/>
      </w:r>
      <w:r w:rsidR="00CE3256">
        <w:rPr>
          <w:rFonts w:asciiTheme="majorHAnsi" w:hAnsiTheme="majorHAnsi" w:cs="Times New Roman"/>
          <w:color w:val="000000" w:themeColor="text1"/>
        </w:rPr>
        <w:instrText>ADDIN CSL_CITATION { "citationItems" : [ { "id" : "ITEM-1", "itemData" : { "DOI" : "DOI: 10.1006/jtbi.1998.0864", "ISBN" : "0022-5193", "ISSN" : "0022-5193", "PMID" : "10074390", "abstract" : "I investigate the evolution of a continuous trait, such as body size or arms level, which affects the outcome of competitive contests such that the contestant with the larger trait value has a higher probability of winning. I show that a polymorphism of distinctly different strategies can evolve in an initially monomorphic population even if mutations have only small phenotypic effect. In a simple Lotka\u2013Volterra-type model of asymmetric competition, I derive the conditions under which two strategies can gradually evolve from a single ancestral strategy; the evolution of higher level polymorphisms is studied by numerical analysis and computer simulations of specific examples. High levels of polymorphism may build up during evolution. The coevolution of strategies in polymorphic populations, however, may also lead to extinction, which decreases the level of polymorphism. I discuss whether the evolution of several haploid strategies from a single initial strategy may correspond to the evolution of several sympatric species in a diploid outbreeding population.", "author" : [ { "dropping-particle" : "", "family" : "Kisdi", "given" : "\u00c9va", "non-dropping-particle" : "", "parse-names" : false, "suffix" : "" } ], "container-title" : "J. theor. Biol", "id" : "ITEM-1", "issued" : { "date-parts" : [ [ "1999" ] ] }, "page" : "149-162", "title" : "Evolutionary Branching under Asymmetric Competition", "type" : "article-journal", "volume" : "197" }, "uris" : [ "http://www.mendeley.com/documents/?uuid=cea904f0-97cb-42ff-b82b-46979fb705e5" ] } ], "mendeley" : { "formattedCitation" : "(Kisdi, 1999)", "plainTextFormattedCitation" : "(Kisdi, 1999)", "previouslyFormattedCitation" : "(Kisdi, 1999)" }, "properties" : { "noteIndex" : 0 }, "schema" : "https://github.com/citation-style-language/schema/raw/master/csl-citation.json" }</w:instrText>
      </w:r>
      <w:r w:rsidR="00932DB0">
        <w:rPr>
          <w:rFonts w:asciiTheme="majorHAnsi" w:hAnsiTheme="majorHAnsi" w:cs="Times New Roman"/>
          <w:color w:val="000000" w:themeColor="text1"/>
        </w:rPr>
        <w:fldChar w:fldCharType="separate"/>
      </w:r>
      <w:r w:rsidR="00932DB0" w:rsidRPr="00932DB0">
        <w:rPr>
          <w:rFonts w:asciiTheme="majorHAnsi" w:hAnsiTheme="majorHAnsi" w:cs="Times New Roman"/>
          <w:noProof/>
          <w:color w:val="000000" w:themeColor="text1"/>
        </w:rPr>
        <w:t>(Kisdi, 1999)</w:t>
      </w:r>
      <w:r w:rsidR="00932DB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Inclusive, a estratégia de vida identificada como a de maior aptidão pode ser diferente </w:t>
      </w:r>
      <w:r w:rsidRPr="00E44048">
        <w:rPr>
          <w:rFonts w:asciiTheme="majorHAnsi" w:hAnsiTheme="majorHAnsi" w:cs="Times New Roman"/>
          <w:color w:val="000000" w:themeColor="text1"/>
        </w:rPr>
        <w:lastRenderedPageBreak/>
        <w:t>quando levamos em conta ou não a frequência das estratégias de vida na população</w:t>
      </w:r>
      <w:r w:rsidR="00131D0E">
        <w:rPr>
          <w:rFonts w:asciiTheme="majorHAnsi" w:hAnsiTheme="majorHAnsi" w:cs="Times New Roman"/>
          <w:color w:val="000000" w:themeColor="text1"/>
        </w:rPr>
        <w:t xml:space="preserve"> </w:t>
      </w:r>
      <w:r w:rsidR="00131D0E">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"10.1016/j.tree.2007.07.009", "ISBN" : "0169-5347 (Print)\\r0169-5347 (Linking)", "ISSN" : "01695347", "PMID" : "17981363", "abstract" : "Garrett Hardin's tragedy of the commons is an analogy that shows how individuals driven by self-interest can end up destroying the resource upon which they all depend. The proposed solutions for humans rely on highly advanced skills such as negotiation, which raises the question of how non-human organisms manage to resolve similar tragedies. In recent years, this question has promoted evolutionary biologists to apply the tragedy of the commons to a wide range of biological systems. Here, we provide tools to categorize different types of tragedy and review different mechanisms, including kinship, policing and diminishing returns that can resolve conflicts that could otherwise end in tragedy. A central open question, however, is how often biological systems are able to resolve these scenarios rather than drive themselves extinct through individual-level selection favouring self-interested behaviours. ?? 2007 Elsevier Ltd. All rights reserved.", "author" : [ { "dropping-particle" : "", "family" : "Rankin", "given" : "Daniel J.", "non-dropping-particle" : "", "parse-names" : false, "suffix" : "" }, { "dropping-particle" : "", "family" : "Bargum", "given" : "Katja", "non-dropping-particle" : "", "parse-names" : false, "suffix" : "" }, { "dropping-particle" : "", "family" : "Kokko", "given" : "Hanna", "non-dropping-particle" : "", "parse-names" : false, "suffix" : "" } ], "container-title" : "Trends in Ecology and Evolution", "id" : "ITEM-1", "issue" : "12", "issued" : { "date-parts" : [ [ "2007" ] ] }, "page" : "643-651", "title" : "The tragedy of the commons in evolutionary biology", "type" : "article-journal", "volume" : "22" }, "uris" : [ "http://www.mendeley.com/documents/?uuid=3bd03016-5bbf-412c-967b-baa309bcba19" ] } ], "mendeley" : { "formattedCitation" : "(Rankin, Bargum, &amp; Kokko, 2007)", "plainTextFormattedCitation" : "(Rankin, Bargum, &amp; Kokko, 2007)", "previouslyFormattedCitation" : "(Rankin, Bargum, &amp; Kokko, 2007)" }, "properties" : { "noteIndex" : 0 }, "schema" : "https://github.com/citation-style-language/schema/raw/master/csl-citation.json" }</w:instrText>
      </w:r>
      <w:r w:rsidR="00131D0E">
        <w:rPr>
          <w:rFonts w:asciiTheme="majorHAnsi" w:hAnsiTheme="majorHAnsi" w:cs="Times New Roman"/>
          <w:color w:val="000000" w:themeColor="text1"/>
        </w:rPr>
        <w:fldChar w:fldCharType="separate"/>
      </w:r>
      <w:r w:rsidR="00131D0E" w:rsidRPr="00131D0E">
        <w:rPr>
          <w:rFonts w:asciiTheme="majorHAnsi" w:hAnsiTheme="majorHAnsi" w:cs="Times New Roman"/>
          <w:noProof/>
          <w:color w:val="000000" w:themeColor="text1"/>
        </w:rPr>
        <w:t>(Rankin, Bargum, &amp; Kokko, 2007)</w:t>
      </w:r>
      <w:r w:rsidR="00131D0E">
        <w:rPr>
          <w:rFonts w:asciiTheme="majorHAnsi" w:hAnsiTheme="majorHAnsi" w:cs="Times New Roman"/>
          <w:color w:val="000000" w:themeColor="text1"/>
        </w:rPr>
        <w:fldChar w:fldCharType="end"/>
      </w:r>
      <w:r w:rsidR="00131D0E">
        <w:rPr>
          <w:rFonts w:asciiTheme="majorHAnsi" w:hAnsiTheme="majorHAnsi" w:cs="Times New Roman"/>
          <w:color w:val="000000" w:themeColor="text1"/>
        </w:rPr>
        <w:t>.</w:t>
      </w:r>
    </w:p>
    <w:p w14:paraId="187BF2FC" w14:textId="0190B9AD" w:rsidR="000C2B71" w:rsidRDefault="00904100"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O número de estudos que une</w:t>
      </w:r>
      <w:r w:rsidR="000C2B71" w:rsidRPr="00E44048">
        <w:rPr>
          <w:rFonts w:asciiTheme="majorHAnsi" w:hAnsiTheme="majorHAnsi" w:cs="Times New Roman"/>
          <w:color w:val="000000" w:themeColor="text1"/>
        </w:rPr>
        <w:t xml:space="preserve">m aspectos ecológicos com evolutivos </w:t>
      </w:r>
      <w:r w:rsidR="00060C6B">
        <w:rPr>
          <w:rFonts w:asciiTheme="majorHAnsi" w:hAnsiTheme="majorHAnsi" w:cs="Times New Roman"/>
          <w:color w:val="000000" w:themeColor="text1"/>
        </w:rPr>
        <w:t>aumentou,</w:t>
      </w:r>
      <w:r w:rsidR="000C2B71" w:rsidRPr="00E44048">
        <w:rPr>
          <w:rFonts w:asciiTheme="majorHAnsi" w:hAnsiTheme="majorHAnsi" w:cs="Times New Roman"/>
          <w:color w:val="000000" w:themeColor="text1"/>
        </w:rPr>
        <w:t xml:space="preserve"> sob diversas </w:t>
      </w:r>
      <w:r w:rsidR="000C2B71" w:rsidRPr="001C24C4">
        <w:rPr>
          <w:rFonts w:asciiTheme="majorHAnsi" w:hAnsiTheme="majorHAnsi" w:cs="Times New Roman"/>
          <w:color w:val="000000" w:themeColor="text1"/>
        </w:rPr>
        <w:t>abordagens (</w:t>
      </w:r>
      <w:r w:rsidR="000C2B71" w:rsidRPr="001C24C4">
        <w:rPr>
          <w:rFonts w:asciiTheme="majorHAnsi" w:hAnsiTheme="majorHAnsi" w:cs="Times"/>
          <w:color w:val="000000" w:themeColor="text1"/>
          <w:lang w:val="en-US"/>
        </w:rPr>
        <w:t>construção de nicho:</w:t>
      </w:r>
      <w:r w:rsidR="00367B88" w:rsidRPr="001C24C4">
        <w:rPr>
          <w:rFonts w:asciiTheme="majorHAnsi" w:hAnsiTheme="majorHAnsi" w:cs="Times"/>
          <w:color w:val="000000" w:themeColor="text1"/>
          <w:lang w:val="en-US"/>
        </w:rPr>
        <w:t xml:space="preserve"> </w:t>
      </w:r>
      <w:r w:rsidR="00B87405">
        <w:rPr>
          <w:rFonts w:asciiTheme="majorHAnsi" w:hAnsiTheme="majorHAnsi" w:cs="Times"/>
          <w:color w:val="000000" w:themeColor="text1"/>
          <w:lang w:val="en-US"/>
        </w:rPr>
        <w:fldChar w:fldCharType="begin" w:fldLock="1"/>
      </w:r>
      <w:r w:rsidR="00E14E8A">
        <w:rPr>
          <w:rFonts w:asciiTheme="majorHAnsi" w:hAnsiTheme="majorHAnsi" w:cs="Times"/>
          <w:color w:val="000000" w:themeColor="text1"/>
          <w:lang w:val="en-US"/>
        </w:rPr>
        <w:instrText>ADDIN CSL_CITATION { "citationItems" : [ { "id" : "ITEM-1", "itemData" : { "DOI" : "10.1073/pnas.96.18.10242", "ISBN" : "0027-8424", "ISSN" : "0027-8424", "PMID" : "10468593", "abstract" : "Organisms regularly modify local resource distributions, inf luencing both their ecosystems and the evo-lution of traits whose fitness depends on such alterable sources of natural selection in environments. We call these processes niche construction. We explore the evolutionary consequences of niche construction using a two-locus popu-lation genetic model, which extends earlier analyses by allow-ing resource distributions to be inf luenced both by niche construction and by independent processes of renewal and depletion. The analysis confirms that niche construction can be a potent evolutionary agent by generating selection that leads to the fixation of otherwise deleterious alleles, support-ing stable polymorphisms where none are expected, eliminat-ing what would otherwise be stable polymorphisms, and generating unusual evolutionary dynamics. Even small amounts of niche construction, or niche construction that only weakly affects resource dynamics, can significantly alter both ecological and evolutionary patterns.", "author" : [ { "dropping-particle" : "", "family" : "Laland", "given" : "K. N.", "non-dropping-particle" : "", "parse-names" : false, "suffix" : "" }, { "dropping-particle" : "", "family" : "Odling-Smee", "given" : "F. J.", "non-dropping-particle" : "", "parse-names" : false, "suffix" : "" }, { "dropping-particle" : "", "family" : "Feldman", "given" : "M. W.", "non-dropping-particle" : "", "parse-names" : false, "suffix" : "" } ], "container-title" : "Proceedings of the National Academy of Sciences", "id" : "ITEM-1", "issue" : "18", "issued" : { "date-parts" : [ [ "1999" ] ] }, "page" : "10242-10247", "title" : "Evolutionary consequences of niche construction and their implications for ecology", "type" : "article-journal", "volume" : "96" }, "uris" : [ "http://www.mendeley.com/documents/?uuid=af70a2f8-85b6-4d99-b3be-76310734c3f8" ] }, { "id" : "ITEM-2", "itemData" : { "ISBN" : "0691044376", "abstract" : "The seemingly innocent observation that the activities of organisms bring about changes in environments is so obvious that it seems an unlikely focus for a new line of thinking about evolution. Yet niche construction--as this process of organism-driven environmental modification is known--has hidden complexities. By transforming biotic and abiotic sources of natural selection in external environments, niche construction generates feedback in evolution on a scale hitherto underestimated--and in a manner that transforms the evolutionary dynamic. It also plays a critical role in ecology, supporting ecosystem engineering and influencing the flow of energy and nutrients through ecosystems. Despite this, niche construction has been given short shrift in theoretical biology, in part because it cannot be fully understood within the framework of standard evolutionary theory. Wedding evolution and ecology, this book extends evolutionary theory by formally including niche construction and ecological inheritance as additional evolutionary processes. The authors support their historic move with empirical data, theoretical population genetics, and conceptual models. They also describe new research methods capable of testing the theory. They demonstrate how their theory can resolve long-standing problems in ecology, particularly by advancing the sorely needed synthesis of ecology and evolution, and how it offers an evolutionary basis for the human sciences. Already hailed as a pioneering work by some of the world's most influential biologists, this is a rare, potentially field-changing contribution to the biological sciences.", "author" : [ { "dropping-particle" : "", "family" : "Odling-Smee", "given" : "F .John", "non-dropping-particle" : "", "parse-names" : false, "suffix" : "" }, { "dropping-particle" : "", "family" : "Laland", "given" : "Kevin N.", "non-dropping-particle" : "", "parse-names" : false, "suffix" : "" }, { "dropping-particle" : "", "family" : "Feldman", "given" : "Marcus W.", "non-dropping-particle" : "", "parse-names" : false, "suffix" : "" } ], "id" : "ITEM-2", "issued" : { "date-parts" : [ [ "2003" ] ] }, "publisher" : "Princeton University Press", "title" : "Niche Construction: The Neglected Process in Evolution", "type" : "book" }, "uris" : [ "http://www.mendeley.com/documents/?uuid=a292cb6b-d542-439b-8cc7-29906f464ba6" ] } ], "mendeley" : { "formattedCitation" : "(K. N. Laland, Odling-Smee, &amp; Feldman, 1999; Odling-Smee, Laland, &amp; Feldman, 2003)", "manualFormatting" : "Laland, Odling-Smee, &amp; Feldman (1999) e Odling-Smee, Laland, &amp; Feldman (2003)", "plainTextFormattedCitation" : "(K. N. Laland, Odling-Smee, &amp; Feldman, 1999; Odling-Smee, Laland, &amp; Feldman, 2003)", "previouslyFormattedCitation" : "(K. N. Laland, Odling-Smee, &amp; Feldman, 1999; Odling-Smee, Laland, &amp; Feldman, 2003)" }, "properties" : { "noteIndex" : 0 }, "schema" : "https://github.com/citation-style-language/schema/raw/master/csl-citation.json" }</w:instrText>
      </w:r>
      <w:r w:rsidR="00B87405">
        <w:rPr>
          <w:rFonts w:asciiTheme="majorHAnsi" w:hAnsiTheme="majorHAnsi" w:cs="Times"/>
          <w:color w:val="000000" w:themeColor="text1"/>
          <w:lang w:val="en-US"/>
        </w:rPr>
        <w:fldChar w:fldCharType="separate"/>
      </w:r>
      <w:r w:rsidR="00B87405">
        <w:rPr>
          <w:rFonts w:asciiTheme="majorHAnsi" w:hAnsiTheme="majorHAnsi" w:cs="Times"/>
          <w:noProof/>
          <w:color w:val="000000" w:themeColor="text1"/>
          <w:lang w:val="en-US"/>
        </w:rPr>
        <w:t>Laland, Odling-Smee, &amp; Feldman (</w:t>
      </w:r>
      <w:r w:rsidR="00B87405" w:rsidRPr="00B87405">
        <w:rPr>
          <w:rFonts w:asciiTheme="majorHAnsi" w:hAnsiTheme="majorHAnsi" w:cs="Times"/>
          <w:noProof/>
          <w:color w:val="000000" w:themeColor="text1"/>
          <w:lang w:val="en-US"/>
        </w:rPr>
        <w:t>1999</w:t>
      </w:r>
      <w:r w:rsidR="00B87405">
        <w:rPr>
          <w:rFonts w:asciiTheme="majorHAnsi" w:hAnsiTheme="majorHAnsi" w:cs="Times"/>
          <w:noProof/>
          <w:color w:val="000000" w:themeColor="text1"/>
          <w:lang w:val="en-US"/>
        </w:rPr>
        <w:t>) e</w:t>
      </w:r>
      <w:r w:rsidR="00B87405" w:rsidRPr="00B87405">
        <w:rPr>
          <w:rFonts w:asciiTheme="majorHAnsi" w:hAnsiTheme="majorHAnsi" w:cs="Times"/>
          <w:noProof/>
          <w:color w:val="000000" w:themeColor="text1"/>
          <w:lang w:val="en-US"/>
        </w:rPr>
        <w:t xml:space="preserve"> </w:t>
      </w:r>
      <w:r w:rsidR="00B87405">
        <w:rPr>
          <w:rFonts w:asciiTheme="majorHAnsi" w:hAnsiTheme="majorHAnsi" w:cs="Times"/>
          <w:noProof/>
          <w:color w:val="000000" w:themeColor="text1"/>
          <w:lang w:val="en-US"/>
        </w:rPr>
        <w:t>Odling-Smee, Laland, &amp; Feldman (</w:t>
      </w:r>
      <w:r w:rsidR="00B87405" w:rsidRPr="00B87405">
        <w:rPr>
          <w:rFonts w:asciiTheme="majorHAnsi" w:hAnsiTheme="majorHAnsi" w:cs="Times"/>
          <w:noProof/>
          <w:color w:val="000000" w:themeColor="text1"/>
          <w:lang w:val="en-US"/>
        </w:rPr>
        <w:t>2003)</w:t>
      </w:r>
      <w:r w:rsidR="00B87405">
        <w:rPr>
          <w:rFonts w:asciiTheme="majorHAnsi" w:hAnsiTheme="majorHAnsi" w:cs="Times"/>
          <w:color w:val="000000" w:themeColor="text1"/>
          <w:lang w:val="en-US"/>
        </w:rPr>
        <w:fldChar w:fldCharType="end"/>
      </w:r>
      <w:r w:rsidR="00367B88" w:rsidRPr="00C879E9">
        <w:rPr>
          <w:rFonts w:asciiTheme="majorHAnsi" w:hAnsiTheme="majorHAnsi" w:cs="Times"/>
          <w:color w:val="000000" w:themeColor="text1"/>
          <w:lang w:val="en-US"/>
        </w:rPr>
        <w:t xml:space="preserve">, revisada em </w:t>
      </w:r>
      <w:r w:rsidR="00B87405">
        <w:rPr>
          <w:rFonts w:asciiTheme="majorHAnsi" w:hAnsiTheme="majorHAnsi" w:cs="Times"/>
          <w:color w:val="000000" w:themeColor="text1"/>
          <w:lang w:val="en-US"/>
        </w:rPr>
        <w:fldChar w:fldCharType="begin" w:fldLock="1"/>
      </w:r>
      <w:r w:rsidR="00E14E8A">
        <w:rPr>
          <w:rFonts w:asciiTheme="majorHAnsi" w:hAnsiTheme="majorHAnsi" w:cs="Times"/>
          <w:color w:val="000000" w:themeColor="text1"/>
          <w:lang w:val="en-US"/>
        </w:rPr>
        <w:instrText>ADDIN CSL_CITATION { "citationItems" : [ { "id" : "ITEM-1", "itemData" : { "DOI" : "10.1007/s10682-016-9821-z", "ISBN" : "1573-8477", "ISSN" : "02697653", "PMID" : "27429507", "abstract" : "Niche construction refers to the modification of selective environments by organisms. Theoretical and empirical studies of niche construction are increasing in importance as foci in evolutionary ecology. This special edition presents theoretical and empirical research that illustrates the significance of niche construction to the field. Here we set the scene for the following papers by (1) discussing the history of niche construction research, (2) providing clear definitions that distinguish niche construction from related concepts such as ecosystem engineering and the extended phenotype, (3) providing a brief summary of the findings of niche construction research, (4) discussing the contribution of niche construction and ecological inheritance to (a) expanded notions of inheritance, and (b) the extended evolutionary synthesis, and (5) briefly touching on some of the issues that underlie the controversies over niche construction.", "author" : [ { "dropping-particle" : "", "family" : "Laland", "given" : "Kevin", "non-dropping-particle" : "", "parse-names" : false, "suffix" : "" }, { "dropping-particle" : "", "family" : "Matthews", "given" : "Blake", "non-dropping-particle" : "", "parse-names" : false, "suffix" : "" }, { "dropping-particle" : "", "family" : "Feldman", "given" : "Marcus W.", "non-dropping-particle" : "", "parse-names" : false, "suffix" : "" } ], "container-title" : "Evolutionary Ecology", "id" : "ITEM-1", "issue" : "2", "issued" : { "date-parts" : [ [ "2016" ] ] }, "page" : "191-202", "publisher" : "Springer International Publishing", "title" : "An introduction to niche construction theory", "type" : "article-journal", "volume" : "30" }, "uris" : [ "http://www.mendeley.com/documents/?uuid=318a21f5-733e-465e-bc74-11ead2cccb5b" ] } ], "mendeley" : { "formattedCitation" : "(K. Laland, Matthews, &amp; Feldman, 2016)", "manualFormatting" : "Laland, Matthews, &amp; Feldman (2016)", "plainTextFormattedCitation" : "(K. Laland, Matthews, &amp; Feldman, 2016)", "previouslyFormattedCitation" : "(K. Laland, Matthews, &amp; Feldman, 2016)" }, "properties" : { "noteIndex" : 0 }, "schema" : "https://github.com/citation-style-language/schema/raw/master/csl-citation.json" }</w:instrText>
      </w:r>
      <w:r w:rsidR="00B87405">
        <w:rPr>
          <w:rFonts w:asciiTheme="majorHAnsi" w:hAnsiTheme="majorHAnsi" w:cs="Times"/>
          <w:color w:val="000000" w:themeColor="text1"/>
          <w:lang w:val="en-US"/>
        </w:rPr>
        <w:fldChar w:fldCharType="separate"/>
      </w:r>
      <w:r w:rsidR="0004440B">
        <w:rPr>
          <w:rFonts w:asciiTheme="majorHAnsi" w:hAnsiTheme="majorHAnsi" w:cs="Times"/>
          <w:noProof/>
          <w:color w:val="000000" w:themeColor="text1"/>
          <w:lang w:val="en-US"/>
        </w:rPr>
        <w:t>Laland, Matthews, &amp; Feldman</w:t>
      </w:r>
      <w:r w:rsidR="00B87405" w:rsidRPr="00B87405">
        <w:rPr>
          <w:rFonts w:asciiTheme="majorHAnsi" w:hAnsiTheme="majorHAnsi" w:cs="Times"/>
          <w:noProof/>
          <w:color w:val="000000" w:themeColor="text1"/>
          <w:lang w:val="en-US"/>
        </w:rPr>
        <w:t xml:space="preserve"> </w:t>
      </w:r>
      <w:r w:rsidR="0004440B">
        <w:rPr>
          <w:rFonts w:asciiTheme="majorHAnsi" w:hAnsiTheme="majorHAnsi" w:cs="Times"/>
          <w:noProof/>
          <w:color w:val="000000" w:themeColor="text1"/>
          <w:lang w:val="en-US"/>
        </w:rPr>
        <w:t>(</w:t>
      </w:r>
      <w:r w:rsidR="00B87405" w:rsidRPr="00B87405">
        <w:rPr>
          <w:rFonts w:asciiTheme="majorHAnsi" w:hAnsiTheme="majorHAnsi" w:cs="Times"/>
          <w:noProof/>
          <w:color w:val="000000" w:themeColor="text1"/>
          <w:lang w:val="en-US"/>
        </w:rPr>
        <w:t>2016)</w:t>
      </w:r>
      <w:r w:rsidR="00B87405">
        <w:rPr>
          <w:rFonts w:asciiTheme="majorHAnsi" w:hAnsiTheme="majorHAnsi" w:cs="Times"/>
          <w:color w:val="000000" w:themeColor="text1"/>
          <w:lang w:val="en-US"/>
        </w:rPr>
        <w:fldChar w:fldCharType="end"/>
      </w:r>
      <w:r w:rsidR="000C2B71" w:rsidRPr="00C879E9">
        <w:rPr>
          <w:rFonts w:asciiTheme="majorHAnsi" w:hAnsiTheme="majorHAnsi" w:cs="Times"/>
          <w:color w:val="000000" w:themeColor="text1"/>
          <w:lang w:val="en-US"/>
        </w:rPr>
        <w:t xml:space="preserve">; genética de comunidades: </w:t>
      </w:r>
      <w:r w:rsidR="00955E6D">
        <w:rPr>
          <w:rFonts w:asciiTheme="majorHAnsi" w:hAnsiTheme="majorHAnsi" w:cs="Times"/>
          <w:color w:val="000000" w:themeColor="text1"/>
          <w:lang w:val="en-US"/>
        </w:rPr>
        <w:fldChar w:fldCharType="begin" w:fldLock="1"/>
      </w:r>
      <w:r w:rsidR="00B87405">
        <w:rPr>
          <w:rFonts w:asciiTheme="majorHAnsi" w:hAnsiTheme="majorHAnsi" w:cs="Times"/>
          <w:color w:val="000000" w:themeColor="text1"/>
          <w:lang w:val="en-US"/>
        </w:rPr>
        <w:instrText>ADDIN CSL_CITATION { "citationItems" : [ { "id" : "ITEM-1", "itemData" : { "DOI" : "10.1111/j.1461-0248.2005.00844.x", "ISBN" : "1461-0248 (Electronic)\\r1461-023X (Linking)", "ISSN" : "1461023X", "PMID" : "16958871", "abstract" : "Recent community genetics studies have shown that specific genotypes of a host plant support distinct arthropod communities. Building upon these findings, we examined the hypothesis that a trophic community consisting of cottonwood trees, a galling herbivore and avian predators could also be related to the genetics of the host tree. We found genetic correlations among phytochemistry of individual tree genotypes, the density of a galling herbivore, and the intensity of avian predation on these herbivores. We detected significant broad-sense heritability of these interactions that range from H(B)2 = 0.70 to 0.83. The genetic basis of these interactions tended to increase across trophic levels suggesting that small genetic changes in the cottonwood phenotype could have major consequences at higher trophic levels affecting species interactions and energy flow. These findings show a heritable basis to trophic-level interactions indicating that there is a significant genetic basis to community composition and energy flow that is predictable by plant genotype. Our data clearly link plant genetics to patterns of avian foraging and show that species interactions are important components of community heritability and ecosystem processes. Overall, these data support the hypothesis that evolution of plant traits can alter trophic-level interactions and community composition.", "author" : [ { "dropping-particle" : "", "family" : "Bailey", "given" : "Joseph K.", "non-dropping-particle" : "", "parse-names" : false, "suffix" : "" }, { "dropping-particle" : "", "family" : "Wooley", "given" : "Stuart C.", "non-dropping-particle" : "", "parse-names" : false, "suffix" : "" }, { "dropping-particle" : "", "family" : "Lindroth", "given" : "Richard L.", "non-dropping-particle" : "", "parse-names" : false, "suffix" : "" }, { "dropping-particle" : "", "family" : "Whitham", "given" : "Thomas G.", "non-dropping-particle" : "", "parse-names" : false, "suffix" : "" } ], "container-title" : "Ecology Letters", "id" : "ITEM-1", "issue" : "1", "issued" : { "date-parts" : [ [ "2006" ] ] }, "page" : "78-85", "title" : "Importance of species interactions to community heritability: A genetic basis to trophic-level interactions", "type" : "article-journal", "volume" : "9" }, "uris" : [ "http://www.mendeley.com/documents/?uuid=7ec6ea1d-f357-49d7-9f1c-68c1ad0bf98b" ] }, { "id" : "ITEM-2", "itemData" : { "DOI" : "10.1038/nrg1877", "ISBN" : "1471-0056", "ISSN" : "1471-0056", "PMID" : "16778835", "abstract" : "Can heritable traits in a single species affect an entire ecosystem? Recent studies show that such traits in a common tree have predictable effects on community structure and ecosystem processes. Because these 'community and ecosystem phenotypes' have a genetic basis and are heritable, we can begin to apply the principles of population and quantitative genetics to place the study of complex communities and ecosystems within an evolutionary framework. This framework could allow us to understand, for the first time, the genetic basis of ecosystem processes, and the effect of such phenomena as climate change and introduced transgenic organisms on entire communities.", "author" : [ { "dropping-particle" : "", "family" : "Whitham", "given" : "Thomas G", "non-dropping-particle" : "", "parse-names" : false, "suffix" : "" }, { "dropping-particle" : "", "family" : "Bailey", "given" : "Joseph K", "non-dropping-particle" : "", "parse-names" : false, "suffix" : "" }, { "dropping-particle" : "", "family" : "Schweitzer", "given" : "Jennifer a", "non-dropping-particle" : "", "parse-names" : false, "suffix" : "" }, { "dropping-particle" : "", "family" : "Shuster", "given" : "Stephen M", "non-dropping-particle" : "", "parse-names" : false, "suffix" : "" }, { "dropping-particle" : "", "family" : "Bangert", "given" : "Randy K", "non-dropping-particle" : "", "parse-names" : false, "suffix" : "" }, { "dropping-particle" : "", "family" : "LeRoy", "given" : "Carri J", "non-dropping-particle" : "", "parse-names" : false, "suffix" : "" }, { "dropping-particle" : "V", "family" : "Lonsdorf", "given" : "Eric", "non-dropping-particle" : "", "parse-names" : false, "suffix" : "" }, { "dropping-particle" : "", "family" : "Allan", "given" : "Gery J", "non-dropping-particle" : "", "parse-names" : false, "suffix" : "" }, { "dropping-particle" : "", "family" : "DiFazio", "given" : "Stephen P", "non-dropping-particle" : "", "parse-names" : false, "suffix" : "" }, { "dropping-particle" : "", "family" : "Potts", "given" : "Brad M", "non-dropping-particle" : "", "parse-names" : false, "suffix" : "" }, { "dropping-particle" : "", "family" : "Fischer", "given" : "Dylan G", "non-dropping-particle" : "", "parse-names" : false, "suffix" : "" }, { "dropping-particle" : "", "family" : "Gehring", "given" : "Catherine a", "non-dropping-particle" : "", "parse-names" : false, "suffix" : "" }, { "dropping-particle" : "", "family" : "Lindroth", "given" : "Richard L", "non-dropping-particle" : "", "parse-names" : false, "suffix" : "" }, { "dropping-particle" : "", "family" : "Marks", "given" : "Jane C", "non-dropping-particle" : "", "parse-names" : false, "suffix" : "" }, { "dropping-particle" : "", "family" : "Hart", "given" : "Stephen C", "non-dropping-particle" : "", "parse-names" : false, "suffix" : "" }, { "dropping-particle" : "", "family" : "Wimp", "given" : "Gina M", "non-dropping-particle" : "", "parse-names" : false, "suffix" : "" }, { "dropping-particle" : "", "family" : "Wooley", "given" : "Stuart C", "non-dropping-particle" : "", "parse-names" : false, "suffix" : "" } ], "container-title" : "Nature reviews. Genetics", "id" : "ITEM-2", "issue" : "7", "issued" : { "date-parts" : [ [ "2006" ] ] }, "page" : "510-523", "title" : "A framework for community and ecosystem genetics: from genes to ecosystems.", "type" : "article-journal", "volume" : "7" }, "uris" : [ "http://www.mendeley.com/documents/?uuid=2fe5f98e-739b-4169-803f-3dbb75b138e3" ] } ], "mendeley" : { "formattedCitation" : "(Bailey, Wooley, Lindroth, &amp; Whitham, 2006; Whitham et al., 2006)", "manualFormatting" : "Bailey, Wooley, Lindroth, &amp; Whitham (2006) e Whitham et al. (2006)", "plainTextFormattedCitation" : "(Bailey, Wooley, Lindroth, &amp; Whitham, 2006; Whitham et al., 2006)", "previouslyFormattedCitation" : "(Bailey, Wooley, Lindroth, &amp; Whitham, 2006; Whitham et al., 2006)" }, "properties" : { "noteIndex" : 0 }, "schema" : "https://github.com/citation-style-language/schema/raw/master/csl-citation.json" }</w:instrText>
      </w:r>
      <w:r w:rsidR="00955E6D">
        <w:rPr>
          <w:rFonts w:asciiTheme="majorHAnsi" w:hAnsiTheme="majorHAnsi" w:cs="Times"/>
          <w:color w:val="000000" w:themeColor="text1"/>
          <w:lang w:val="en-US"/>
        </w:rPr>
        <w:fldChar w:fldCharType="separate"/>
      </w:r>
      <w:r w:rsidR="00955E6D" w:rsidRPr="00955E6D">
        <w:rPr>
          <w:rFonts w:asciiTheme="majorHAnsi" w:hAnsiTheme="majorHAnsi" w:cs="Times"/>
          <w:noProof/>
          <w:color w:val="000000" w:themeColor="text1"/>
          <w:lang w:val="en-US"/>
        </w:rPr>
        <w:t xml:space="preserve">Bailey, Wooley, Lindroth, </w:t>
      </w:r>
      <w:r w:rsidR="00955E6D">
        <w:rPr>
          <w:rFonts w:asciiTheme="majorHAnsi" w:hAnsiTheme="majorHAnsi" w:cs="Times"/>
          <w:noProof/>
          <w:color w:val="000000" w:themeColor="text1"/>
          <w:lang w:val="en-US"/>
        </w:rPr>
        <w:t>&amp; Whitham (2006) e Whitham et al.</w:t>
      </w:r>
      <w:r w:rsidR="00955E6D" w:rsidRPr="00955E6D">
        <w:rPr>
          <w:rFonts w:asciiTheme="majorHAnsi" w:hAnsiTheme="majorHAnsi" w:cs="Times"/>
          <w:noProof/>
          <w:color w:val="000000" w:themeColor="text1"/>
          <w:lang w:val="en-US"/>
        </w:rPr>
        <w:t xml:space="preserve"> </w:t>
      </w:r>
      <w:r w:rsidR="00955E6D">
        <w:rPr>
          <w:rFonts w:asciiTheme="majorHAnsi" w:hAnsiTheme="majorHAnsi" w:cs="Times"/>
          <w:noProof/>
          <w:color w:val="000000" w:themeColor="text1"/>
          <w:lang w:val="en-US"/>
        </w:rPr>
        <w:t>(</w:t>
      </w:r>
      <w:r w:rsidR="00955E6D" w:rsidRPr="00955E6D">
        <w:rPr>
          <w:rFonts w:asciiTheme="majorHAnsi" w:hAnsiTheme="majorHAnsi" w:cs="Times"/>
          <w:noProof/>
          <w:color w:val="000000" w:themeColor="text1"/>
          <w:lang w:val="en-US"/>
        </w:rPr>
        <w:t>2006)</w:t>
      </w:r>
      <w:r w:rsidR="00955E6D">
        <w:rPr>
          <w:rFonts w:asciiTheme="majorHAnsi" w:hAnsiTheme="majorHAnsi" w:cs="Times"/>
          <w:color w:val="000000" w:themeColor="text1"/>
          <w:lang w:val="en-US"/>
        </w:rPr>
        <w:fldChar w:fldCharType="end"/>
      </w:r>
      <w:r w:rsidR="00AF4D7A" w:rsidRPr="00C879E9">
        <w:rPr>
          <w:rFonts w:asciiTheme="majorHAnsi" w:hAnsiTheme="majorHAnsi" w:cs="Times"/>
          <w:color w:val="000000" w:themeColor="text1"/>
          <w:lang w:val="en-US"/>
        </w:rPr>
        <w:t xml:space="preserve">, </w:t>
      </w:r>
      <w:r w:rsidR="00FB1310" w:rsidRPr="00C879E9">
        <w:rPr>
          <w:rFonts w:asciiTheme="majorHAnsi" w:hAnsiTheme="majorHAnsi" w:cs="Times"/>
          <w:color w:val="000000" w:themeColor="text1"/>
          <w:lang w:val="en-US"/>
        </w:rPr>
        <w:t xml:space="preserve">revisada em </w:t>
      </w:r>
      <w:r w:rsidR="00955E6D">
        <w:rPr>
          <w:rFonts w:asciiTheme="majorHAnsi" w:hAnsiTheme="majorHAnsi" w:cs="Times"/>
          <w:color w:val="000000" w:themeColor="text1"/>
          <w:lang w:val="en-US"/>
        </w:rPr>
        <w:fldChar w:fldCharType="begin" w:fldLock="1"/>
      </w:r>
      <w:r w:rsidR="00955E6D">
        <w:rPr>
          <w:rFonts w:asciiTheme="majorHAnsi" w:hAnsiTheme="majorHAnsi" w:cs="Times"/>
          <w:color w:val="000000" w:themeColor="text1"/>
          <w:lang w:val="en-US"/>
        </w:rPr>
        <w:instrText>ADDIN CSL_CITATION { "citationItems" : [ { "id" : "ITEM-1", "itemData" : { "DOI" : "10.1111/nph.13537", "ISBN" : "1469-8137 (Electronic) 0028-646X (Linking)", "ISSN" : "14698137", "PMID" : "26171846", "abstract" : "Community genetics was originally proposed as a novel approach to identifying links between genes and ecosystems, and merging ecological and evolutional perspectives. The dozen years since the birth of community genetics have seen many empirical studies and common garden experiments, as well as the rise of eco-evolutionary dynamics research and a general shift in ecology to incorporate intraspecific variation. So what have we learned from community genetics? Can individual genes affect entire ecosystems? Are there interesting questions left to be answered, or has community genetics run its course? This perspective makes a series of key points about the general patterns that have emerged and calls attention to gaps in our understanding to be addressed in the coming years.", "author" : [ { "dropping-particle" : "", "family" : "Crutsinger", "given" : "Gregory M.", "non-dropping-particle" : "", "parse-names" : false, "suffix" : "" } ], "container-title" : "New Phytologist", "id" : "ITEM-1", "issue" : "1", "issued" : { "date-parts" : [ [ "2016" ] ] }, "page" : "65-70", "title" : "A community genetics perspective: Opportunities for the coming decade", "type" : "article-journal", "volume" : "210" }, "uris" : [ "http://www.mendeley.com/documents/?uuid=e6b2b944-4ab7-460d-bd65-5e0b4496f5e7" ] } ], "mendeley" : { "formattedCitation" : "(Crutsinger, 2016)", "manualFormatting" : "Crutsinger (2016)", "plainTextFormattedCitation" : "(Crutsinger, 2016)", "previouslyFormattedCitation" : "(Crutsinger, 2016)" }, "properties" : { "noteIndex" : 0 }, "schema" : "https://github.com/citation-style-language/schema/raw/master/csl-citation.json" }</w:instrText>
      </w:r>
      <w:r w:rsidR="00955E6D">
        <w:rPr>
          <w:rFonts w:asciiTheme="majorHAnsi" w:hAnsiTheme="majorHAnsi" w:cs="Times"/>
          <w:color w:val="000000" w:themeColor="text1"/>
          <w:lang w:val="en-US"/>
        </w:rPr>
        <w:fldChar w:fldCharType="separate"/>
      </w:r>
      <w:r w:rsidR="00955E6D">
        <w:rPr>
          <w:rFonts w:asciiTheme="majorHAnsi" w:hAnsiTheme="majorHAnsi" w:cs="Times"/>
          <w:noProof/>
          <w:color w:val="000000" w:themeColor="text1"/>
          <w:lang w:val="en-US"/>
        </w:rPr>
        <w:t>Crutsinger</w:t>
      </w:r>
      <w:r w:rsidR="00955E6D" w:rsidRPr="00955E6D">
        <w:rPr>
          <w:rFonts w:asciiTheme="majorHAnsi" w:hAnsiTheme="majorHAnsi" w:cs="Times"/>
          <w:noProof/>
          <w:color w:val="000000" w:themeColor="text1"/>
          <w:lang w:val="en-US"/>
        </w:rPr>
        <w:t xml:space="preserve"> </w:t>
      </w:r>
      <w:r w:rsidR="00955E6D">
        <w:rPr>
          <w:rFonts w:asciiTheme="majorHAnsi" w:hAnsiTheme="majorHAnsi" w:cs="Times"/>
          <w:noProof/>
          <w:color w:val="000000" w:themeColor="text1"/>
          <w:lang w:val="en-US"/>
        </w:rPr>
        <w:t>(</w:t>
      </w:r>
      <w:r w:rsidR="00955E6D" w:rsidRPr="00955E6D">
        <w:rPr>
          <w:rFonts w:asciiTheme="majorHAnsi" w:hAnsiTheme="majorHAnsi" w:cs="Times"/>
          <w:noProof/>
          <w:color w:val="000000" w:themeColor="text1"/>
          <w:lang w:val="en-US"/>
        </w:rPr>
        <w:t>2016)</w:t>
      </w:r>
      <w:r w:rsidR="00955E6D">
        <w:rPr>
          <w:rFonts w:asciiTheme="majorHAnsi" w:hAnsiTheme="majorHAnsi" w:cs="Times"/>
          <w:color w:val="000000" w:themeColor="text1"/>
          <w:lang w:val="en-US"/>
        </w:rPr>
        <w:fldChar w:fldCharType="end"/>
      </w:r>
      <w:r w:rsidR="000C2B71" w:rsidRPr="00C879E9">
        <w:rPr>
          <w:rFonts w:asciiTheme="majorHAnsi" w:hAnsiTheme="majorHAnsi" w:cs="Times"/>
          <w:color w:val="000000" w:themeColor="text1"/>
          <w:lang w:val="en-US"/>
        </w:rPr>
        <w:t xml:space="preserve">; meta-comunidades em evolução: </w:t>
      </w:r>
      <w:r w:rsidR="005B2A8F">
        <w:rPr>
          <w:rFonts w:asciiTheme="majorHAnsi" w:hAnsiTheme="majorHAnsi" w:cs="Times"/>
          <w:color w:val="000000" w:themeColor="text1"/>
          <w:lang w:val="en-US"/>
        </w:rPr>
        <w:fldChar w:fldCharType="begin" w:fldLock="1"/>
      </w:r>
      <w:r w:rsidR="00955E6D">
        <w:rPr>
          <w:rFonts w:asciiTheme="majorHAnsi" w:hAnsiTheme="majorHAnsi" w:cs="Times"/>
          <w:color w:val="000000" w:themeColor="text1"/>
          <w:lang w:val="en-US"/>
        </w:rPr>
        <w:instrText>ADDIN CSL_CITATION { "citationItems" : [ { "id" : "ITEM-1", "itemData" : { "author" : [ { "dropping-particle" : "", "family" : "Urban", "given" : "Mark C", "non-dropping-particle" : "", "parse-names" : false, "suffix" : "" }, { "dropping-particle" : "", "family" : "Skelly", "given" : "David K", "non-dropping-particle" : "", "parse-names" : false, "suffix" : "" } ], "container-title" : "Ecology", "id" : "ITEM-1", "issue" : "7", "issued" : { "date-parts" : [ [ "2006" ] ] }, "page" : "1616-1626", "title" : "Evolving Metacommunities: Toward an Evolutionary Perspective on Metacommunities", "type" : "article-journal", "volume" : "87" }, "uris" : [ "http://www.mendeley.com/documents/?uuid=e3816eb7-b8d4-4f8f-bcbc-baa8d2678e45" ] } ], "mendeley" : { "formattedCitation" : "(Urban &amp; Skelly, 2006)", "manualFormatting" : "Urban &amp; Skelly (2006)", "plainTextFormattedCitation" : "(Urban &amp; Skelly, 2006)", "previouslyFormattedCitation" : "(Urban &amp; Skelly, 2006)" }, "properties" : { "noteIndex" : 0 }, "schema" : "https://github.com/citation-style-language/schema/raw/master/csl-citation.json" }</w:instrText>
      </w:r>
      <w:r w:rsidR="005B2A8F">
        <w:rPr>
          <w:rFonts w:asciiTheme="majorHAnsi" w:hAnsiTheme="majorHAnsi" w:cs="Times"/>
          <w:color w:val="000000" w:themeColor="text1"/>
          <w:lang w:val="en-US"/>
        </w:rPr>
        <w:fldChar w:fldCharType="separate"/>
      </w:r>
      <w:r w:rsidR="005B2A8F">
        <w:rPr>
          <w:rFonts w:asciiTheme="majorHAnsi" w:hAnsiTheme="majorHAnsi" w:cs="Times"/>
          <w:noProof/>
          <w:color w:val="000000" w:themeColor="text1"/>
          <w:lang w:val="en-US"/>
        </w:rPr>
        <w:t>Urban &amp; Skelly</w:t>
      </w:r>
      <w:r w:rsidR="005B2A8F" w:rsidRPr="005B2A8F">
        <w:rPr>
          <w:rFonts w:asciiTheme="majorHAnsi" w:hAnsiTheme="majorHAnsi" w:cs="Times"/>
          <w:noProof/>
          <w:color w:val="000000" w:themeColor="text1"/>
          <w:lang w:val="en-US"/>
        </w:rPr>
        <w:t xml:space="preserve"> </w:t>
      </w:r>
      <w:r w:rsidR="005B2A8F">
        <w:rPr>
          <w:rFonts w:asciiTheme="majorHAnsi" w:hAnsiTheme="majorHAnsi" w:cs="Times"/>
          <w:noProof/>
          <w:color w:val="000000" w:themeColor="text1"/>
          <w:lang w:val="en-US"/>
        </w:rPr>
        <w:t>(</w:t>
      </w:r>
      <w:r w:rsidR="005B2A8F" w:rsidRPr="005B2A8F">
        <w:rPr>
          <w:rFonts w:asciiTheme="majorHAnsi" w:hAnsiTheme="majorHAnsi" w:cs="Times"/>
          <w:noProof/>
          <w:color w:val="000000" w:themeColor="text1"/>
          <w:lang w:val="en-US"/>
        </w:rPr>
        <w:t>2006)</w:t>
      </w:r>
      <w:r w:rsidR="005B2A8F">
        <w:rPr>
          <w:rFonts w:asciiTheme="majorHAnsi" w:hAnsiTheme="majorHAnsi" w:cs="Times"/>
          <w:color w:val="000000" w:themeColor="text1"/>
          <w:lang w:val="en-US"/>
        </w:rPr>
        <w:fldChar w:fldCharType="end"/>
      </w:r>
      <w:r w:rsidR="000C2B71" w:rsidRPr="00FB1310">
        <w:rPr>
          <w:rFonts w:asciiTheme="majorHAnsi" w:hAnsiTheme="majorHAnsi" w:cs="Times"/>
          <w:color w:val="000000" w:themeColor="text1"/>
          <w:lang w:val="en-US"/>
        </w:rPr>
        <w:t xml:space="preserve">; mosaico geográfico da coevolução: </w:t>
      </w:r>
      <w:r w:rsidR="005C4FF0">
        <w:rPr>
          <w:rFonts w:asciiTheme="majorHAnsi" w:hAnsiTheme="majorHAnsi" w:cs="Times"/>
          <w:color w:val="000000" w:themeColor="text1"/>
          <w:lang w:val="en-US"/>
        </w:rPr>
        <w:fldChar w:fldCharType="begin" w:fldLock="1"/>
      </w:r>
      <w:r w:rsidR="005B2A8F">
        <w:rPr>
          <w:rFonts w:asciiTheme="majorHAnsi" w:hAnsiTheme="majorHAnsi" w:cs="Times"/>
          <w:color w:val="000000" w:themeColor="text1"/>
          <w:lang w:val="en-US"/>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"mendeley" : { "formattedCitation" : "(Thompson, 2005)", "manualFormatting" : "Thompson (2005)", "plainTextFormattedCitation" : "(Thompson, 2005)", "previouslyFormattedCitation" : "(Thompson, 2005)" }, "properties" : { "noteIndex" : 0 }, "schema" : "https://github.com/citation-style-language/schema/raw/master/csl-citation.json" }</w:instrText>
      </w:r>
      <w:r w:rsidR="005C4FF0">
        <w:rPr>
          <w:rFonts w:asciiTheme="majorHAnsi" w:hAnsiTheme="majorHAnsi" w:cs="Times"/>
          <w:color w:val="000000" w:themeColor="text1"/>
          <w:lang w:val="en-US"/>
        </w:rPr>
        <w:fldChar w:fldCharType="separate"/>
      </w:r>
      <w:r w:rsidR="005C4FF0">
        <w:rPr>
          <w:rFonts w:asciiTheme="majorHAnsi" w:hAnsiTheme="majorHAnsi" w:cs="Times"/>
          <w:noProof/>
          <w:color w:val="000000" w:themeColor="text1"/>
          <w:lang w:val="en-US"/>
        </w:rPr>
        <w:t>Thompson (</w:t>
      </w:r>
      <w:r w:rsidR="005C4FF0" w:rsidRPr="005C4FF0">
        <w:rPr>
          <w:rFonts w:asciiTheme="majorHAnsi" w:hAnsiTheme="majorHAnsi" w:cs="Times"/>
          <w:noProof/>
          <w:color w:val="000000" w:themeColor="text1"/>
          <w:lang w:val="en-US"/>
        </w:rPr>
        <w:t>2005)</w:t>
      </w:r>
      <w:r w:rsidR="005C4FF0">
        <w:rPr>
          <w:rFonts w:asciiTheme="majorHAnsi" w:hAnsiTheme="majorHAnsi" w:cs="Times"/>
          <w:color w:val="000000" w:themeColor="text1"/>
          <w:lang w:val="en-US"/>
        </w:rPr>
        <w:fldChar w:fldCharType="end"/>
      </w:r>
      <w:r w:rsidR="00443509" w:rsidRPr="00FB1310">
        <w:rPr>
          <w:rFonts w:asciiTheme="majorHAnsi" w:hAnsiTheme="majorHAnsi" w:cs="Times"/>
          <w:color w:val="000000" w:themeColor="text1"/>
          <w:lang w:val="en-US"/>
        </w:rPr>
        <w:t>; filogenética comparativa</w:t>
      </w:r>
      <w:r w:rsidR="000C2B71" w:rsidRPr="00FB1310">
        <w:rPr>
          <w:rFonts w:asciiTheme="majorHAnsi" w:hAnsiTheme="majorHAnsi" w:cs="Times"/>
          <w:color w:val="000000" w:themeColor="text1"/>
          <w:lang w:val="en-US"/>
        </w:rPr>
        <w:t xml:space="preserve"> e filogenética</w:t>
      </w:r>
      <w:r w:rsidR="000C2B71" w:rsidRPr="00BB2E49">
        <w:rPr>
          <w:rFonts w:asciiTheme="majorHAnsi" w:hAnsiTheme="majorHAnsi" w:cs="Times"/>
          <w:color w:val="000000" w:themeColor="text1"/>
          <w:lang w:val="en-US"/>
        </w:rPr>
        <w:t xml:space="preserve"> de comunidades: revisadas em </w:t>
      </w:r>
      <w:r w:rsidR="00B40C7D">
        <w:rPr>
          <w:rFonts w:asciiTheme="majorHAnsi" w:hAnsiTheme="majorHAnsi" w:cs="Times"/>
          <w:color w:val="000000" w:themeColor="text1"/>
          <w:lang w:val="en-US"/>
        </w:rPr>
        <w:fldChar w:fldCharType="begin" w:fldLock="1"/>
      </w:r>
      <w:r w:rsidR="005C4FF0">
        <w:rPr>
          <w:rFonts w:asciiTheme="majorHAnsi" w:hAnsiTheme="majorHAnsi" w:cs="Times"/>
          <w:color w:val="000000" w:themeColor="text1"/>
          <w:lang w:val="en-US"/>
        </w:rPr>
        <w:instrText>ADDIN CSL_CITATION { "citationItems" : [ { "id" : "ITEM-1", "itemData" : { "DOI" : "10.1016/j.tree.2017.01.003", "ISSN" : "01695347", "PMID" : "28215448", "abstract" : "Despite a conceptual understanding that evolution and species interactions are inextricably linked, it remains challenging to study ecological and evolutionary dynamics together over long temporal scales. In this review, we argue that, despite inherent challenges associated with reconstructing historical processes, the interplay of ecology and evolution is central to our understanding of macroevolution and community coexistence, and cannot be safely ignored in community and comparative phylogenetic studies. We highlight new research avenues that foster greater consideration of both ecological and evolutionary dynamics as processes that occur along branches of phylogenetic trees. By promoting new ways forward using this perspective, we hope to inspire further integration that creatively co-utilizes phylogenies and ecological data to study eco-evolutionary dynamics over time and space.", "author" : [ { "dropping-particle" : "", "family" : "Weber", "given" : "Marjorie G.", "non-dropping-particle" : "", "parse-names" : false, "suffix" : "" }, { "dropping-particle" : "", "family" : "Wagner", "given" : "Catherine E.", "non-dropping-particle" : "", "parse-names" : false, "suffix" : "" }, { "dropping-particle" : "", "family" : "Best", "given" : "Rebecca J.", "non-dropping-particle" : "", "parse-names" : false, "suffix" : "" }, { "dropping-particle" : "", "family" : "Harmon", "given" : "Luke J.", "non-dropping-particle" : "", "parse-names" : false, "suffix" : "" }, { "dropping-particle" : "", "family" : "Matthews", "given" : "Blake", "non-dropping-particle" : "", "parse-names" : false, "suffix" : "" } ], "container-title" : "Trends in Ecology and Evolution", "id" : "ITEM-1", "issue" : "4", "issued" : { "date-parts" : [ [ "2017" ] ] }, "page" : "291-304", "publisher" : "Elsevier Ltd", "title" : "Evolution in a Community Context: On Integrating Ecological Interactions and Macroevolution", "type" : "article-journal", "volume" : "32" }, "uris" : [ "http://www.mendeley.com/documents/?uuid=1d27642d-e663-4670-9305-8edf364bba45" ] } ], "mendeley" : { "formattedCitation" : "(Weber, Wagner, Best, Harmon, &amp; Matthews, 2017)", "manualFormatting" : "Weber, Wagner, Best, Harmon, &amp; Matthews (2017)", "plainTextFormattedCitation" : "(Weber, Wagner, Best, Harmon, &amp; Matthews, 2017)", "previouslyFormattedCitation" : "(Weber, Wagner, Best, Harmon, &amp; Matthews, 2017)" }, "properties" : { "noteIndex" : 0 }, "schema" : "https://github.com/citation-style-language/schema/raw/master/csl-citation.json" }</w:instrText>
      </w:r>
      <w:r w:rsidR="00B40C7D">
        <w:rPr>
          <w:rFonts w:asciiTheme="majorHAnsi" w:hAnsiTheme="majorHAnsi" w:cs="Times"/>
          <w:color w:val="000000" w:themeColor="text1"/>
          <w:lang w:val="en-US"/>
        </w:rPr>
        <w:fldChar w:fldCharType="separate"/>
      </w:r>
      <w:r w:rsidR="00B40C7D" w:rsidRPr="00B40C7D">
        <w:rPr>
          <w:rFonts w:asciiTheme="majorHAnsi" w:hAnsiTheme="majorHAnsi" w:cs="Times"/>
          <w:noProof/>
          <w:color w:val="000000" w:themeColor="text1"/>
          <w:lang w:val="en-US"/>
        </w:rPr>
        <w:t>Weber, Wagner, Best, Harmon, &amp; Matthe</w:t>
      </w:r>
      <w:r w:rsidR="00B40C7D">
        <w:rPr>
          <w:rFonts w:asciiTheme="majorHAnsi" w:hAnsiTheme="majorHAnsi" w:cs="Times"/>
          <w:noProof/>
          <w:color w:val="000000" w:themeColor="text1"/>
          <w:lang w:val="en-US"/>
        </w:rPr>
        <w:t>ws (</w:t>
      </w:r>
      <w:r w:rsidR="00B40C7D" w:rsidRPr="00B40C7D">
        <w:rPr>
          <w:rFonts w:asciiTheme="majorHAnsi" w:hAnsiTheme="majorHAnsi" w:cs="Times"/>
          <w:noProof/>
          <w:color w:val="000000" w:themeColor="text1"/>
          <w:lang w:val="en-US"/>
        </w:rPr>
        <w:t>2017)</w:t>
      </w:r>
      <w:r w:rsidR="00B40C7D">
        <w:rPr>
          <w:rFonts w:asciiTheme="majorHAnsi" w:hAnsiTheme="majorHAnsi" w:cs="Times"/>
          <w:color w:val="000000" w:themeColor="text1"/>
          <w:lang w:val="en-US"/>
        </w:rPr>
        <w:fldChar w:fldCharType="end"/>
      </w:r>
      <w:r w:rsidR="000C2B71" w:rsidRPr="00BB2E49">
        <w:rPr>
          <w:rFonts w:asciiTheme="majorHAnsi" w:hAnsiTheme="majorHAnsi" w:cs="Times"/>
          <w:color w:val="000000" w:themeColor="text1"/>
          <w:lang w:val="en-US"/>
        </w:rPr>
        <w:t>)</w:t>
      </w:r>
      <w:r w:rsidR="007A1C2D" w:rsidRPr="00BB2E49">
        <w:rPr>
          <w:rFonts w:asciiTheme="majorHAnsi" w:hAnsiTheme="majorHAnsi" w:cs="Times New Roman"/>
          <w:color w:val="000000" w:themeColor="text1"/>
        </w:rPr>
        <w:t>,</w:t>
      </w:r>
      <w:r w:rsidR="00BC6525">
        <w:rPr>
          <w:rFonts w:asciiTheme="majorHAnsi" w:hAnsiTheme="majorHAnsi" w:cs="Times New Roman"/>
          <w:color w:val="000000" w:themeColor="text1"/>
        </w:rPr>
        <w:t xml:space="preserve"> que foram</w:t>
      </w:r>
      <w:r w:rsidR="007A1C2D" w:rsidRPr="00BB2E49">
        <w:rPr>
          <w:rFonts w:asciiTheme="majorHAnsi" w:hAnsiTheme="majorHAnsi" w:cs="Times New Roman"/>
          <w:color w:val="000000" w:themeColor="text1"/>
        </w:rPr>
        <w:t xml:space="preserve"> </w:t>
      </w:r>
      <w:r w:rsidR="000C2B71" w:rsidRPr="00BB2E49">
        <w:rPr>
          <w:rFonts w:asciiTheme="majorHAnsi" w:hAnsiTheme="majorHAnsi" w:cs="Times New Roman"/>
          <w:color w:val="000000" w:themeColor="text1"/>
        </w:rPr>
        <w:t xml:space="preserve">revisadas por </w:t>
      </w:r>
      <w:r w:rsidR="00435373">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"ITEM-1",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"manualFormatting" : "Johnson &amp; Stinchcombe (2007)", "plainTextFormattedCitation" : "(Johnson &amp; Stinchcombe, 2007)", "previouslyFormattedCitation" : "(Johnson &amp; Stinchcombe, 2007)" }, "properties" : { "noteIndex" : 0 }, "schema" : "https://github.com/citation-style-language/schema/raw/master/csl-citation.json" }</w:instrText>
      </w:r>
      <w:r w:rsidR="00435373">
        <w:rPr>
          <w:rFonts w:asciiTheme="majorHAnsi" w:hAnsiTheme="majorHAnsi" w:cs="Times New Roman"/>
          <w:color w:val="000000" w:themeColor="text1"/>
        </w:rPr>
        <w:fldChar w:fldCharType="separate"/>
      </w:r>
      <w:r w:rsidR="00435373" w:rsidRPr="00435373">
        <w:rPr>
          <w:rFonts w:asciiTheme="majorHAnsi" w:hAnsiTheme="majorHAnsi" w:cs="Times New Roman"/>
          <w:noProof/>
          <w:color w:val="000000" w:themeColor="text1"/>
        </w:rPr>
        <w:t>Johnson &amp; Stinch</w:t>
      </w:r>
      <w:r w:rsidR="00435373">
        <w:rPr>
          <w:rFonts w:asciiTheme="majorHAnsi" w:hAnsiTheme="majorHAnsi" w:cs="Times New Roman"/>
          <w:noProof/>
          <w:color w:val="000000" w:themeColor="text1"/>
        </w:rPr>
        <w:t>combe</w:t>
      </w:r>
      <w:r w:rsidR="00435373" w:rsidRPr="00435373">
        <w:rPr>
          <w:rFonts w:asciiTheme="majorHAnsi" w:hAnsiTheme="majorHAnsi" w:cs="Times New Roman"/>
          <w:noProof/>
          <w:color w:val="000000" w:themeColor="text1"/>
        </w:rPr>
        <w:t xml:space="preserve"> </w:t>
      </w:r>
      <w:r w:rsidR="00435373">
        <w:rPr>
          <w:rFonts w:asciiTheme="majorHAnsi" w:hAnsiTheme="majorHAnsi" w:cs="Times New Roman"/>
          <w:noProof/>
          <w:color w:val="000000" w:themeColor="text1"/>
        </w:rPr>
        <w:t>(</w:t>
      </w:r>
      <w:r w:rsidR="00435373" w:rsidRPr="00435373">
        <w:rPr>
          <w:rFonts w:asciiTheme="majorHAnsi" w:hAnsiTheme="majorHAnsi" w:cs="Times New Roman"/>
          <w:noProof/>
          <w:color w:val="000000" w:themeColor="text1"/>
        </w:rPr>
        <w:t>2007)</w:t>
      </w:r>
      <w:r w:rsidR="00435373">
        <w:rPr>
          <w:rFonts w:asciiTheme="majorHAnsi" w:hAnsiTheme="majorHAnsi" w:cs="Times New Roman"/>
          <w:color w:val="000000" w:themeColor="text1"/>
        </w:rPr>
        <w:fldChar w:fldCharType="end"/>
      </w:r>
      <w:r w:rsidR="007A1C2D" w:rsidRPr="00BB2E49">
        <w:rPr>
          <w:rFonts w:asciiTheme="majorHAnsi" w:hAnsiTheme="majorHAnsi" w:cs="Times"/>
          <w:color w:val="000000" w:themeColor="text1"/>
          <w:lang w:val="en-US"/>
        </w:rPr>
        <w:t>,</w:t>
      </w:r>
      <w:r w:rsidR="00482BE0" w:rsidRPr="00BB2E49">
        <w:rPr>
          <w:rFonts w:asciiTheme="majorHAnsi" w:hAnsiTheme="majorHAnsi" w:cs="Times"/>
          <w:color w:val="000000" w:themeColor="text1"/>
          <w:lang w:val="en-US"/>
        </w:rPr>
        <w:t xml:space="preserve"> </w:t>
      </w:r>
      <w:r w:rsidR="00435373">
        <w:rPr>
          <w:rFonts w:asciiTheme="majorHAnsi" w:hAnsiTheme="majorHAnsi" w:cs="Times"/>
          <w:color w:val="000000" w:themeColor="text1"/>
          <w:lang w:val="en-US"/>
        </w:rPr>
        <w:fldChar w:fldCharType="begin" w:fldLock="1"/>
      </w:r>
      <w:r w:rsidR="00435373">
        <w:rPr>
          <w:rFonts w:asciiTheme="majorHAnsi" w:hAnsiTheme="majorHAnsi" w:cs="Times"/>
          <w:color w:val="000000" w:themeColor="text1"/>
          <w:lang w:val="en-US"/>
        </w:rPr>
        <w:instrText>ADDIN CSL_CITATION { "citationItems" : [ { "id" : "ITEM-1", "itemData" : { "DOI" : "10.1016/j.tree.2008.02.007", "ISBN" : "0169-5347 (Print)\\r0169-5347 (Linking)", "ISSN" : "01695347", "PMID" : "18439707", "abstract" : "Research on the interactions between evolutionary and ecological dynamics has largely focused on local spatial scales and on relatively simple ecological communities. However, recent work demonstrates that dispersal can drastically alter the interplay between ecological and evolutionary dynamics, often in unexpected ways. We argue that a dispersal-centered synthesis of metacommunity ecology and evolution is necessary to make further progress in this important area of research. We demonstrate that such an approach generates several novel outcomes and substantially enhances understanding of both ecological and evolutionary phenomena in three core research areas at the interface of ecology and evolution. ?? 2008 Elsevier Ltd. All rights reserved.", "author" : [ { "dropping-particle" : "", "family" : "Urban", "given" : "Mark C.", "non-dropping-particle" : "", "parse-names" : false, "suffix" : "" }, { "dropping-particle" : "", "family" : "Leibold", "given" : "Mathew a.", "non-dropping-particle" : "", "parse-names" : false, "suffix" : "" }, { "dropping-particle" : "", "family" : "Amarasekare", "given" : "Priyanga", "non-dropping-particle" : "", "parse-names" : false, "suffix" : "" }, { "dropping-particle" : "", "family" : "Meester", "given" : "Luc", "non-dropping-particle" : "De", "parse-names" : false, "suffix" : "" }, { "dropping-particle" : "", "family" : "Gomulkiewicz", "given" : "Richard", "non-dropping-particle" : "", "parse-names" : false, "suffix" : "" }, { "dropping-particle" : "", "family" : "Hochberg", "given" : "Michael E.", "non-dropping-particle" : "", "parse-names" : false, "suffix" : "" }, { "dropping-particle" : "", "family" : "Klausmeier", "given" : "Christopher a.", "non-dropping-particle" : "", "parse-names" : false, "suffix" : "" }, { "dropping-particle" : "", "family" : "Loeuille", "given" : "Nicolas", "non-dropping-particle" : "", "parse-names" : false, "suffix" : "" }, { "dropping-particle" : "", "family" : "Mazancourt", "given" : "Claire", "non-dropping-particle" : "de", "parse-names" : false, "suffix" : "" }, { "dropping-particle" : "", "family" : "Norberg", "given" : "Jon", "non-dropping-particle" : "", "parse-names" : false, "suffix" : "" }, { "dropping-particle" : "", "family" : "Pantel", "given" : "Jelena H.", "non-dropping-particle" : "", "parse-names" : false, "suffix" : "" }, { "dropping-particle" : "", "family" : "Strauss", "given" : "Sharon Y.", "non-dropping-particle" : "", "parse-names" : false, "suffix" : "" }, { "dropping-particle" : "", "family" : "Vellend", "given" : "Mark", "non-dropping-particle" : "", "parse-names" : false, "suffix" : "" }, { "dropping-particle" : "", "family" : "Wade", "given" : "Michael J.", "non-dropping-particle" : "", "parse-names" : false, "suffix" : "" } ], "container-title" : "Trends in Ecology and Evolution", "id" : "ITEM-1", "issue" : "6", "issued" : { "date-parts" : [ [ "2008" ] ] }, "page" : "311-317", "title" : "The evolutionary ecology of metacommunities", "type" : "article-journal", "volume" : "23" }, "uris" : [ "http://www.mendeley.com/documents/?uuid=36686de5-f915-48b0-bd9a-a4c7678dc9fe" ] } ], "mendeley" : { "formattedCitation" : "(Urban et al., 2008)", "manualFormatting" : " Urban et al. (2008)", "plainTextFormattedCitation" : "(Urban et al., 2008)", "previouslyFormattedCitation" : "(Urban et al., 2008)" }, "properties" : { "noteIndex" : 0 }, "schema" : "https://github.com/citation-style-language/schema/raw/master/csl-citation.json" }</w:instrText>
      </w:r>
      <w:r w:rsidR="00435373">
        <w:rPr>
          <w:rFonts w:asciiTheme="majorHAnsi" w:hAnsiTheme="majorHAnsi" w:cs="Times"/>
          <w:color w:val="000000" w:themeColor="text1"/>
          <w:lang w:val="en-US"/>
        </w:rPr>
        <w:fldChar w:fldCharType="separate"/>
      </w:r>
      <w:r w:rsidR="00435373">
        <w:rPr>
          <w:rFonts w:asciiTheme="majorHAnsi" w:hAnsiTheme="majorHAnsi" w:cs="Times"/>
          <w:noProof/>
          <w:color w:val="000000" w:themeColor="text1"/>
          <w:lang w:val="en-US"/>
        </w:rPr>
        <w:t xml:space="preserve"> Urban et al.</w:t>
      </w:r>
      <w:r w:rsidR="00435373" w:rsidRPr="00435373">
        <w:rPr>
          <w:rFonts w:asciiTheme="majorHAnsi" w:hAnsiTheme="majorHAnsi" w:cs="Times"/>
          <w:noProof/>
          <w:color w:val="000000" w:themeColor="text1"/>
          <w:lang w:val="en-US"/>
        </w:rPr>
        <w:t xml:space="preserve"> </w:t>
      </w:r>
      <w:r w:rsidR="00435373">
        <w:rPr>
          <w:rFonts w:asciiTheme="majorHAnsi" w:hAnsiTheme="majorHAnsi" w:cs="Times"/>
          <w:noProof/>
          <w:color w:val="000000" w:themeColor="text1"/>
          <w:lang w:val="en-US"/>
        </w:rPr>
        <w:t>(</w:t>
      </w:r>
      <w:r w:rsidR="00435373" w:rsidRPr="00435373">
        <w:rPr>
          <w:rFonts w:asciiTheme="majorHAnsi" w:hAnsiTheme="majorHAnsi" w:cs="Times"/>
          <w:noProof/>
          <w:color w:val="000000" w:themeColor="text1"/>
          <w:lang w:val="en-US"/>
        </w:rPr>
        <w:t>2008)</w:t>
      </w:r>
      <w:r w:rsidR="00435373">
        <w:rPr>
          <w:rFonts w:asciiTheme="majorHAnsi" w:hAnsiTheme="majorHAnsi" w:cs="Times"/>
          <w:color w:val="000000" w:themeColor="text1"/>
          <w:lang w:val="en-US"/>
        </w:rPr>
        <w:fldChar w:fldCharType="end"/>
      </w:r>
      <w:r w:rsidR="007A1C2D" w:rsidRPr="00E632CA">
        <w:rPr>
          <w:rFonts w:asciiTheme="majorHAnsi" w:hAnsiTheme="majorHAnsi" w:cs="Times"/>
          <w:color w:val="000000" w:themeColor="text1"/>
          <w:lang w:val="en-US"/>
        </w:rPr>
        <w:t xml:space="preserve"> e </w:t>
      </w:r>
      <w:r w:rsidR="00435373">
        <w:rPr>
          <w:rFonts w:asciiTheme="majorHAnsi" w:hAnsiTheme="majorHAnsi" w:cs="Times"/>
          <w:color w:val="000000" w:themeColor="text1"/>
          <w:lang w:val="en-US"/>
        </w:rPr>
        <w:fldChar w:fldCharType="begin" w:fldLock="1"/>
      </w:r>
      <w:r w:rsidR="00B40C7D">
        <w:rPr>
          <w:rFonts w:asciiTheme="majorHAnsi" w:hAnsiTheme="majorHAnsi" w:cs="Times"/>
          <w:color w:val="000000" w:themeColor="text1"/>
          <w:lang w:val="en-US"/>
        </w:rPr>
        <w:instrText>ADDIN CSL_CITATION { "citationItems" : [ { "id" : "ITEM-1", "itemData" : { "DOI" : "10.1098/rstb.2009.0012", "ISBN" : "1471-2970 (Electronic)\\n0962-8436 (Linking)", "ISSN" : "0962-8436", "PMID" : "19414476", "abstract" : "Interactions between natural selection and environmental change are well recognized and sit at the core of ecology and evolutionary biology. Reciprocal interactions between ecology and evolution, eco-evolutionary feedbacks, are less well studied, even though they may be critical for understanding the evolution of biological diversity, the structure of communities and the function of ecosystems. Eco-evolutionary feedbacks require that populations alter their environment (niche construction) and that those changes in the environment feed back to influence the subsequent evolution of the population. There is strong evidence that organisms influence their environment through predation, nutrient excretion and habitat modification, and that populations evolve in response to changes in their environment at time-scales congruent with ecological change (contemporary evolution). Here, we outline how the niche construction and contemporary evolution interact to alter the direction of evolution and the structure and function of communities and ecosystems. We then present five empirical systems that highlight important characteristics of eco-evolutionary feedbacks: rotifer-algae chemostats; alewife-zooplankton interactions in lakes; guppy life-history evolution and nutrient cycling in streams; avian seed predators and plants; and tree leaf chemistry and soil processes. The alewife-zooplankton system provides the most complete evidence for eco-evolutionary feedbacks, but other systems highlight the potential for eco-evolutionary feedbacks in a wide variety of natural systems.", "author" : [ { "dropping-particle" : "", "family" : "Post", "given" : "D. M.", "non-dropping-particle" : "", "parse-names" : false, "suffix" : "" }, { "dropping-particle" : "", "family" : "Palkovacs", "given" : "E. P.", "non-dropping-particle" : "", "parse-names" : false, "suffix" : "" } ], "container-title" : "Philosophical Transactions of the Royal Society B: Biological Sciences", "id" : "ITEM-1", "issue" : "1523", "issued" : { "date-parts" : [ [ "2009" ] ] }, "page" : "1629-1640", "title" : "Eco-evolutionary feedbacks in community and ecosystem ecology: interactions between the ecological theatre and the evolutionary play", "type" : "article-journal", "volume" : "364" }, "uris" : [ "http://www.mendeley.com/documents/?uuid=59503a53-5df4-43e4-9503-d76e823c5f0d" ] } ], "mendeley" : { "formattedCitation" : "(Post &amp; Palkovacs, 2009)", "manualFormatting" : "Post &amp; Palkovacs (2009)", "plainTextFormattedCitation" : "(Post &amp; Palkovacs, 2009)", "previouslyFormattedCitation" : "(Post &amp; Palkovacs, 2009)" }, "properties" : { "noteIndex" : 0 }, "schema" : "https://github.com/citation-style-language/schema/raw/master/csl-citation.json" }</w:instrText>
      </w:r>
      <w:r w:rsidR="00435373">
        <w:rPr>
          <w:rFonts w:asciiTheme="majorHAnsi" w:hAnsiTheme="majorHAnsi" w:cs="Times"/>
          <w:color w:val="000000" w:themeColor="text1"/>
          <w:lang w:val="en-US"/>
        </w:rPr>
        <w:fldChar w:fldCharType="separate"/>
      </w:r>
      <w:r w:rsidR="00435373">
        <w:rPr>
          <w:rFonts w:asciiTheme="majorHAnsi" w:hAnsiTheme="majorHAnsi" w:cs="Times"/>
          <w:noProof/>
          <w:color w:val="000000" w:themeColor="text1"/>
          <w:lang w:val="en-US"/>
        </w:rPr>
        <w:t>Post &amp; Palkovacs</w:t>
      </w:r>
      <w:r w:rsidR="00435373" w:rsidRPr="00435373">
        <w:rPr>
          <w:rFonts w:asciiTheme="majorHAnsi" w:hAnsiTheme="majorHAnsi" w:cs="Times"/>
          <w:noProof/>
          <w:color w:val="000000" w:themeColor="text1"/>
          <w:lang w:val="en-US"/>
        </w:rPr>
        <w:t xml:space="preserve"> </w:t>
      </w:r>
      <w:r w:rsidR="00435373">
        <w:rPr>
          <w:rFonts w:asciiTheme="majorHAnsi" w:hAnsiTheme="majorHAnsi" w:cs="Times"/>
          <w:noProof/>
          <w:color w:val="000000" w:themeColor="text1"/>
          <w:lang w:val="en-US"/>
        </w:rPr>
        <w:t>(</w:t>
      </w:r>
      <w:r w:rsidR="00435373" w:rsidRPr="00435373">
        <w:rPr>
          <w:rFonts w:asciiTheme="majorHAnsi" w:hAnsiTheme="majorHAnsi" w:cs="Times"/>
          <w:noProof/>
          <w:color w:val="000000" w:themeColor="text1"/>
          <w:lang w:val="en-US"/>
        </w:rPr>
        <w:t>2009)</w:t>
      </w:r>
      <w:r w:rsidR="00435373">
        <w:rPr>
          <w:rFonts w:asciiTheme="majorHAnsi" w:hAnsiTheme="majorHAnsi" w:cs="Times"/>
          <w:color w:val="000000" w:themeColor="text1"/>
          <w:lang w:val="en-US"/>
        </w:rPr>
        <w:fldChar w:fldCharType="end"/>
      </w:r>
      <w:r w:rsidR="00060C6B" w:rsidRPr="00E632CA">
        <w:rPr>
          <w:rFonts w:asciiTheme="majorHAnsi" w:hAnsiTheme="majorHAnsi" w:cs="Times"/>
          <w:color w:val="000000" w:themeColor="text1"/>
          <w:lang w:val="en-US"/>
        </w:rPr>
        <w:t>.</w:t>
      </w:r>
      <w:r w:rsidR="00060C6B">
        <w:rPr>
          <w:rFonts w:asciiTheme="majorHAnsi" w:hAnsiTheme="majorHAnsi" w:cs="Times"/>
          <w:color w:val="000000" w:themeColor="text1"/>
          <w:lang w:val="en-US"/>
        </w:rPr>
        <w:t xml:space="preserve"> Entretanto, </w:t>
      </w:r>
      <w:r w:rsidR="000C2B71" w:rsidRPr="00E44048">
        <w:rPr>
          <w:rFonts w:asciiTheme="majorHAnsi" w:hAnsiTheme="majorHAnsi" w:cs="Times New Roman"/>
          <w:color w:val="000000" w:themeColor="text1"/>
        </w:rPr>
        <w:t xml:space="preserve">o estudo do impacto do distúrbio na dinâmica das estratégias de vida não é expressivo (ou não ocorre) em nenhuma das abordagens. Neste trabalho, utilizamos um modelo baseado em indivíduo para criar cenários em que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000C2B71" w:rsidRPr="00E44048">
        <w:rPr>
          <w:rFonts w:asciiTheme="majorHAnsi" w:hAnsiTheme="majorHAnsi" w:cs="Times New Roman"/>
          <w:i/>
          <w:color w:val="000000" w:themeColor="text1"/>
        </w:rPr>
        <w:t>trade-off</w:t>
      </w:r>
      <w:r w:rsidR="000C2B71" w:rsidRPr="00E44048">
        <w:rPr>
          <w:rFonts w:asciiTheme="majorHAnsi" w:hAnsiTheme="majorHAnsi" w:cs="Times New Roman"/>
          <w:color w:val="000000" w:themeColor="text1"/>
        </w:rPr>
        <w:t xml:space="preserve"> entre </w:t>
      </w:r>
      <w:r w:rsidR="000C2B71" w:rsidRPr="00E44048">
        <w:rPr>
          <w:rFonts w:asciiTheme="majorHAnsi" w:hAnsiTheme="majorHAnsi"/>
          <w:color w:val="000000" w:themeColor="text1"/>
        </w:rPr>
        <w:t>longevidade e fecundidade</w:t>
      </w:r>
      <w:r w:rsidR="000C2B71" w:rsidRPr="00E44048">
        <w:rPr>
          <w:rFonts w:asciiTheme="majorHAnsi" w:hAnsiTheme="majorHAnsi" w:cs="Times New Roman"/>
          <w:color w:val="000000" w:themeColor="text1"/>
        </w:rPr>
        <w:t>. A adaptação é possível quando há variação intraespecífica em relação às estratégias de vida, que surgem em uma população por meio de mutação, e a exclusão competitiva de populações pode ocorrer quando há competição entre indivíduos de espécies distintas pelo recurso comum. Ainda que estudar a ocorrência de distúrbio seja de grande interesse nos dias atuais</w:t>
      </w:r>
      <w:r w:rsidR="001203B2">
        <w:rPr>
          <w:rFonts w:asciiTheme="majorHAnsi" w:hAnsiTheme="majorHAnsi" w:cs="Times New Roman"/>
          <w:color w:val="000000" w:themeColor="text1"/>
        </w:rPr>
        <w:t xml:space="preserve"> </w:t>
      </w:r>
      <w:r w:rsidR="00CE3256">
        <w:rPr>
          <w:rFonts w:asciiTheme="majorHAnsi" w:hAnsiTheme="majorHAnsi" w:cs="Times New Roman"/>
          <w:color w:val="000000" w:themeColor="text1"/>
        </w:rPr>
        <w:fldChar w:fldCharType="begin" w:fldLock="1"/>
      </w:r>
      <w:r w:rsidR="007944A2">
        <w:rPr>
          <w:rFonts w:asciiTheme="majorHAnsi" w:hAnsiTheme="majorHAnsi" w:cs="Times New Roman"/>
          <w:color w:val="000000" w:themeColor="text1"/>
        </w:rPr>
        <w:instrText>ADDIN CSL_CITATION { "citationItems" : [ { "id" : "ITEM-1", "itemData" : { "DOI" : "doi:10.1890/10-0097.1", "ISBN" : "0012-9658", "ISSN" : "0012-9658", "PMID" : "21058545", "abstract" : "Disturbance regimes are changing rapidly, and the consequences of such changes for ecosystems and linked social-ecological systems will be profound. This paper synthesizes current understanding of disturbance with an emphasis on fundamental contributions to contemporary landscape and ecosystem ecology, then identifies future research priorities. Studies of disturbance led to insights about heterogeneity, scale, and thresholds in space and time and catalyzed new paradigms in ecology. Because they create vegetation patterns, disturbances also establish spatial patterns of many ecosystem processes on the landscape. Drivers of global change will produce new spatial patterns, altered disturbance regimes, novel trajectories of change, and surprises. Future disturbances will continue to provide valuable opportunities for studying pattern\u2013process interactions. Changing disturbance regimes will produce acute changes in ecosystems and ecosystem services over the short (years to decades) and long term (centuries and beyond). Future research should address questions related to (1) disturbances as catalysts of rapid ecological change, (2) interactions among disturbances, (3) relationships between disturbance and society, especially the intersection of land use and disturbance, and (4) feedbacks from disturbance to other global drivers. Ecologists should make a renewed and concerted effort to understand and anticipate the causes and consequences of changing disturbance regimes.", "author" : [ { "dropping-particle" : "", "family" : "Turner", "given" : "Mg", "non-dropping-particle" : "", "parse-names" : false, "suffix" : "" } ], "container-title" : "Ecology", "id" : "ITEM-1", "issue" : "March", "issued" : { "date-parts" : [ [ "2010" ] ] }, "page" : "2833-2849", "title" : "Disturbance and landscape dynamics in a changing world", "type" : "article-journal", "volume" : "91" }, "uris" : [ "http://www.mendeley.com/documents/?uuid=00d914d4-40dc-40f4-8ff8-b3366d506d59" ] } ], "mendeley" : { "formattedCitation" : "(Turner, 2010)", "plainTextFormattedCitation" : "(Turner, 2010)", "previouslyFormattedCitation" : "(Turner, 2010)" }, "properties" : { "noteIndex" : 0 }, "schema" : "https://github.com/citation-style-language/schema/raw/master/csl-citation.json" }</w:instrText>
      </w:r>
      <w:r w:rsidR="00CE3256">
        <w:rPr>
          <w:rFonts w:asciiTheme="majorHAnsi" w:hAnsiTheme="majorHAnsi" w:cs="Times New Roman"/>
          <w:color w:val="000000" w:themeColor="text1"/>
        </w:rPr>
        <w:fldChar w:fldCharType="separate"/>
      </w:r>
      <w:r w:rsidR="00CE3256" w:rsidRPr="00CE3256">
        <w:rPr>
          <w:rFonts w:asciiTheme="majorHAnsi" w:hAnsiTheme="majorHAnsi" w:cs="Times New Roman"/>
          <w:noProof/>
          <w:color w:val="000000" w:themeColor="text1"/>
        </w:rPr>
        <w:t>(Turner, 2010)</w:t>
      </w:r>
      <w:r w:rsidR="00CE32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há inconsistências e conflitos entre resultados advindos da Ecologia e da Biologia Evolutiva quanto ao impacto do distúrbio na dinâmica e na estrutura de populações e comunidades.</w:t>
      </w:r>
      <w:r w:rsidR="004413EC" w:rsidRPr="004413EC">
        <w:rPr>
          <w:rFonts w:asciiTheme="majorHAnsi" w:hAnsiTheme="majorHAnsi" w:cs="Times New Roman"/>
          <w:color w:val="000000" w:themeColor="text1"/>
        </w:rPr>
        <w:t xml:space="preserve"> </w:t>
      </w:r>
      <w:r w:rsidR="00EF4849">
        <w:rPr>
          <w:rFonts w:asciiTheme="majorHAnsi" w:hAnsiTheme="majorHAnsi" w:cs="Times New Roman"/>
          <w:color w:val="000000" w:themeColor="text1"/>
        </w:rPr>
        <w:t>Est</w:t>
      </w:r>
      <w:r w:rsidR="004413EC">
        <w:rPr>
          <w:rFonts w:asciiTheme="majorHAnsi" w:hAnsiTheme="majorHAnsi" w:cs="Times New Roman"/>
          <w:color w:val="000000" w:themeColor="text1"/>
        </w:rPr>
        <w:t>e estudo aborda a relação entre distúrbio e estratégias de vida em um arcabouço que integra dinâmicas ecológicas e evolutivas na tentativa de resolver parte dos conflitos associados</w:t>
      </w:r>
      <w:r w:rsidR="005436E6">
        <w:rPr>
          <w:rFonts w:asciiTheme="majorHAnsi" w:hAnsiTheme="majorHAnsi" w:cs="Times New Roman"/>
          <w:color w:val="000000" w:themeColor="text1"/>
        </w:rPr>
        <w:t xml:space="preserve"> à</w:t>
      </w:r>
      <w:r w:rsidR="007645CF">
        <w:rPr>
          <w:rFonts w:asciiTheme="majorHAnsi" w:hAnsiTheme="majorHAnsi" w:cs="Times New Roman"/>
          <w:color w:val="000000" w:themeColor="text1"/>
        </w:rPr>
        <w:t xml:space="preserve"> segregação desses processos.</w:t>
      </w:r>
    </w:p>
    <w:p w14:paraId="1592EE51" w14:textId="77777777" w:rsidR="00582A11" w:rsidRDefault="00582A11" w:rsidP="000C2B71">
      <w:pPr>
        <w:ind w:firstLine="720"/>
        <w:contextualSpacing/>
        <w:jc w:val="both"/>
        <w:rPr>
          <w:rFonts w:asciiTheme="majorHAnsi" w:hAnsiTheme="majorHAnsi" w:cs="Times New Roman"/>
          <w:color w:val="000000" w:themeColor="text1"/>
        </w:rPr>
      </w:pPr>
    </w:p>
    <w:p w14:paraId="40CD61E2" w14:textId="77777777" w:rsidR="00582A11" w:rsidRDefault="00582A11" w:rsidP="000C2B71">
      <w:pPr>
        <w:ind w:firstLine="720"/>
        <w:contextualSpacing/>
        <w:jc w:val="both"/>
        <w:rPr>
          <w:rFonts w:asciiTheme="majorHAnsi" w:hAnsiTheme="majorHAnsi" w:cs="Times New Roman"/>
          <w:color w:val="000000" w:themeColor="text1"/>
        </w:rPr>
      </w:pPr>
    </w:p>
    <w:p w14:paraId="55F5A5EE" w14:textId="77777777" w:rsidR="000C2B71" w:rsidRDefault="000C2B71" w:rsidP="002B2033">
      <w:pPr>
        <w:contextualSpacing/>
        <w:jc w:val="both"/>
        <w:rPr>
          <w:rFonts w:asciiTheme="majorHAnsi" w:hAnsiTheme="majorHAnsi" w:cs="Times New Roman"/>
          <w:color w:val="000000" w:themeColor="text1"/>
        </w:rPr>
      </w:pPr>
    </w:p>
    <w:p w14:paraId="330A6D09" w14:textId="77777777" w:rsidR="00C762BF" w:rsidRDefault="00C762BF" w:rsidP="002B2033">
      <w:pPr>
        <w:contextualSpacing/>
        <w:jc w:val="both"/>
        <w:rPr>
          <w:rFonts w:asciiTheme="majorHAnsi" w:hAnsiTheme="majorHAnsi" w:cs="Times New Roman"/>
          <w:color w:val="000000" w:themeColor="text1"/>
        </w:rPr>
      </w:pPr>
    </w:p>
    <w:bookmarkStart w:id="8" w:name="_Toc487883789"/>
    <w:p w14:paraId="6D2161F1" w14:textId="35523162" w:rsidR="00C762BF" w:rsidRPr="00011943" w:rsidRDefault="00C762BF" w:rsidP="00C762BF">
      <w:pPr>
        <w:pStyle w:val="Heading1"/>
      </w:pPr>
      <w:r w:rsidRPr="00B77089">
        <w:lastRenderedPageBreak/>
        <mc:AlternateContent>
          <mc:Choice Requires="wps">
            <w:drawing>
              <wp:anchor distT="0" distB="0" distL="114300" distR="114300" simplePos="0" relativeHeight="251716608" behindDoc="0" locked="0" layoutInCell="1" allowOverlap="1" wp14:anchorId="78A8B54A" wp14:editId="7B3FCBDE">
                <wp:simplePos x="0" y="0"/>
                <wp:positionH relativeFrom="column">
                  <wp:posOffset>-976865</wp:posOffset>
                </wp:positionH>
                <wp:positionV relativeFrom="paragraph">
                  <wp:posOffset>350433</wp:posOffset>
                </wp:positionV>
                <wp:extent cx="7657580" cy="0"/>
                <wp:effectExtent l="0" t="0" r="13335" b="25400"/>
                <wp:wrapNone/>
                <wp:docPr id="48" name="Straight Connector 4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541FE" id="Straight Connector 4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BUMcf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17632" behindDoc="0" locked="0" layoutInCell="1" allowOverlap="1" wp14:anchorId="597D0ABE" wp14:editId="2D12080C">
                <wp:simplePos x="0" y="0"/>
                <wp:positionH relativeFrom="column">
                  <wp:posOffset>-976630</wp:posOffset>
                </wp:positionH>
                <wp:positionV relativeFrom="paragraph">
                  <wp:posOffset>-222250</wp:posOffset>
                </wp:positionV>
                <wp:extent cx="7655560" cy="2540"/>
                <wp:effectExtent l="0" t="0" r="40640" b="48260"/>
                <wp:wrapNone/>
                <wp:docPr id="51" name="Straight Connector 5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7FF01D" id="Straight Connector 51" o:spid="_x0000_s1026" style="position:absolute;flip:y;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DUUqQP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5</w:t>
      </w:r>
      <w:r w:rsidRPr="00D24BD2">
        <w:tab/>
      </w:r>
      <w:r>
        <w:rPr>
          <w:color w:val="000000" w:themeColor="text1"/>
        </w:rPr>
        <w:t>MATERIAL E MÉTODOS</w:t>
      </w:r>
      <w:bookmarkEnd w:id="8"/>
    </w:p>
    <w:p w14:paraId="34B7579B" w14:textId="77777777" w:rsidR="00C762BF" w:rsidRPr="005E1391" w:rsidRDefault="00C762BF" w:rsidP="00C762BF">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724F6C91" w14:textId="77777777" w:rsidR="00A564CF" w:rsidRPr="00233AB2" w:rsidRDefault="00A564CF" w:rsidP="00233AB2">
      <w:pPr>
        <w:pStyle w:val="p1"/>
        <w:spacing w:line="360" w:lineRule="auto"/>
        <w:ind w:hanging="426"/>
        <w:contextualSpacing/>
        <w:rPr>
          <w:rFonts w:asciiTheme="majorHAnsi" w:hAnsiTheme="majorHAnsi"/>
          <w:b/>
          <w:sz w:val="24"/>
          <w:szCs w:val="24"/>
        </w:rPr>
      </w:pPr>
    </w:p>
    <w:p w14:paraId="6C04E3B2" w14:textId="213BEBFD" w:rsidR="00A564CF" w:rsidRPr="007F7CAE" w:rsidRDefault="00B22569" w:rsidP="007F7CAE">
      <w:pPr>
        <w:pStyle w:val="Heading2"/>
      </w:pPr>
      <w:bookmarkStart w:id="9" w:name="_Toc487883790"/>
      <w:r w:rsidRPr="007F7CAE">
        <w:t>5</w:t>
      </w:r>
      <w:r w:rsidR="00A564CF" w:rsidRPr="007F7CAE">
        <w:t xml:space="preserve">.1 </w:t>
      </w:r>
      <w:r w:rsidR="00A564CF" w:rsidRPr="007F7CAE">
        <w:tab/>
      </w:r>
      <w:r w:rsidR="00A564CF" w:rsidRPr="005117BD">
        <w:rPr>
          <w:color w:val="000000" w:themeColor="text1"/>
        </w:rPr>
        <w:t>Descrição do modelo</w:t>
      </w:r>
      <w:bookmarkEnd w:id="9"/>
    </w:p>
    <w:p w14:paraId="12A00898" w14:textId="77777777" w:rsidR="00A564CF" w:rsidRPr="00233AB2" w:rsidRDefault="00A564CF" w:rsidP="00233AB2">
      <w:pPr>
        <w:pStyle w:val="p1"/>
        <w:spacing w:line="360" w:lineRule="auto"/>
        <w:contextualSpacing/>
        <w:rPr>
          <w:rFonts w:asciiTheme="majorHAnsi" w:hAnsiTheme="majorHAnsi"/>
          <w:sz w:val="24"/>
          <w:szCs w:val="24"/>
        </w:rPr>
      </w:pPr>
    </w:p>
    <w:p w14:paraId="20767C79" w14:textId="6305D325" w:rsidR="00A564CF" w:rsidRPr="00233AB2" w:rsidRDefault="00A564CF" w:rsidP="005A35AE">
      <w:pPr>
        <w:pStyle w:val="p1"/>
        <w:spacing w:line="360" w:lineRule="auto"/>
        <w:contextualSpacing/>
        <w:rPr>
          <w:rFonts w:asciiTheme="majorHAnsi" w:hAnsiTheme="majorHAnsi"/>
          <w:sz w:val="24"/>
          <w:szCs w:val="24"/>
        </w:rPr>
      </w:pPr>
      <w:r w:rsidRPr="00233AB2">
        <w:rPr>
          <w:rFonts w:asciiTheme="majorHAnsi" w:hAnsiTheme="majorHAnsi"/>
          <w:sz w:val="24"/>
          <w:szCs w:val="24"/>
        </w:rPr>
        <w:t>Desenvolvemos um Modelo Baseado em Indivíduo (</w:t>
      </w:r>
      <w:r w:rsidRPr="00233AB2">
        <w:rPr>
          <w:rFonts w:asciiTheme="majorHAnsi" w:hAnsiTheme="majorHAnsi"/>
          <w:i/>
          <w:sz w:val="24"/>
          <w:szCs w:val="24"/>
        </w:rPr>
        <w:t>IBM - Individual Based Model</w:t>
      </w:r>
      <w:r w:rsidRPr="00233AB2">
        <w:rPr>
          <w:rFonts w:asciiTheme="majorHAnsi" w:hAnsiTheme="majorHAnsi"/>
          <w:sz w:val="24"/>
          <w:szCs w:val="24"/>
        </w:rPr>
        <w:t xml:space="preserve">) não </w:t>
      </w:r>
      <w:r w:rsidRPr="000C5276">
        <w:rPr>
          <w:rFonts w:asciiTheme="majorHAnsi" w:hAnsiTheme="majorHAnsi"/>
          <w:sz w:val="24"/>
          <w:szCs w:val="24"/>
        </w:rPr>
        <w:t>espacializado utilizando o software R (</w:t>
      </w:r>
      <w:r w:rsidR="00B52025" w:rsidRPr="000C5276">
        <w:rPr>
          <w:rFonts w:asciiTheme="majorHAnsi" w:hAnsiTheme="majorHAnsi"/>
          <w:sz w:val="24"/>
          <w:szCs w:val="24"/>
        </w:rPr>
        <w:t xml:space="preserve">R Core Team, </w:t>
      </w:r>
      <w:r w:rsidR="005A35AE" w:rsidRPr="000C5276">
        <w:rPr>
          <w:rFonts w:asciiTheme="majorHAnsi" w:hAnsiTheme="majorHAnsi"/>
          <w:sz w:val="24"/>
          <w:szCs w:val="24"/>
        </w:rPr>
        <w:t>2016)</w:t>
      </w:r>
      <w:r w:rsidRPr="000C5276">
        <w:rPr>
          <w:rFonts w:asciiTheme="majorHAnsi" w:hAnsiTheme="majorHAnsi"/>
          <w:sz w:val="24"/>
          <w:szCs w:val="24"/>
        </w:rPr>
        <w:t>, com o qual foram simuladas comunidades com número de indivíduos constante. Cada simulação gerada pelo mode</w:t>
      </w:r>
      <w:r w:rsidR="000C5276" w:rsidRPr="000C5276">
        <w:rPr>
          <w:rFonts w:asciiTheme="majorHAnsi" w:hAnsiTheme="majorHAnsi"/>
          <w:sz w:val="24"/>
          <w:szCs w:val="24"/>
        </w:rPr>
        <w:t>lo corresponde a uma comunidade</w:t>
      </w:r>
      <w:r w:rsidRPr="000C5276">
        <w:rPr>
          <w:rFonts w:asciiTheme="majorHAnsi" w:hAnsiTheme="majorHAnsi"/>
          <w:sz w:val="24"/>
          <w:szCs w:val="24"/>
        </w:rPr>
        <w:t xml:space="preserve"> que passa por ciclos sucessivos</w:t>
      </w:r>
      <w:r w:rsidRPr="00233AB2">
        <w:rPr>
          <w:rFonts w:asciiTheme="majorHAnsi" w:hAnsiTheme="majorHAnsi"/>
          <w:sz w:val="24"/>
          <w:szCs w:val="24"/>
        </w:rPr>
        <w:t xml:space="preserve"> em que ocorre morte de indivíduos (que pode ser natural ou por distúrbio), produção de propágulos por meio de reprodução sexuada e recrutamento de novos indivíduos a partir do banco de propágulos. A longevidade e a fecundidade, atributos </w:t>
      </w:r>
      <w:r w:rsidR="00724E53">
        <w:rPr>
          <w:rFonts w:asciiTheme="majorHAnsi" w:hAnsiTheme="majorHAnsi"/>
          <w:sz w:val="24"/>
          <w:szCs w:val="24"/>
        </w:rPr>
        <w:t>representados respectivamente pela</w:t>
      </w:r>
      <w:r w:rsidRPr="00233AB2">
        <w:rPr>
          <w:rFonts w:asciiTheme="majorHAnsi" w:hAnsiTheme="majorHAnsi"/>
          <w:sz w:val="24"/>
          <w:szCs w:val="24"/>
        </w:rPr>
        <w:t xml:space="preserve"> pro</w:t>
      </w:r>
      <w:r w:rsidR="00724E53">
        <w:rPr>
          <w:rFonts w:asciiTheme="majorHAnsi" w:hAnsiTheme="majorHAnsi"/>
          <w:sz w:val="24"/>
          <w:szCs w:val="24"/>
        </w:rPr>
        <w:t xml:space="preserve">babilidade de sobrevivência e </w:t>
      </w:r>
      <w:commentRangeStart w:id="10"/>
      <w:r w:rsidR="00724E53">
        <w:rPr>
          <w:rFonts w:asciiTheme="majorHAnsi" w:hAnsiTheme="majorHAnsi"/>
          <w:sz w:val="24"/>
          <w:szCs w:val="24"/>
        </w:rPr>
        <w:t>pelo</w:t>
      </w:r>
      <w:r w:rsidRPr="00233AB2">
        <w:rPr>
          <w:rFonts w:asciiTheme="majorHAnsi" w:hAnsiTheme="majorHAnsi"/>
          <w:sz w:val="24"/>
          <w:szCs w:val="24"/>
        </w:rPr>
        <w:t xml:space="preserve"> número de gametas femininos que cada indivíduo produz por ciclo</w:t>
      </w:r>
      <w:commentRangeEnd w:id="10"/>
      <w:r w:rsidR="007640FC">
        <w:rPr>
          <w:rStyle w:val="CommentReference"/>
          <w:rFonts w:asciiTheme="minorHAnsi" w:hAnsiTheme="minorHAnsi" w:cstheme="minorBidi"/>
        </w:rPr>
        <w:commentReference w:id="10"/>
      </w:r>
      <w:r w:rsidRPr="00233AB2">
        <w:rPr>
          <w:rFonts w:asciiTheme="majorHAnsi" w:hAnsiTheme="majorHAnsi"/>
          <w:sz w:val="24"/>
          <w:szCs w:val="24"/>
        </w:rPr>
        <w:t>, estão correlacionadas negativamente (</w:t>
      </w:r>
      <w:r w:rsidRPr="00233AB2">
        <w:rPr>
          <w:rFonts w:asciiTheme="majorHAnsi" w:hAnsiTheme="majorHAnsi"/>
          <w:i/>
          <w:sz w:val="24"/>
          <w:szCs w:val="24"/>
        </w:rPr>
        <w:t>trade-off</w:t>
      </w:r>
      <w:r w:rsidRPr="00233AB2">
        <w:rPr>
          <w:rFonts w:asciiTheme="majorHAnsi" w:hAnsiTheme="majorHAnsi"/>
          <w:sz w:val="24"/>
          <w:szCs w:val="24"/>
        </w:rPr>
        <w:t>) e juntas compõem a estratégia de vida de um indivíduo. A estratégia é um caráter herdável e sua transmissão se dá de forma análoga a de genes quantitativos, em que o valor do atributo do filhote é a média do valor dos atributos dos parentais. Por fim, há mutação, que insere novas variantes de estratégias de vida nas populações.</w:t>
      </w:r>
    </w:p>
    <w:p w14:paraId="7C91EBD8" w14:textId="77777777"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Os parâmetros do modelo são: 1) riqueza inicial da comunidade, 2) abundância inicial das espécies, 3) número de ciclos rodados (contagem de tempo discreto), 4) número de gametas femininos produzidos por indivíduo a cada ciclo, 5) número máximo de gametas femininos que um indivíduo pode produzir no decorrer dos ciclos, 6) taxa de mutação, 7) identificação dos ciclos em que ocorrem eventos de distúrbio e 8) intensidade dos eventos de distúrbio.</w:t>
      </w:r>
    </w:p>
    <w:p w14:paraId="38054E67" w14:textId="77777777" w:rsidR="0059123E" w:rsidRDefault="00A564CF" w:rsidP="0059123E">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A probabilidade que um indivíduo tem de morrer a cada contagem de tempo discreto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oMath>
      <w:r w:rsidRPr="00233AB2">
        <w:rPr>
          <w:rFonts w:asciiTheme="majorHAnsi" w:hAnsiTheme="majorHAnsi"/>
          <w:sz w:val="24"/>
          <w:szCs w:val="24"/>
        </w:rPr>
        <w:t>) é calculada pela razão entre o número de gametas femininos produzidos pelo indivíduo por ciclo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233AB2">
        <w:rPr>
          <w:rFonts w:asciiTheme="majorHAnsi" w:hAnsiTheme="majorHAnsi"/>
          <w:sz w:val="24"/>
          <w:szCs w:val="24"/>
        </w:rPr>
        <w:t>) e o número total de gametas femininos que o indivíduo pode produzir no decorrer dos ciclos (</w:t>
      </w:r>
      <m:oMath>
        <m:r>
          <w:rPr>
            <w:rFonts w:ascii="Cambria Math" w:hAnsi="Cambria Math"/>
            <w:sz w:val="24"/>
            <w:szCs w:val="24"/>
          </w:rPr>
          <m:t>X</m:t>
        </m:r>
      </m:oMath>
      <w:r w:rsidRPr="00233AB2">
        <w:rPr>
          <w:rFonts w:asciiTheme="majorHAnsi" w:hAnsiTheme="majorHAnsi"/>
          <w:sz w:val="24"/>
          <w:szCs w:val="24"/>
        </w:rPr>
        <w:t>) (Equação 1). O número potencial máximo de gametas femininos produzidos na simulação é igual e invariável para todos os indivíduos da comunidade, o que delimita uma demanda conflitante (</w:t>
      </w:r>
      <w:r w:rsidRPr="00233AB2">
        <w:rPr>
          <w:rFonts w:asciiTheme="majorHAnsi" w:hAnsiTheme="majorHAnsi"/>
          <w:i/>
          <w:sz w:val="24"/>
          <w:szCs w:val="24"/>
        </w:rPr>
        <w:t>trade-off</w:t>
      </w:r>
      <w:r w:rsidRPr="00233AB2">
        <w:rPr>
          <w:rFonts w:asciiTheme="majorHAnsi" w:hAnsiTheme="majorHAnsi"/>
          <w:sz w:val="24"/>
          <w:szCs w:val="24"/>
        </w:rPr>
        <w:t xml:space="preserve">) entre a probabilidade de morte (longevidade) e o número de gametas produzidos por ciclo (fecundidade). Assim, a probabilidade de morte de um indivíduo </w:t>
      </w:r>
      <w:r w:rsidRPr="00233AB2">
        <w:rPr>
          <w:rFonts w:asciiTheme="majorHAnsi" w:hAnsiTheme="majorHAnsi"/>
          <w:sz w:val="24"/>
          <w:szCs w:val="24"/>
        </w:rPr>
        <w:lastRenderedPageBreak/>
        <w:t>a cada ciclo e o número de gametas femininos produzidos por ele no ciclo, diretamente proporcionais, configuram a estratégia de vida deste indivíduo, um atributo que é definido antes do primeiro ciclo se iniciar e que é mantido com o mesmo valor para cada indivíduo ao longo do tempo.</w:t>
      </w:r>
    </w:p>
    <w:p w14:paraId="0A14C6D4" w14:textId="6A5A90DC" w:rsidR="00A564CF" w:rsidRPr="00233AB2" w:rsidRDefault="0059123E" w:rsidP="0059123E">
      <w:pPr>
        <w:pStyle w:val="p1"/>
        <w:spacing w:line="360" w:lineRule="auto"/>
        <w:contextualSpacing/>
        <w:rPr>
          <w:rFonts w:asciiTheme="majorHAnsi" w:hAnsiTheme="majorHAnsi"/>
          <w:sz w:val="24"/>
          <w:szCs w:val="24"/>
        </w:rPr>
      </w:pPr>
      <w:r>
        <w:rPr>
          <w:rFonts w:asciiTheme="majorHAnsi" w:hAnsiTheme="majorHAnsi"/>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r>
          <m:rPr>
            <m:sty m:val="p"/>
          </m:rPr>
          <w:rPr>
            <w:rFonts w:ascii="Cambria Math" w:eastAsiaTheme="minorEastAsia" w:hAnsi="Cambria Math" w:cs="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num>
          <m:den>
            <m:r>
              <w:rPr>
                <w:rFonts w:ascii="Cambria Math" w:hAnsi="Cambria Math"/>
                <w:sz w:val="24"/>
                <w:szCs w:val="24"/>
              </w:rPr>
              <m:t>X</m:t>
            </m:r>
          </m:den>
        </m:f>
      </m:oMath>
      <w:r>
        <w:rPr>
          <w:rFonts w:asciiTheme="majorHAnsi" w:eastAsiaTheme="minorEastAsia" w:hAnsiTheme="majorHAnsi"/>
          <w:sz w:val="24"/>
          <w:szCs w:val="24"/>
        </w:rPr>
        <w:t xml:space="preserve">                                                       Equação (1)</w:t>
      </w:r>
    </w:p>
    <w:p w14:paraId="5A1C5D80" w14:textId="4849297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cada ciclo, todos os indivíduos produzem o número de gametas femininos que lhes é característico e </w:t>
      </w:r>
      <w:commentRangeStart w:id="11"/>
      <w:r w:rsidRPr="00233AB2">
        <w:rPr>
          <w:rFonts w:asciiTheme="majorHAnsi" w:hAnsiTheme="majorHAnsi"/>
          <w:sz w:val="24"/>
          <w:szCs w:val="24"/>
        </w:rPr>
        <w:t>um número de gametas masculinos que é igual para todos os indivíduos independente de suas estratégias</w:t>
      </w:r>
      <w:commentRangeEnd w:id="11"/>
      <w:r w:rsidR="00C70DFE">
        <w:rPr>
          <w:rStyle w:val="CommentReference"/>
          <w:rFonts w:asciiTheme="minorHAnsi" w:hAnsiTheme="minorHAnsi" w:cstheme="minorBidi"/>
        </w:rPr>
        <w:commentReference w:id="11"/>
      </w:r>
      <w:r w:rsidRPr="00233AB2">
        <w:rPr>
          <w:rFonts w:asciiTheme="majorHAnsi" w:hAnsiTheme="majorHAnsi"/>
          <w:sz w:val="24"/>
          <w:szCs w:val="24"/>
        </w:rPr>
        <w:t>, compondo dois bancos de gametas que são viáveis apenas para aquele ciclo. Então, são sorteados quais indivíduos morrerão, a partir de uma distribuição binomial em que a probabilidade de sorteio de cada indivíduo é equivalente à sua probabilidade de morte. Posteriormente, caso haja um evento de distúrbio programado para aquele ciclo, é feito o cálculo de quantos indivíduos morrerão com o evento (dado pelo produto de sua intensidade - porcentagem de indivíduos da comunidade que serão mortos - e do número de indivíduos da comunidade) e são sorteados quais indivíduos morrerão a partir de uma distribuição uniforme (todos os indivíduos tem chances iguais de morrer por meio de distúrbio).</w:t>
      </w:r>
    </w:p>
    <w:p w14:paraId="0D3BD0F8" w14:textId="77777777" w:rsidR="00A564CF" w:rsidRPr="00233AB2" w:rsidRDefault="00A564CF" w:rsidP="00233AB2">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Em seguida, os gametas femininos e masculinos que irão formar os indivíduos novos são sorteados dos bancos, em número equivalente ao de indivíduos que morreram. Um par composto por um gameta feminino e um gameta masculino gera um indivíduo novo, cujo número de gametas femininos que lhe é característico (i.e., o número de gametas femininos que este indivíduo novo irá produzir por ciclo ao longo de sua vida) é determinado a partir do sorteio de uma distribuição gaussiana cuja esperança é equivalente à média do número de gametas femininos produzido pelos indivíduos parentais (i.e., aqueles que geraram os gametas femininos e masculinos sorteados na formação do par) e cujo desvio padrão é atribuído por outro parâmetro do modelo, chamado de taxa de mutação. Dessa forma, quanto maior a taxa de mutação, maior a probabilidade de o indivíduo novo divergir da estratégia de vida média dos parentais. Por fim, os indivíduos novos substituem os indivíduos que morreram e dá-se início ao próximo ciclo.</w:t>
      </w:r>
    </w:p>
    <w:p w14:paraId="4ACC68EC" w14:textId="77777777" w:rsidR="00A564CF" w:rsidRPr="00233AB2" w:rsidRDefault="00A564CF" w:rsidP="00233AB2">
      <w:pPr>
        <w:pStyle w:val="p1"/>
        <w:spacing w:line="360" w:lineRule="auto"/>
        <w:contextualSpacing/>
        <w:rPr>
          <w:rFonts w:asciiTheme="majorHAnsi" w:hAnsiTheme="majorHAnsi"/>
          <w:sz w:val="24"/>
          <w:szCs w:val="24"/>
        </w:rPr>
      </w:pPr>
    </w:p>
    <w:p w14:paraId="1EE213BB" w14:textId="2CB58CD7" w:rsidR="00A564CF" w:rsidRPr="007F7CAE" w:rsidRDefault="00B22569" w:rsidP="007F7CAE">
      <w:pPr>
        <w:pStyle w:val="Heading2"/>
      </w:pPr>
      <w:bookmarkStart w:id="12" w:name="_Toc487883791"/>
      <w:r w:rsidRPr="007F7CAE">
        <w:t>5</w:t>
      </w:r>
      <w:r w:rsidR="00A564CF" w:rsidRPr="007F7CAE">
        <w:t xml:space="preserve">.2 </w:t>
      </w:r>
      <w:r w:rsidR="00A564CF" w:rsidRPr="007F7CAE">
        <w:tab/>
      </w:r>
      <w:r w:rsidR="001054C0" w:rsidRPr="005117BD">
        <w:rPr>
          <w:color w:val="000000" w:themeColor="text1"/>
        </w:rPr>
        <w:t>Cenários simulados</w:t>
      </w:r>
      <w:bookmarkEnd w:id="12"/>
    </w:p>
    <w:p w14:paraId="621BB949" w14:textId="77777777" w:rsidR="00A564CF" w:rsidRPr="00233AB2" w:rsidRDefault="00A564CF" w:rsidP="00233AB2">
      <w:pPr>
        <w:pStyle w:val="p1"/>
        <w:spacing w:line="360" w:lineRule="auto"/>
        <w:contextualSpacing/>
        <w:rPr>
          <w:rFonts w:asciiTheme="majorHAnsi" w:hAnsiTheme="majorHAnsi"/>
          <w:sz w:val="24"/>
          <w:szCs w:val="24"/>
        </w:rPr>
      </w:pPr>
    </w:p>
    <w:p w14:paraId="5CA002E1" w14:textId="36FEF08D"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lastRenderedPageBreak/>
        <w:t xml:space="preserve">Para reproduzirmos os cenários evolutivo, ecológico e eco-evolutivo, criamos três grupos de simulações que diferiram em relação aos valores de entrada de alguns parâmetros do modelo. Em termos gerais, as simulações do cenário evolutivo apresentaram apenas uma espécie e taxa de mutação </w:t>
      </w:r>
      <w:r w:rsidR="00A54BC8">
        <w:rPr>
          <w:rFonts w:asciiTheme="majorHAnsi" w:hAnsiTheme="majorHAnsi"/>
          <w:sz w:val="24"/>
          <w:szCs w:val="24"/>
        </w:rPr>
        <w:t>no valor de 500</w:t>
      </w:r>
      <w:r w:rsidRPr="00233AB2">
        <w:rPr>
          <w:rFonts w:asciiTheme="majorHAnsi" w:hAnsiTheme="majorHAnsi"/>
          <w:sz w:val="24"/>
          <w:szCs w:val="24"/>
        </w:rPr>
        <w:t>; as simulações do cenário ecológico apresentaram mais de uma espécie (</w:t>
      </w:r>
      <w:r w:rsidR="00B47B7B">
        <w:rPr>
          <w:rFonts w:asciiTheme="majorHAnsi" w:hAnsiTheme="majorHAnsi"/>
          <w:sz w:val="24"/>
          <w:szCs w:val="24"/>
        </w:rPr>
        <w:t xml:space="preserve">a riqueza </w:t>
      </w:r>
      <w:r w:rsidR="009A56DA">
        <w:rPr>
          <w:rFonts w:asciiTheme="majorHAnsi" w:hAnsiTheme="majorHAnsi"/>
          <w:sz w:val="24"/>
          <w:szCs w:val="24"/>
        </w:rPr>
        <w:t xml:space="preserve">foi sorteada </w:t>
      </w:r>
      <w:r w:rsidRPr="00233AB2">
        <w:rPr>
          <w:rFonts w:asciiTheme="majorHAnsi" w:hAnsiTheme="majorHAnsi"/>
          <w:sz w:val="24"/>
          <w:szCs w:val="24"/>
        </w:rPr>
        <w:t>entre cinco e 500</w:t>
      </w:r>
      <w:r w:rsidR="009A56DA">
        <w:rPr>
          <w:rFonts w:asciiTheme="majorHAnsi" w:hAnsiTheme="majorHAnsi"/>
          <w:sz w:val="24"/>
          <w:szCs w:val="24"/>
        </w:rPr>
        <w:t xml:space="preserve"> para cada simulação</w:t>
      </w:r>
      <w:r w:rsidRPr="00233AB2">
        <w:rPr>
          <w:rFonts w:asciiTheme="majorHAnsi" w:hAnsiTheme="majorHAnsi"/>
          <w:sz w:val="24"/>
          <w:szCs w:val="24"/>
        </w:rPr>
        <w:t>) e taxa de mutação nula; e as simulações do cenário eco-evolutivo, por sua vez, apresentaram mais de uma espécie (</w:t>
      </w:r>
      <w:r w:rsidR="00B47B7B">
        <w:rPr>
          <w:rFonts w:asciiTheme="majorHAnsi" w:hAnsiTheme="majorHAnsi"/>
          <w:sz w:val="24"/>
          <w:szCs w:val="24"/>
        </w:rPr>
        <w:t xml:space="preserve">a riqueza foi </w:t>
      </w:r>
      <w:r w:rsidR="00D95C2A">
        <w:rPr>
          <w:rFonts w:asciiTheme="majorHAnsi" w:hAnsiTheme="majorHAnsi"/>
          <w:sz w:val="24"/>
          <w:szCs w:val="24"/>
        </w:rPr>
        <w:t xml:space="preserve">sorteada </w:t>
      </w:r>
      <w:r w:rsidR="00D95C2A" w:rsidRPr="00233AB2">
        <w:rPr>
          <w:rFonts w:asciiTheme="majorHAnsi" w:hAnsiTheme="majorHAnsi"/>
          <w:sz w:val="24"/>
          <w:szCs w:val="24"/>
        </w:rPr>
        <w:t>entre cinco e 500</w:t>
      </w:r>
      <w:r w:rsidR="00D95C2A">
        <w:rPr>
          <w:rFonts w:asciiTheme="majorHAnsi" w:hAnsiTheme="majorHAnsi"/>
          <w:sz w:val="24"/>
          <w:szCs w:val="24"/>
        </w:rPr>
        <w:t xml:space="preserve"> para cada simulação</w:t>
      </w:r>
      <w:r w:rsidR="00A54BC8">
        <w:rPr>
          <w:rFonts w:asciiTheme="majorHAnsi" w:hAnsiTheme="majorHAnsi"/>
          <w:sz w:val="24"/>
          <w:szCs w:val="24"/>
        </w:rPr>
        <w:t>) e taxa de mutação no valor de 500</w:t>
      </w:r>
      <w:r w:rsidR="00623DD0">
        <w:rPr>
          <w:rStyle w:val="FootnoteReference"/>
          <w:rFonts w:asciiTheme="majorHAnsi" w:hAnsiTheme="majorHAnsi"/>
          <w:sz w:val="24"/>
          <w:szCs w:val="24"/>
        </w:rPr>
        <w:footnoteReference w:id="5"/>
      </w:r>
      <w:r w:rsidRPr="00233AB2">
        <w:rPr>
          <w:rFonts w:asciiTheme="majorHAnsi" w:hAnsiTheme="majorHAnsi"/>
          <w:sz w:val="24"/>
          <w:szCs w:val="24"/>
        </w:rPr>
        <w:t xml:space="preserve">. Todas as simulações apresentaram cerca de </w:t>
      </w:r>
      <w:r w:rsidR="005B14C0">
        <w:rPr>
          <w:rFonts w:asciiTheme="majorHAnsi" w:hAnsiTheme="majorHAnsi"/>
          <w:sz w:val="24"/>
          <w:szCs w:val="24"/>
        </w:rPr>
        <w:t>cinco mil</w:t>
      </w:r>
      <w:r w:rsidRPr="00233AB2">
        <w:rPr>
          <w:rFonts w:asciiTheme="majorHAnsi" w:hAnsiTheme="majorHAnsi"/>
          <w:sz w:val="24"/>
          <w:szCs w:val="24"/>
        </w:rPr>
        <w:t xml:space="preserve"> indivíduos, o número potencial máximo de gametas femininos produzidos pelos indivíduos no decorrer dos ciclos foi estabelecido em 20 000 e o número de ciclos rodados foi de 300 000, tempo suficiente para que houvesse mudança na abundância relativa das espécies e na estratégia de vida média das comunidades</w:t>
      </w:r>
      <w:r w:rsidR="00EA69F3">
        <w:rPr>
          <w:rFonts w:asciiTheme="majorHAnsi" w:hAnsiTheme="majorHAnsi"/>
          <w:color w:val="000000" w:themeColor="text1"/>
          <w:sz w:val="24"/>
          <w:szCs w:val="24"/>
        </w:rPr>
        <w:t xml:space="preserve">. </w:t>
      </w:r>
      <w:r w:rsidR="00EB22B4">
        <w:rPr>
          <w:rFonts w:asciiTheme="majorHAnsi" w:hAnsiTheme="majorHAnsi"/>
          <w:color w:val="000000" w:themeColor="text1"/>
          <w:sz w:val="24"/>
          <w:szCs w:val="24"/>
        </w:rPr>
        <w:t xml:space="preserve">Em todos os cenários, o número de gametas femininos produzidos por ciclo foi inicialmente igual para todos os indivíduos de uma mesma espécie. No cenário evolutivo, em que só há uma espécie, todos os indivíduos presentes no início da simulação </w:t>
      </w:r>
      <w:r w:rsidR="001D0869">
        <w:rPr>
          <w:rFonts w:asciiTheme="majorHAnsi" w:hAnsiTheme="majorHAnsi"/>
          <w:color w:val="000000" w:themeColor="text1"/>
          <w:sz w:val="24"/>
          <w:szCs w:val="24"/>
        </w:rPr>
        <w:t>produzi</w:t>
      </w:r>
      <w:r w:rsidR="00777718">
        <w:rPr>
          <w:rFonts w:asciiTheme="majorHAnsi" w:hAnsiTheme="majorHAnsi"/>
          <w:color w:val="000000" w:themeColor="text1"/>
          <w:sz w:val="24"/>
          <w:szCs w:val="24"/>
        </w:rPr>
        <w:t>r</w:t>
      </w:r>
      <w:r w:rsidR="001D0869">
        <w:rPr>
          <w:rFonts w:asciiTheme="majorHAnsi" w:hAnsiTheme="majorHAnsi"/>
          <w:color w:val="000000" w:themeColor="text1"/>
          <w:sz w:val="24"/>
          <w:szCs w:val="24"/>
        </w:rPr>
        <w:t>am</w:t>
      </w:r>
      <w:r w:rsidR="00EB22B4">
        <w:rPr>
          <w:rFonts w:asciiTheme="majorHAnsi" w:hAnsiTheme="majorHAnsi"/>
          <w:color w:val="000000" w:themeColor="text1"/>
          <w:sz w:val="24"/>
          <w:szCs w:val="24"/>
        </w:rPr>
        <w:t xml:space="preserve"> o mesmo número de gametas femininos</w:t>
      </w:r>
      <w:r w:rsidR="001F3950">
        <w:rPr>
          <w:rFonts w:asciiTheme="majorHAnsi" w:hAnsiTheme="majorHAnsi"/>
          <w:color w:val="000000" w:themeColor="text1"/>
          <w:sz w:val="24"/>
          <w:szCs w:val="24"/>
        </w:rPr>
        <w:t xml:space="preserve"> por ciclo, sorteado entre um</w:t>
      </w:r>
      <w:r w:rsidR="001D0869">
        <w:rPr>
          <w:rFonts w:asciiTheme="majorHAnsi" w:hAnsiTheme="majorHAnsi"/>
          <w:color w:val="000000" w:themeColor="text1"/>
          <w:sz w:val="24"/>
          <w:szCs w:val="24"/>
        </w:rPr>
        <w:t xml:space="preserve"> e 20 000. </w:t>
      </w:r>
      <w:r w:rsidR="00EB22B4">
        <w:rPr>
          <w:rFonts w:asciiTheme="majorHAnsi" w:hAnsiTheme="majorHAnsi"/>
          <w:color w:val="000000" w:themeColor="text1"/>
          <w:sz w:val="24"/>
          <w:szCs w:val="24"/>
        </w:rPr>
        <w:t>Nos cenários ecológico</w:t>
      </w:r>
      <w:r w:rsidR="00C2083B">
        <w:rPr>
          <w:rFonts w:asciiTheme="majorHAnsi" w:hAnsiTheme="majorHAnsi"/>
          <w:color w:val="000000" w:themeColor="text1"/>
          <w:sz w:val="24"/>
          <w:szCs w:val="24"/>
        </w:rPr>
        <w:t xml:space="preserve"> e no cenário evolutivo, o número de gametas femininos produzidos por ciclo pelo</w:t>
      </w:r>
      <w:r w:rsidR="00777718">
        <w:rPr>
          <w:rFonts w:asciiTheme="majorHAnsi" w:hAnsiTheme="majorHAnsi"/>
          <w:color w:val="000000" w:themeColor="text1"/>
          <w:sz w:val="24"/>
          <w:szCs w:val="24"/>
        </w:rPr>
        <w:t>s indivíduos de cada espécie foi</w:t>
      </w:r>
      <w:r w:rsidR="00C2083B">
        <w:rPr>
          <w:rFonts w:asciiTheme="majorHAnsi" w:hAnsiTheme="majorHAnsi"/>
          <w:color w:val="000000" w:themeColor="text1"/>
          <w:sz w:val="24"/>
          <w:szCs w:val="24"/>
        </w:rPr>
        <w:t xml:space="preserve"> definido a partir do valor da riqueza sorteado. </w:t>
      </w:r>
      <w:r w:rsidRPr="00233AB2">
        <w:rPr>
          <w:rFonts w:asciiTheme="majorHAnsi" w:hAnsiTheme="majorHAnsi"/>
          <w:sz w:val="24"/>
          <w:szCs w:val="24"/>
        </w:rPr>
        <w:t xml:space="preserve">Delimitamos </w:t>
      </w:r>
      <w:r w:rsidRPr="00233AB2">
        <w:rPr>
          <w:rStyle w:val="s2"/>
          <w:rFonts w:asciiTheme="majorHAnsi" w:hAnsiTheme="majorHAnsi"/>
          <w:sz w:val="24"/>
          <w:szCs w:val="24"/>
        </w:rPr>
        <w:t>os valores de riqueza e o número de indivíduos total das comunidades com base em dados empíricos de riqueza e abundância em florestas tropicais.</w:t>
      </w:r>
      <w:r w:rsidR="00E6367D">
        <w:rPr>
          <w:rStyle w:val="s2"/>
          <w:rFonts w:asciiTheme="majorHAnsi" w:hAnsiTheme="majorHAnsi"/>
          <w:sz w:val="24"/>
          <w:szCs w:val="24"/>
        </w:rPr>
        <w:t xml:space="preserve"> A </w:t>
      </w:r>
      <w:r w:rsidR="004205BD">
        <w:rPr>
          <w:rStyle w:val="s2"/>
          <w:rFonts w:asciiTheme="majorHAnsi" w:hAnsiTheme="majorHAnsi"/>
          <w:sz w:val="24"/>
          <w:szCs w:val="24"/>
        </w:rPr>
        <w:t xml:space="preserve">forma de </w:t>
      </w:r>
      <w:r w:rsidR="00E6367D">
        <w:rPr>
          <w:rStyle w:val="s2"/>
          <w:rFonts w:asciiTheme="majorHAnsi" w:hAnsiTheme="majorHAnsi"/>
          <w:sz w:val="24"/>
          <w:szCs w:val="24"/>
        </w:rPr>
        <w:t>determinação dos valores de parâ</w:t>
      </w:r>
      <w:r w:rsidR="004C16DC">
        <w:rPr>
          <w:rStyle w:val="s2"/>
          <w:rFonts w:asciiTheme="majorHAnsi" w:hAnsiTheme="majorHAnsi"/>
          <w:sz w:val="24"/>
          <w:szCs w:val="24"/>
        </w:rPr>
        <w:t>metros fixos e dos valores mínim</w:t>
      </w:r>
      <w:r w:rsidR="00E6367D">
        <w:rPr>
          <w:rStyle w:val="s2"/>
          <w:rFonts w:asciiTheme="majorHAnsi" w:hAnsiTheme="majorHAnsi"/>
          <w:sz w:val="24"/>
          <w:szCs w:val="24"/>
        </w:rPr>
        <w:t>o e máximo para os parâmetros que variaram entre simulações diferentes, bem como a forma de sorteio dos valores de parâmetros que variaram, estão detalhadas nos parágrafos seguintes.</w:t>
      </w:r>
    </w:p>
    <w:p w14:paraId="019B5805" w14:textId="260084D8" w:rsidR="00A564CF" w:rsidRPr="00233AB2" w:rsidRDefault="00A564CF" w:rsidP="00233AB2">
      <w:pPr>
        <w:pStyle w:val="p1"/>
        <w:spacing w:line="360" w:lineRule="auto"/>
        <w:ind w:firstLine="720"/>
        <w:contextualSpacing/>
        <w:rPr>
          <w:rStyle w:val="apple-converted-space"/>
          <w:rFonts w:asciiTheme="majorHAnsi" w:hAnsiTheme="majorHAnsi"/>
          <w:color w:val="000000" w:themeColor="text1"/>
          <w:sz w:val="24"/>
          <w:szCs w:val="24"/>
        </w:rPr>
      </w:pPr>
      <w:r w:rsidRPr="00233AB2">
        <w:rPr>
          <w:rStyle w:val="s2"/>
          <w:rFonts w:asciiTheme="majorHAnsi" w:hAnsiTheme="majorHAnsi"/>
          <w:color w:val="000000" w:themeColor="text1"/>
          <w:sz w:val="24"/>
          <w:szCs w:val="24"/>
        </w:rPr>
        <w:t xml:space="preserve">Em Barro Colorado, em uma área de 10 hectares, há 4 </w:t>
      </w:r>
      <w:r w:rsidRPr="00A60F0E">
        <w:rPr>
          <w:rStyle w:val="s2"/>
          <w:rFonts w:asciiTheme="majorHAnsi" w:hAnsiTheme="majorHAnsi"/>
          <w:color w:val="000000" w:themeColor="text1"/>
          <w:sz w:val="24"/>
          <w:szCs w:val="24"/>
        </w:rPr>
        <w:t>510 árvores com DAP (diâmetro à altura do peito) maior ou igual a 10 cm pertencentes a 170 espécies diferentes (</w:t>
      </w:r>
      <w:r w:rsidR="004B02FE" w:rsidRPr="00A60F0E">
        <w:rPr>
          <w:rStyle w:val="s2"/>
          <w:rFonts w:asciiTheme="majorHAnsi" w:hAnsiTheme="majorHAnsi"/>
          <w:color w:val="000000" w:themeColor="text1"/>
          <w:sz w:val="24"/>
          <w:szCs w:val="24"/>
        </w:rPr>
        <w:t xml:space="preserve">Jari </w:t>
      </w:r>
      <w:r w:rsidRPr="00A60F0E">
        <w:rPr>
          <w:rStyle w:val="s3"/>
          <w:rFonts w:asciiTheme="majorHAnsi" w:hAnsiTheme="majorHAnsi"/>
          <w:color w:val="000000" w:themeColor="text1"/>
          <w:sz w:val="24"/>
          <w:szCs w:val="24"/>
        </w:rPr>
        <w:t>Oksanen et al., 2016</w:t>
      </w:r>
      <w:r w:rsidRPr="00A60F0E">
        <w:rPr>
          <w:rStyle w:val="s2"/>
          <w:rFonts w:asciiTheme="majorHAnsi" w:hAnsiTheme="majorHAnsi"/>
          <w:color w:val="000000" w:themeColor="text1"/>
          <w:sz w:val="24"/>
          <w:szCs w:val="24"/>
        </w:rPr>
        <w:t xml:space="preserve">). Em áreas do mesmo tamanho na Mata Atlântica, a abundância de árvores com DAP maior ou igual a 10 cm </w:t>
      </w:r>
      <w:r w:rsidRPr="00181B57">
        <w:rPr>
          <w:rStyle w:val="s2"/>
          <w:rFonts w:asciiTheme="majorHAnsi" w:hAnsiTheme="majorHAnsi"/>
          <w:color w:val="000000" w:themeColor="text1"/>
          <w:sz w:val="24"/>
          <w:szCs w:val="24"/>
        </w:rPr>
        <w:t>variou de 4 817 a 4 920 e a riqueza variou de 108 a 325 (</w:t>
      </w:r>
      <w:r w:rsidRPr="00181B57">
        <w:rPr>
          <w:rStyle w:val="s3"/>
          <w:rFonts w:asciiTheme="majorHAnsi" w:hAnsiTheme="majorHAnsi"/>
          <w:color w:val="000000" w:themeColor="text1"/>
          <w:sz w:val="24"/>
          <w:szCs w:val="24"/>
        </w:rPr>
        <w:t>de Lima et al., 2015</w:t>
      </w:r>
      <w:r w:rsidRPr="00181B57">
        <w:rPr>
          <w:rStyle w:val="s2"/>
          <w:rFonts w:asciiTheme="majorHAnsi" w:hAnsiTheme="majorHAnsi"/>
          <w:color w:val="000000" w:themeColor="text1"/>
          <w:sz w:val="24"/>
          <w:szCs w:val="24"/>
        </w:rPr>
        <w:t>). Dessa forma, escolhemos fixar a abundância</w:t>
      </w:r>
      <w:r w:rsidRPr="00233AB2">
        <w:rPr>
          <w:rStyle w:val="s2"/>
          <w:rFonts w:asciiTheme="majorHAnsi" w:hAnsiTheme="majorHAnsi"/>
          <w:color w:val="000000" w:themeColor="text1"/>
          <w:sz w:val="24"/>
          <w:szCs w:val="24"/>
        </w:rPr>
        <w:t xml:space="preserve"> total em 5 000 e </w:t>
      </w:r>
      <w:commentRangeStart w:id="13"/>
      <w:r w:rsidRPr="00233AB2">
        <w:rPr>
          <w:rStyle w:val="s2"/>
          <w:rFonts w:asciiTheme="majorHAnsi" w:hAnsiTheme="majorHAnsi"/>
          <w:color w:val="000000" w:themeColor="text1"/>
          <w:sz w:val="24"/>
          <w:szCs w:val="24"/>
        </w:rPr>
        <w:t xml:space="preserve">variar a riqueza de cinco a 500, </w:t>
      </w:r>
      <w:commentRangeEnd w:id="13"/>
      <w:r w:rsidR="0087410C">
        <w:rPr>
          <w:rStyle w:val="CommentReference"/>
          <w:rFonts w:asciiTheme="minorHAnsi" w:hAnsiTheme="minorHAnsi" w:cstheme="minorBidi"/>
        </w:rPr>
        <w:commentReference w:id="13"/>
      </w:r>
      <w:r w:rsidRPr="00233AB2">
        <w:rPr>
          <w:rStyle w:val="s2"/>
          <w:rFonts w:asciiTheme="majorHAnsi" w:hAnsiTheme="majorHAnsi"/>
          <w:color w:val="000000" w:themeColor="text1"/>
          <w:sz w:val="24"/>
          <w:szCs w:val="24"/>
        </w:rPr>
        <w:t xml:space="preserve">a fim de gerar simulações com padrões de diversidade realistas e que pudessem </w:t>
      </w:r>
      <w:r w:rsidRPr="00233AB2">
        <w:rPr>
          <w:rStyle w:val="s2"/>
          <w:rFonts w:asciiTheme="majorHAnsi" w:hAnsiTheme="majorHAnsi"/>
          <w:color w:val="000000" w:themeColor="text1"/>
          <w:sz w:val="24"/>
          <w:szCs w:val="24"/>
        </w:rPr>
        <w:lastRenderedPageBreak/>
        <w:t>se aproximar tanto de florestas tropicais quanto de florestas temperadas.</w:t>
      </w:r>
      <w:r w:rsidRPr="00233AB2">
        <w:rPr>
          <w:rFonts w:asciiTheme="majorHAnsi" w:hAnsiTheme="majorHAnsi"/>
          <w:color w:val="000000" w:themeColor="text1"/>
          <w:sz w:val="24"/>
          <w:szCs w:val="24"/>
        </w:rPr>
        <w:t xml:space="preserve"> </w:t>
      </w:r>
      <w:r w:rsidRPr="00233AB2">
        <w:rPr>
          <w:rStyle w:val="s2"/>
          <w:rFonts w:asciiTheme="majorHAnsi" w:hAnsiTheme="majorHAnsi"/>
          <w:color w:val="000000" w:themeColor="text1"/>
          <w:sz w:val="24"/>
          <w:szCs w:val="24"/>
        </w:rPr>
        <w:t xml:space="preserve">O valor utilizado para parametrizar o número máximo de gametas femininos produzidos por ciclo foi estimado a partir de dados da produção de frutos de uma espécie de árvore da Amazônia, </w:t>
      </w:r>
      <w:commentRangeStart w:id="14"/>
      <w:r w:rsidRPr="00233AB2">
        <w:rPr>
          <w:rStyle w:val="s2"/>
          <w:rFonts w:asciiTheme="majorHAnsi" w:hAnsiTheme="majorHAnsi"/>
          <w:i/>
          <w:color w:val="000000" w:themeColor="text1"/>
          <w:sz w:val="24"/>
          <w:szCs w:val="24"/>
        </w:rPr>
        <w:t>Bertholletia excelsa</w:t>
      </w:r>
      <w:commentRangeEnd w:id="14"/>
      <w:r w:rsidR="00BD5B05">
        <w:rPr>
          <w:rStyle w:val="CommentReference"/>
          <w:rFonts w:asciiTheme="minorHAnsi" w:hAnsiTheme="minorHAnsi" w:cstheme="minorBidi"/>
        </w:rPr>
        <w:commentReference w:id="14"/>
      </w:r>
      <w:r w:rsidRPr="00233AB2">
        <w:rPr>
          <w:rStyle w:val="s2"/>
          <w:rFonts w:asciiTheme="majorHAnsi" w:hAnsiTheme="majorHAnsi"/>
          <w:color w:val="000000" w:themeColor="text1"/>
          <w:sz w:val="24"/>
          <w:szCs w:val="24"/>
        </w:rPr>
        <w:t xml:space="preserve">. Dado que todos os gametas femininos do modelo são virtualmente fecundados, podemos considerá-los como propágulos para estimar a ordem </w:t>
      </w:r>
      <w:r w:rsidRPr="00181B57">
        <w:rPr>
          <w:rStyle w:val="s2"/>
          <w:rFonts w:asciiTheme="majorHAnsi" w:hAnsiTheme="majorHAnsi"/>
          <w:color w:val="000000" w:themeColor="text1"/>
          <w:sz w:val="24"/>
          <w:szCs w:val="24"/>
        </w:rPr>
        <w:t xml:space="preserve">de grandeza de sua produção. Uma árvore de </w:t>
      </w:r>
      <w:r w:rsidRPr="00181B57">
        <w:rPr>
          <w:rStyle w:val="s2"/>
          <w:rFonts w:asciiTheme="majorHAnsi" w:hAnsiTheme="majorHAnsi"/>
          <w:i/>
          <w:color w:val="000000" w:themeColor="text1"/>
          <w:sz w:val="24"/>
          <w:szCs w:val="24"/>
        </w:rPr>
        <w:t>B. excelsa</w:t>
      </w:r>
      <w:r w:rsidRPr="00181B57">
        <w:rPr>
          <w:rStyle w:val="s2"/>
          <w:rFonts w:asciiTheme="majorHAnsi" w:hAnsiTheme="majorHAnsi"/>
          <w:color w:val="000000" w:themeColor="text1"/>
          <w:sz w:val="24"/>
          <w:szCs w:val="24"/>
        </w:rPr>
        <w:t xml:space="preserve"> produz </w:t>
      </w:r>
      <w:r w:rsidR="007C629C" w:rsidRPr="00181B57">
        <w:rPr>
          <w:rStyle w:val="s2"/>
          <w:rFonts w:asciiTheme="majorHAnsi" w:hAnsiTheme="majorHAnsi"/>
          <w:color w:val="000000" w:themeColor="text1"/>
          <w:sz w:val="24"/>
          <w:szCs w:val="24"/>
        </w:rPr>
        <w:t>até</w:t>
      </w:r>
      <w:r w:rsidRPr="00181B57">
        <w:rPr>
          <w:rStyle w:val="s2"/>
          <w:rFonts w:asciiTheme="majorHAnsi" w:hAnsiTheme="majorHAnsi"/>
          <w:color w:val="000000" w:themeColor="text1"/>
          <w:sz w:val="24"/>
          <w:szCs w:val="24"/>
        </w:rPr>
        <w:t xml:space="preserve"> 750 frutos por ciclo reprodutivo (</w:t>
      </w:r>
      <w:r w:rsidRPr="00181B57">
        <w:rPr>
          <w:rStyle w:val="s3"/>
          <w:rFonts w:asciiTheme="majorHAnsi" w:hAnsiTheme="majorHAnsi"/>
          <w:color w:val="000000" w:themeColor="text1"/>
          <w:sz w:val="24"/>
          <w:szCs w:val="24"/>
        </w:rPr>
        <w:t>Rockwell et al., 2015</w:t>
      </w:r>
      <w:r w:rsidRPr="00181B57">
        <w:rPr>
          <w:rStyle w:val="s2"/>
          <w:rFonts w:asciiTheme="majorHAnsi" w:hAnsiTheme="majorHAnsi"/>
          <w:color w:val="000000" w:themeColor="text1"/>
          <w:sz w:val="24"/>
          <w:szCs w:val="24"/>
        </w:rPr>
        <w:t>). Como cada fruto possui de 10 a 25 sementes (</w:t>
      </w:r>
      <w:r w:rsidRPr="00181B57">
        <w:rPr>
          <w:rStyle w:val="s3"/>
          <w:rFonts w:asciiTheme="majorHAnsi" w:hAnsiTheme="majorHAnsi"/>
          <w:color w:val="000000" w:themeColor="text1"/>
          <w:sz w:val="24"/>
          <w:szCs w:val="24"/>
        </w:rPr>
        <w:t>Peres et al., 2003</w:t>
      </w:r>
      <w:r w:rsidRPr="00181B57">
        <w:rPr>
          <w:rStyle w:val="s2"/>
          <w:rFonts w:asciiTheme="majorHAnsi" w:hAnsiTheme="majorHAnsi"/>
          <w:color w:val="000000" w:themeColor="text1"/>
          <w:sz w:val="24"/>
          <w:szCs w:val="24"/>
        </w:rPr>
        <w:t xml:space="preserve">), tem-se que a produção de sementes </w:t>
      </w:r>
      <w:r w:rsidR="006179B0" w:rsidRPr="00181B57">
        <w:rPr>
          <w:rStyle w:val="s2"/>
          <w:rFonts w:asciiTheme="majorHAnsi" w:hAnsiTheme="majorHAnsi"/>
          <w:color w:val="000000" w:themeColor="text1"/>
          <w:sz w:val="24"/>
          <w:szCs w:val="24"/>
        </w:rPr>
        <w:t>por ciclo reprodutivo varia de zero</w:t>
      </w:r>
      <w:r w:rsidRPr="00181B57">
        <w:rPr>
          <w:rStyle w:val="s2"/>
          <w:rFonts w:asciiTheme="majorHAnsi" w:hAnsiTheme="majorHAnsi"/>
          <w:color w:val="000000" w:themeColor="text1"/>
          <w:sz w:val="24"/>
          <w:szCs w:val="24"/>
        </w:rPr>
        <w:t xml:space="preserve"> a 18 750. Dessa forma, escolhemos</w:t>
      </w:r>
      <w:r w:rsidRPr="00233AB2">
        <w:rPr>
          <w:rStyle w:val="s2"/>
          <w:rFonts w:asciiTheme="majorHAnsi" w:hAnsiTheme="majorHAnsi"/>
          <w:color w:val="000000" w:themeColor="text1"/>
          <w:sz w:val="24"/>
          <w:szCs w:val="24"/>
        </w:rPr>
        <w:t xml:space="preserve"> fixar em 20 000 o valor máximo de produção de gametas femininos por ciclo. Para fazer deste valor um dos extremos do gradiente delimitado pela demanda conflitante entre o número de gametas femininos produzidos por ciclo e a probabilidade de morte do indivíduo a cada ciclo, determinamos que o número total de propágulos que os indivíduos poderiam produzir no decorrer de todos os ciclos também seria 20 000.</w:t>
      </w:r>
    </w:p>
    <w:p w14:paraId="3F8C68F8" w14:textId="1AE85BF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fim de gerarmos valores de entrada dentro dos limites que definimos para cada parâmetro </w:t>
      </w:r>
      <w:r w:rsidR="00916238">
        <w:rPr>
          <w:rFonts w:asciiTheme="majorHAnsi" w:hAnsiTheme="majorHAnsi"/>
          <w:sz w:val="24"/>
          <w:szCs w:val="24"/>
        </w:rPr>
        <w:t xml:space="preserve">que variou entre simulações de um cenário </w:t>
      </w:r>
      <w:r w:rsidRPr="00233AB2">
        <w:rPr>
          <w:rFonts w:asciiTheme="majorHAnsi" w:hAnsiTheme="majorHAnsi"/>
          <w:sz w:val="24"/>
          <w:szCs w:val="24"/>
        </w:rPr>
        <w:t>(Tabela 1), sorteamos valores por meio do método do Hipercubo Latino</w:t>
      </w:r>
      <w:r w:rsidRPr="00F16F73">
        <w:rPr>
          <w:rStyle w:val="FootnoteReference"/>
        </w:rPr>
        <w:footnoteReference w:id="6"/>
      </w:r>
      <w:r w:rsidRPr="00233AB2">
        <w:rPr>
          <w:rFonts w:asciiTheme="majorHAnsi" w:hAnsiTheme="majorHAnsi"/>
          <w:sz w:val="24"/>
          <w:szCs w:val="24"/>
        </w:rPr>
        <w:t>. Outros parâmetros tiveram valores iniciais fixos entre simulações do mesmo cenário, como a taxa de mutação e o número máximo de gametas que um indivíduo pode produzir no decorrer dos ciclos (Tabela 1)</w:t>
      </w:r>
      <w:r w:rsidRPr="00233AB2">
        <w:rPr>
          <w:rStyle w:val="s1"/>
          <w:rFonts w:asciiTheme="majorHAnsi" w:hAnsiTheme="majorHAnsi"/>
          <w:color w:val="000000" w:themeColor="text1"/>
          <w:sz w:val="24"/>
          <w:szCs w:val="24"/>
        </w:rPr>
        <w:t xml:space="preserve">. </w:t>
      </w:r>
      <w:r w:rsidRPr="00233AB2">
        <w:rPr>
          <w:rFonts w:asciiTheme="majorHAnsi" w:hAnsiTheme="majorHAnsi"/>
          <w:sz w:val="24"/>
          <w:szCs w:val="24"/>
        </w:rPr>
        <w:t>Realizamos 3 000 simulações</w:t>
      </w:r>
      <w:r w:rsidRPr="0033725F">
        <w:rPr>
          <w:rFonts w:asciiTheme="majorHAnsi" w:hAnsiTheme="majorHAnsi"/>
          <w:sz w:val="24"/>
          <w:szCs w:val="24"/>
        </w:rPr>
        <w:t xml:space="preserve">, divididas entre os três cenários criados (1 000 simulações de cada cenário). </w:t>
      </w:r>
      <w:r w:rsidR="00576013" w:rsidRPr="0033725F">
        <w:rPr>
          <w:rFonts w:asciiTheme="majorHAnsi" w:hAnsiTheme="majorHAnsi"/>
          <w:sz w:val="24"/>
          <w:szCs w:val="24"/>
        </w:rPr>
        <w:t>No</w:t>
      </w:r>
      <w:r w:rsidRPr="0033725F">
        <w:rPr>
          <w:rFonts w:asciiTheme="majorHAnsi" w:hAnsiTheme="majorHAnsi"/>
          <w:sz w:val="24"/>
          <w:szCs w:val="24"/>
        </w:rPr>
        <w:t xml:space="preserve"> cenário evolutivo, o parâmetro da riqueza </w:t>
      </w:r>
      <w:r w:rsidR="00576013" w:rsidRPr="0033725F">
        <w:rPr>
          <w:rFonts w:asciiTheme="majorHAnsi" w:hAnsiTheme="majorHAnsi"/>
          <w:sz w:val="24"/>
          <w:szCs w:val="24"/>
        </w:rPr>
        <w:t xml:space="preserve">foi </w:t>
      </w:r>
      <w:r w:rsidRPr="0033725F">
        <w:rPr>
          <w:rFonts w:asciiTheme="majorHAnsi" w:hAnsiTheme="majorHAnsi"/>
          <w:sz w:val="24"/>
          <w:szCs w:val="24"/>
        </w:rPr>
        <w:t>fixado em um</w:t>
      </w:r>
      <w:r w:rsidR="00576013" w:rsidRPr="0033725F">
        <w:rPr>
          <w:rFonts w:asciiTheme="majorHAnsi" w:hAnsiTheme="majorHAnsi"/>
          <w:sz w:val="24"/>
          <w:szCs w:val="24"/>
        </w:rPr>
        <w:t>, a taxa de mutação em</w:t>
      </w:r>
      <w:r w:rsidRPr="0033725F">
        <w:rPr>
          <w:rFonts w:asciiTheme="majorHAnsi" w:hAnsiTheme="majorHAnsi"/>
          <w:sz w:val="24"/>
          <w:szCs w:val="24"/>
        </w:rPr>
        <w:t xml:space="preserve"> 500</w:t>
      </w:r>
      <w:r w:rsidR="00576013" w:rsidRPr="0033725F">
        <w:rPr>
          <w:rFonts w:asciiTheme="majorHAnsi" w:hAnsiTheme="majorHAnsi"/>
          <w:sz w:val="24"/>
          <w:szCs w:val="24"/>
        </w:rPr>
        <w:t xml:space="preserve"> e o número total de indivíduos em 5 000</w:t>
      </w:r>
      <w:r w:rsidRPr="0033725F">
        <w:rPr>
          <w:rFonts w:asciiTheme="majorHAnsi" w:hAnsiTheme="majorHAnsi"/>
          <w:sz w:val="24"/>
          <w:szCs w:val="24"/>
        </w:rPr>
        <w:t>.</w:t>
      </w:r>
      <w:r w:rsidR="00576013" w:rsidRPr="0033725F">
        <w:rPr>
          <w:rFonts w:asciiTheme="majorHAnsi" w:hAnsiTheme="majorHAnsi"/>
          <w:sz w:val="24"/>
          <w:szCs w:val="24"/>
        </w:rPr>
        <w:t xml:space="preserve"> </w:t>
      </w:r>
      <w:r w:rsidRPr="0033725F">
        <w:rPr>
          <w:rFonts w:asciiTheme="majorHAnsi" w:hAnsiTheme="majorHAnsi"/>
          <w:sz w:val="24"/>
          <w:szCs w:val="24"/>
        </w:rPr>
        <w:t>O número de gametas femininos que os indivíduos produziram por ciclo variou de um a 20 000 entre as simulações - o valor específico em cada uma delas foi sorteado com o Hipercubo Latino a partir de uma di</w:t>
      </w:r>
      <w:r w:rsidR="0017607A">
        <w:rPr>
          <w:rFonts w:asciiTheme="majorHAnsi" w:hAnsiTheme="majorHAnsi"/>
          <w:sz w:val="24"/>
          <w:szCs w:val="24"/>
        </w:rPr>
        <w:t>stribuição uniforme com mínimo um</w:t>
      </w:r>
      <w:r w:rsidRPr="0033725F">
        <w:rPr>
          <w:rFonts w:asciiTheme="majorHAnsi" w:hAnsiTheme="majorHAnsi"/>
          <w:sz w:val="24"/>
          <w:szCs w:val="24"/>
        </w:rPr>
        <w:t xml:space="preserve"> e máximo 20 000. No cenário ecológico, o</w:t>
      </w:r>
      <w:r w:rsidRPr="00233AB2">
        <w:rPr>
          <w:rFonts w:asciiTheme="majorHAnsi" w:hAnsiTheme="majorHAnsi"/>
          <w:sz w:val="24"/>
          <w:szCs w:val="24"/>
        </w:rPr>
        <w:t xml:space="preserve"> valor da riqueza, que va</w:t>
      </w:r>
      <w:r w:rsidR="00DA2DDE">
        <w:rPr>
          <w:rFonts w:asciiTheme="majorHAnsi" w:hAnsiTheme="majorHAnsi"/>
          <w:sz w:val="24"/>
          <w:szCs w:val="24"/>
        </w:rPr>
        <w:t>riou de cinco a 500 entre as 1 000</w:t>
      </w:r>
      <w:r w:rsidRPr="00233AB2">
        <w:rPr>
          <w:rFonts w:asciiTheme="majorHAnsi" w:hAnsiTheme="majorHAnsi"/>
          <w:sz w:val="24"/>
          <w:szCs w:val="24"/>
        </w:rPr>
        <w:t xml:space="preserve"> simulações, também foi sorteado pelo Hipercubo Latino a partir de uma distribuição uniforme.</w:t>
      </w:r>
      <w:r w:rsidRPr="00233AB2">
        <w:rPr>
          <w:rStyle w:val="s2"/>
          <w:rFonts w:asciiTheme="majorHAnsi" w:hAnsiTheme="majorHAnsi"/>
          <w:sz w:val="24"/>
          <w:szCs w:val="24"/>
        </w:rPr>
        <w:t xml:space="preserve"> </w:t>
      </w:r>
      <w:r w:rsidRPr="00233AB2">
        <w:rPr>
          <w:rFonts w:asciiTheme="majorHAnsi" w:hAnsiTheme="majorHAnsi"/>
          <w:sz w:val="24"/>
          <w:szCs w:val="24"/>
        </w:rPr>
        <w:t xml:space="preserve">A partir do valor da riqueza sorteado para uma dada simulação, foi calculada a abundância inicial das espécies tendo como ponto de partida o valor hipotético de 5 000 </w:t>
      </w:r>
      <w:r w:rsidRPr="00233AB2">
        <w:rPr>
          <w:rFonts w:asciiTheme="majorHAnsi" w:hAnsiTheme="majorHAnsi"/>
          <w:sz w:val="24"/>
          <w:szCs w:val="24"/>
        </w:rPr>
        <w:lastRenderedPageBreak/>
        <w:t>indivíduos no total da comunidade</w:t>
      </w:r>
      <w:r w:rsidRPr="00966A87">
        <w:rPr>
          <w:rFonts w:asciiTheme="majorHAnsi" w:hAnsiTheme="majorHAnsi"/>
          <w:sz w:val="24"/>
          <w:szCs w:val="24"/>
        </w:rPr>
        <w:t xml:space="preserve">. O </w:t>
      </w:r>
      <w:r w:rsidR="00966A87" w:rsidRPr="00966A87">
        <w:rPr>
          <w:rFonts w:asciiTheme="majorHAnsi" w:hAnsiTheme="majorHAnsi"/>
          <w:sz w:val="24"/>
          <w:szCs w:val="24"/>
        </w:rPr>
        <w:t>resultado</w:t>
      </w:r>
      <w:r w:rsidRPr="00966A87">
        <w:rPr>
          <w:rFonts w:asciiTheme="majorHAnsi" w:hAnsiTheme="majorHAnsi"/>
          <w:sz w:val="24"/>
          <w:szCs w:val="24"/>
        </w:rPr>
        <w:t xml:space="preserve"> arredondado da razão entre 5 000 e o valor da riqueza foi considerado como a abundância</w:t>
      </w:r>
      <w:r w:rsidRPr="00233AB2">
        <w:rPr>
          <w:rFonts w:asciiTheme="majorHAnsi" w:hAnsiTheme="majorHAnsi"/>
          <w:sz w:val="24"/>
          <w:szCs w:val="24"/>
        </w:rPr>
        <w:t xml:space="preserve"> inicial das espécies (assim, o valor exato da abundância total da comunidade foi dada pelo produto do </w:t>
      </w:r>
      <w:r w:rsidR="00966A87">
        <w:rPr>
          <w:rFonts w:asciiTheme="majorHAnsi" w:hAnsiTheme="majorHAnsi"/>
          <w:sz w:val="24"/>
          <w:szCs w:val="24"/>
        </w:rPr>
        <w:t>resultado</w:t>
      </w:r>
      <w:r w:rsidRPr="00233AB2">
        <w:rPr>
          <w:rFonts w:asciiTheme="majorHAnsi" w:hAnsiTheme="majorHAnsi"/>
          <w:sz w:val="24"/>
          <w:szCs w:val="24"/>
        </w:rPr>
        <w:t xml:space="preserve"> arredondado e da riqueza sorteada). Neste grupo, a taxa de mutação foi fixada em zero. Definimos que o número inicial de gametas femininos produzidos por ciclo seria igual para indivíduos da mesma espécie e, a partir da riqueza sorteada para cada simulação, foi atribuído um valor para cada espéc</w:t>
      </w:r>
      <w:r w:rsidR="00BD0E59">
        <w:rPr>
          <w:rFonts w:asciiTheme="majorHAnsi" w:hAnsiTheme="majorHAnsi"/>
          <w:sz w:val="24"/>
          <w:szCs w:val="24"/>
        </w:rPr>
        <w:t>ie de forma que o gradiente de um</w:t>
      </w:r>
      <w:r w:rsidRPr="00233AB2">
        <w:rPr>
          <w:rFonts w:asciiTheme="majorHAnsi" w:hAnsiTheme="majorHAnsi"/>
          <w:sz w:val="24"/>
          <w:szCs w:val="24"/>
        </w:rPr>
        <w:t xml:space="preserve"> a 20 000 gametas fosse ocupado com intervalos regulares. No cenário eco-evolutivo, o valor da riqueza das simulações também foi sorteado do intervalo entre cinco e 500, utilizando-se o Hipercubo Latino, e a abundância inicial das espécies e o número de gametas femininos produzidos por ciclo pelos indivíduos foram determinados da mesma forma que no </w:t>
      </w:r>
      <w:r w:rsidR="00A50FC7">
        <w:rPr>
          <w:rFonts w:asciiTheme="majorHAnsi" w:hAnsiTheme="majorHAnsi"/>
          <w:sz w:val="24"/>
          <w:szCs w:val="24"/>
        </w:rPr>
        <w:t>cenário</w:t>
      </w:r>
      <w:r w:rsidRPr="00233AB2">
        <w:rPr>
          <w:rFonts w:asciiTheme="majorHAnsi" w:hAnsiTheme="majorHAnsi"/>
          <w:sz w:val="24"/>
          <w:szCs w:val="24"/>
        </w:rPr>
        <w:t xml:space="preserve"> anterior. No entanto, o valor da taxa de mutação foi fixado em 500, como no primeiro </w:t>
      </w:r>
      <w:r w:rsidR="00A50FC7">
        <w:rPr>
          <w:rFonts w:asciiTheme="majorHAnsi" w:hAnsiTheme="majorHAnsi"/>
          <w:sz w:val="24"/>
          <w:szCs w:val="24"/>
        </w:rPr>
        <w:t>cenário</w:t>
      </w:r>
      <w:r w:rsidRPr="00233AB2">
        <w:rPr>
          <w:rFonts w:asciiTheme="majorHAnsi" w:hAnsiTheme="majorHAnsi"/>
          <w:sz w:val="24"/>
          <w:szCs w:val="24"/>
        </w:rPr>
        <w:t xml:space="preserve">. Nos três cenários, o número de ciclos em que ocorreu eventos de distúrbio foi sorteado do intervalo </w:t>
      </w:r>
      <w:r w:rsidR="00BD0E59">
        <w:rPr>
          <w:rFonts w:asciiTheme="majorHAnsi" w:hAnsiTheme="majorHAnsi"/>
          <w:sz w:val="24"/>
          <w:szCs w:val="24"/>
        </w:rPr>
        <w:t>uniforme de zero</w:t>
      </w:r>
      <w:r w:rsidR="007B50FA">
        <w:rPr>
          <w:rFonts w:asciiTheme="majorHAnsi" w:hAnsiTheme="majorHAnsi"/>
          <w:sz w:val="24"/>
          <w:szCs w:val="24"/>
        </w:rPr>
        <w:t xml:space="preserve"> a</w:t>
      </w:r>
      <w:r w:rsidRPr="00233AB2">
        <w:rPr>
          <w:rFonts w:asciiTheme="majorHAnsi" w:hAnsiTheme="majorHAnsi"/>
          <w:sz w:val="24"/>
          <w:szCs w:val="24"/>
        </w:rPr>
        <w:t xml:space="preserve"> 300 000 por meio do Hipercubo Latino (i.e., foi possível que não houvesse evento de distúrbio em ciclo algum e também que ocorresse em todos) e a identificação exata dos ciclos em que ocorreram os eventos foi feita de forma que a distribuição temporal do distúrbio fosse regular. A intensidade dos eventos de distúrbio foi sorteada, t</w:t>
      </w:r>
      <w:r w:rsidR="007B50FA">
        <w:rPr>
          <w:rFonts w:asciiTheme="majorHAnsi" w:hAnsiTheme="majorHAnsi"/>
          <w:sz w:val="24"/>
          <w:szCs w:val="24"/>
        </w:rPr>
        <w:t>ambém com o Hipercubo Latino, de uma distribuição uniforme</w:t>
      </w:r>
      <w:r w:rsidR="00523437">
        <w:rPr>
          <w:rFonts w:asciiTheme="majorHAnsi" w:hAnsiTheme="majorHAnsi"/>
          <w:sz w:val="24"/>
          <w:szCs w:val="24"/>
        </w:rPr>
        <w:t xml:space="preserve"> de zero</w:t>
      </w:r>
      <w:r w:rsidRPr="00233AB2">
        <w:rPr>
          <w:rFonts w:asciiTheme="majorHAnsi" w:hAnsiTheme="majorHAnsi"/>
          <w:sz w:val="24"/>
          <w:szCs w:val="24"/>
        </w:rPr>
        <w:t xml:space="preserve"> a 1, valor referente à proporção de indiv</w:t>
      </w:r>
      <w:r w:rsidR="00D500DC">
        <w:rPr>
          <w:rFonts w:asciiTheme="majorHAnsi" w:hAnsiTheme="majorHAnsi"/>
          <w:sz w:val="24"/>
          <w:szCs w:val="24"/>
        </w:rPr>
        <w:t>íduos da comunidade mortos em cada</w:t>
      </w:r>
      <w:r w:rsidRPr="00233AB2">
        <w:rPr>
          <w:rFonts w:asciiTheme="majorHAnsi" w:hAnsiTheme="majorHAnsi"/>
          <w:sz w:val="24"/>
          <w:szCs w:val="24"/>
        </w:rPr>
        <w:t xml:space="preserve"> evento.</w:t>
      </w:r>
      <w:r w:rsidR="00D500DC">
        <w:rPr>
          <w:rFonts w:asciiTheme="majorHAnsi" w:hAnsiTheme="majorHAnsi"/>
          <w:sz w:val="24"/>
          <w:szCs w:val="24"/>
        </w:rPr>
        <w:t xml:space="preserve"> Em cada simulação, todos os eventos de distúrbio apresentaram a mesma intensidade.</w:t>
      </w:r>
    </w:p>
    <w:p w14:paraId="7AC04FDC" w14:textId="77777777" w:rsidR="00A564CF" w:rsidRDefault="00A564CF" w:rsidP="00233AB2">
      <w:pPr>
        <w:pStyle w:val="p1"/>
        <w:spacing w:line="360" w:lineRule="auto"/>
        <w:contextualSpacing/>
        <w:rPr>
          <w:rFonts w:asciiTheme="majorHAnsi" w:hAnsiTheme="majorHAnsi"/>
          <w:sz w:val="24"/>
          <w:szCs w:val="24"/>
        </w:rPr>
      </w:pPr>
    </w:p>
    <w:p w14:paraId="451B438B" w14:textId="77777777" w:rsidR="0005556C" w:rsidRDefault="0005556C" w:rsidP="00233AB2">
      <w:pPr>
        <w:pStyle w:val="p1"/>
        <w:spacing w:line="360" w:lineRule="auto"/>
        <w:contextualSpacing/>
        <w:rPr>
          <w:rFonts w:asciiTheme="majorHAnsi" w:hAnsiTheme="majorHAnsi"/>
          <w:sz w:val="24"/>
          <w:szCs w:val="24"/>
        </w:rPr>
      </w:pPr>
    </w:p>
    <w:p w14:paraId="41FAF41A" w14:textId="77777777" w:rsidR="0005556C" w:rsidRDefault="0005556C" w:rsidP="00233AB2">
      <w:pPr>
        <w:pStyle w:val="p1"/>
        <w:spacing w:line="360" w:lineRule="auto"/>
        <w:contextualSpacing/>
        <w:rPr>
          <w:rFonts w:asciiTheme="majorHAnsi" w:hAnsiTheme="majorHAnsi"/>
          <w:sz w:val="24"/>
          <w:szCs w:val="24"/>
        </w:rPr>
      </w:pPr>
    </w:p>
    <w:p w14:paraId="537363A8" w14:textId="77777777" w:rsidR="0005556C" w:rsidRDefault="0005556C" w:rsidP="00233AB2">
      <w:pPr>
        <w:pStyle w:val="p1"/>
        <w:spacing w:line="360" w:lineRule="auto"/>
        <w:contextualSpacing/>
        <w:rPr>
          <w:rFonts w:asciiTheme="majorHAnsi" w:hAnsiTheme="majorHAnsi"/>
          <w:sz w:val="24"/>
          <w:szCs w:val="24"/>
        </w:rPr>
      </w:pPr>
    </w:p>
    <w:p w14:paraId="0CC3188C" w14:textId="77777777" w:rsidR="0005556C" w:rsidRDefault="0005556C" w:rsidP="00233AB2">
      <w:pPr>
        <w:pStyle w:val="p1"/>
        <w:spacing w:line="360" w:lineRule="auto"/>
        <w:contextualSpacing/>
        <w:rPr>
          <w:rFonts w:asciiTheme="majorHAnsi" w:hAnsiTheme="majorHAnsi"/>
          <w:sz w:val="24"/>
          <w:szCs w:val="24"/>
        </w:rPr>
      </w:pPr>
    </w:p>
    <w:p w14:paraId="339177A5" w14:textId="77777777" w:rsidR="0005556C" w:rsidRDefault="0005556C" w:rsidP="00233AB2">
      <w:pPr>
        <w:pStyle w:val="p1"/>
        <w:spacing w:line="360" w:lineRule="auto"/>
        <w:contextualSpacing/>
        <w:rPr>
          <w:rFonts w:asciiTheme="majorHAnsi" w:hAnsiTheme="majorHAnsi"/>
          <w:sz w:val="24"/>
          <w:szCs w:val="24"/>
        </w:rPr>
      </w:pPr>
    </w:p>
    <w:p w14:paraId="6EA7C50A" w14:textId="77777777" w:rsidR="0005556C" w:rsidRDefault="0005556C" w:rsidP="00233AB2">
      <w:pPr>
        <w:pStyle w:val="p1"/>
        <w:spacing w:line="360" w:lineRule="auto"/>
        <w:contextualSpacing/>
        <w:rPr>
          <w:rFonts w:asciiTheme="majorHAnsi" w:hAnsiTheme="majorHAnsi"/>
          <w:sz w:val="24"/>
          <w:szCs w:val="24"/>
        </w:rPr>
      </w:pPr>
    </w:p>
    <w:p w14:paraId="353EF124" w14:textId="77777777" w:rsidR="0005556C" w:rsidRDefault="0005556C" w:rsidP="00233AB2">
      <w:pPr>
        <w:pStyle w:val="p1"/>
        <w:spacing w:line="360" w:lineRule="auto"/>
        <w:contextualSpacing/>
        <w:rPr>
          <w:rFonts w:asciiTheme="majorHAnsi" w:hAnsiTheme="majorHAnsi"/>
          <w:sz w:val="24"/>
          <w:szCs w:val="24"/>
        </w:rPr>
      </w:pPr>
    </w:p>
    <w:p w14:paraId="4AB5CA1E" w14:textId="77777777" w:rsidR="0005556C" w:rsidRDefault="0005556C" w:rsidP="00233AB2">
      <w:pPr>
        <w:pStyle w:val="p1"/>
        <w:spacing w:line="360" w:lineRule="auto"/>
        <w:contextualSpacing/>
        <w:rPr>
          <w:rFonts w:asciiTheme="majorHAnsi" w:hAnsiTheme="majorHAnsi"/>
          <w:sz w:val="24"/>
          <w:szCs w:val="24"/>
        </w:rPr>
      </w:pPr>
    </w:p>
    <w:p w14:paraId="3B17CB26" w14:textId="77777777" w:rsidR="0005556C" w:rsidRDefault="0005556C" w:rsidP="00233AB2">
      <w:pPr>
        <w:pStyle w:val="p1"/>
        <w:spacing w:line="360" w:lineRule="auto"/>
        <w:contextualSpacing/>
        <w:rPr>
          <w:rFonts w:asciiTheme="majorHAnsi" w:hAnsiTheme="majorHAnsi"/>
          <w:sz w:val="24"/>
          <w:szCs w:val="24"/>
        </w:rPr>
      </w:pPr>
    </w:p>
    <w:p w14:paraId="1AD93A03" w14:textId="77777777" w:rsidR="0005556C" w:rsidRDefault="0005556C" w:rsidP="00233AB2">
      <w:pPr>
        <w:pStyle w:val="p1"/>
        <w:spacing w:line="360" w:lineRule="auto"/>
        <w:contextualSpacing/>
        <w:rPr>
          <w:rFonts w:asciiTheme="majorHAnsi" w:hAnsiTheme="majorHAnsi"/>
          <w:sz w:val="24"/>
          <w:szCs w:val="24"/>
        </w:rPr>
      </w:pPr>
    </w:p>
    <w:p w14:paraId="1A934A54" w14:textId="77777777" w:rsidR="0005556C" w:rsidRPr="00233AB2" w:rsidRDefault="0005556C" w:rsidP="00233AB2">
      <w:pPr>
        <w:pStyle w:val="p1"/>
        <w:spacing w:line="360" w:lineRule="auto"/>
        <w:contextualSpacing/>
        <w:rPr>
          <w:rFonts w:asciiTheme="majorHAnsi" w:hAnsiTheme="majorHAnsi"/>
          <w:sz w:val="24"/>
          <w:szCs w:val="24"/>
        </w:rPr>
      </w:pPr>
    </w:p>
    <w:p w14:paraId="3EC4B431" w14:textId="77777777" w:rsidR="00A564CF" w:rsidRPr="00F326B5" w:rsidRDefault="00A564CF" w:rsidP="00F326B5">
      <w:pPr>
        <w:pStyle w:val="p1"/>
        <w:spacing w:line="276" w:lineRule="auto"/>
        <w:contextualSpacing/>
        <w:rPr>
          <w:rFonts w:asciiTheme="majorHAnsi" w:hAnsiTheme="majorHAnsi"/>
          <w:sz w:val="24"/>
          <w:szCs w:val="24"/>
        </w:rPr>
      </w:pPr>
      <w:r w:rsidRPr="00F326B5">
        <w:rPr>
          <w:rFonts w:asciiTheme="minorHAnsi" w:hAnsiTheme="minorHAnsi"/>
          <w:b/>
          <w:sz w:val="24"/>
          <w:szCs w:val="24"/>
        </w:rPr>
        <w:lastRenderedPageBreak/>
        <w:t>Tabela 1:</w:t>
      </w:r>
      <w:r w:rsidRPr="00233AB2">
        <w:rPr>
          <w:rFonts w:asciiTheme="majorHAnsi" w:hAnsiTheme="majorHAnsi"/>
          <w:b/>
          <w:sz w:val="24"/>
          <w:szCs w:val="24"/>
        </w:rPr>
        <w:t xml:space="preserve"> </w:t>
      </w:r>
      <w:r w:rsidRPr="00F326B5">
        <w:rPr>
          <w:rFonts w:asciiTheme="majorHAnsi" w:hAnsiTheme="majorHAnsi"/>
          <w:sz w:val="24"/>
          <w:szCs w:val="24"/>
        </w:rPr>
        <w:t>Valores de parâmetros utilizados em cada grupo de simulações (cenários evolutivo, ecológico e eco-evolutivo). Os itens que não compreendem intervalos foram iguais em todas as simulações do grupo. Os itens marcados com asterisco (*) tiveram valores do intervalo indicado sorteados com o Hipercubo Latino e cada valor foi associado a uma simulação do grupo.</w:t>
      </w:r>
    </w:p>
    <w:p w14:paraId="3CBD95C5" w14:textId="5C8CC0B3" w:rsidR="00A564CF" w:rsidRPr="00233AB2" w:rsidRDefault="00A564CF" w:rsidP="007C4554">
      <w:pPr>
        <w:pStyle w:val="p1"/>
        <w:spacing w:line="360" w:lineRule="auto"/>
        <w:contextualSpacing/>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080569EE" wp14:editId="37D59CF8">
            <wp:extent cx="5661861" cy="5499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ela_mm2.pdf"/>
                    <pic:cNvPicPr/>
                  </pic:nvPicPr>
                  <pic:blipFill rotWithShape="1">
                    <a:blip r:embed="rId11">
                      <a:extLst>
                        <a:ext uri="{28A0092B-C50C-407E-A947-70E740481C1C}">
                          <a14:useLocalDpi xmlns:a14="http://schemas.microsoft.com/office/drawing/2010/main" val="0"/>
                        </a:ext>
                      </a:extLst>
                    </a:blip>
                    <a:srcRect l="6607" t="5641" r="16587" b="41640"/>
                    <a:stretch/>
                  </pic:blipFill>
                  <pic:spPr bwMode="auto">
                    <a:xfrm>
                      <a:off x="0" y="0"/>
                      <a:ext cx="5917096" cy="5747239"/>
                    </a:xfrm>
                    <a:prstGeom prst="rect">
                      <a:avLst/>
                    </a:prstGeom>
                    <a:ln>
                      <a:noFill/>
                    </a:ln>
                    <a:extLst>
                      <a:ext uri="{53640926-AAD7-44D8-BBD7-CCE9431645EC}">
                        <a14:shadowObscured xmlns:a14="http://schemas.microsoft.com/office/drawing/2010/main"/>
                      </a:ext>
                    </a:extLst>
                  </pic:spPr>
                </pic:pic>
              </a:graphicData>
            </a:graphic>
          </wp:inline>
        </w:drawing>
      </w:r>
    </w:p>
    <w:p w14:paraId="50277BC2" w14:textId="409E7E5D" w:rsidR="00A564CF" w:rsidRPr="007F7CAE" w:rsidRDefault="00B22569" w:rsidP="007F7CAE">
      <w:pPr>
        <w:pStyle w:val="Heading2"/>
      </w:pPr>
      <w:bookmarkStart w:id="15" w:name="_Toc487883792"/>
      <w:r w:rsidRPr="007F7CAE">
        <w:t>5</w:t>
      </w:r>
      <w:r w:rsidR="00A564CF" w:rsidRPr="007F7CAE">
        <w:t xml:space="preserve">.3 </w:t>
      </w:r>
      <w:r w:rsidR="00E25784" w:rsidRPr="007F7CAE">
        <w:tab/>
      </w:r>
      <w:commentRangeStart w:id="16"/>
      <w:r w:rsidR="00E25784" w:rsidRPr="005117BD">
        <w:rPr>
          <w:color w:val="000000" w:themeColor="text1"/>
        </w:rPr>
        <w:t>V</w:t>
      </w:r>
      <w:r w:rsidR="00A564CF" w:rsidRPr="005117BD">
        <w:rPr>
          <w:color w:val="000000" w:themeColor="text1"/>
        </w:rPr>
        <w:t>ariáveis operacionais</w:t>
      </w:r>
      <w:commentRangeEnd w:id="16"/>
      <w:r w:rsidR="00C379F8">
        <w:rPr>
          <w:rStyle w:val="CommentReference"/>
          <w:rFonts w:eastAsiaTheme="minorHAnsi" w:cstheme="minorBidi"/>
          <w:b w:val="0"/>
          <w:smallCaps w:val="0"/>
          <w:color w:val="auto"/>
        </w:rPr>
        <w:commentReference w:id="16"/>
      </w:r>
      <w:bookmarkEnd w:id="15"/>
    </w:p>
    <w:p w14:paraId="15C3AF79" w14:textId="77777777" w:rsidR="00A564CF" w:rsidRPr="00233AB2" w:rsidRDefault="00A564CF" w:rsidP="00233AB2">
      <w:pPr>
        <w:pStyle w:val="p1"/>
        <w:spacing w:line="360" w:lineRule="auto"/>
        <w:contextualSpacing/>
        <w:rPr>
          <w:rFonts w:asciiTheme="majorHAnsi" w:hAnsiTheme="majorHAnsi"/>
          <w:sz w:val="24"/>
          <w:szCs w:val="24"/>
        </w:rPr>
      </w:pPr>
    </w:p>
    <w:p w14:paraId="0F2F8150" w14:textId="2FB6B897" w:rsidR="00A564CF" w:rsidRPr="00024D30" w:rsidRDefault="00B22569" w:rsidP="003C4B41">
      <w:pPr>
        <w:pStyle w:val="Heading3"/>
        <w:rPr>
          <w:smallCaps/>
        </w:rPr>
      </w:pPr>
      <w:bookmarkStart w:id="17" w:name="_Toc487883793"/>
      <w:r w:rsidRPr="00024D30">
        <w:rPr>
          <w:smallCaps/>
        </w:rPr>
        <w:t>5</w:t>
      </w:r>
      <w:r w:rsidR="003C4B41" w:rsidRPr="00024D30">
        <w:rPr>
          <w:smallCaps/>
        </w:rPr>
        <w:t>.3.1</w:t>
      </w:r>
      <w:r w:rsidR="003C4B41" w:rsidRPr="00024D30">
        <w:rPr>
          <w:smallCaps/>
        </w:rPr>
        <w:tab/>
      </w:r>
      <w:r w:rsidR="00A564CF" w:rsidRPr="00024D30">
        <w:rPr>
          <w:smallCaps/>
        </w:rPr>
        <w:t>Variáveis de interesse</w:t>
      </w:r>
      <w:bookmarkEnd w:id="17"/>
    </w:p>
    <w:p w14:paraId="2C809110" w14:textId="7FF2FE7F" w:rsidR="00A564CF" w:rsidRPr="00233AB2" w:rsidRDefault="00A564CF" w:rsidP="00233AB2">
      <w:pPr>
        <w:pStyle w:val="p1"/>
        <w:spacing w:line="360" w:lineRule="auto"/>
        <w:contextualSpacing/>
        <w:rPr>
          <w:rStyle w:val="s6"/>
          <w:rFonts w:asciiTheme="majorHAnsi" w:hAnsiTheme="majorHAnsi"/>
          <w:sz w:val="24"/>
          <w:szCs w:val="24"/>
        </w:rPr>
      </w:pPr>
      <w:r w:rsidRPr="00233AB2">
        <w:rPr>
          <w:rFonts w:asciiTheme="majorHAnsi" w:hAnsiTheme="majorHAnsi"/>
          <w:sz w:val="24"/>
          <w:szCs w:val="24"/>
        </w:rPr>
        <w:t xml:space="preserve">Para condensar as informações relativas ao número de gametas femininos produzidos por ciclo e à probabilidade de morte dos indivíduos em cada ciclo, criamos um índice, denominado índice de estratégia de vida, que variou de zero a um: valores de índice que tendem a zero equivalem à probabilidade de morte que tende a zero e a número de gametas femininos por ciclo próximo de 1; valores de índice que tendem a um equivalem à probabilidade de morte </w:t>
      </w:r>
      <w:r w:rsidRPr="00233AB2">
        <w:rPr>
          <w:rFonts w:asciiTheme="majorHAnsi" w:hAnsiTheme="majorHAnsi"/>
          <w:sz w:val="24"/>
          <w:szCs w:val="24"/>
        </w:rPr>
        <w:lastRenderedPageBreak/>
        <w:t xml:space="preserve">que tende a um e a número de gametas femininos por ciclo próximo de 20 000. </w:t>
      </w:r>
      <w:r w:rsidR="0070089E">
        <w:rPr>
          <w:rFonts w:asciiTheme="majorHAnsi" w:hAnsiTheme="majorHAnsi"/>
          <w:sz w:val="24"/>
          <w:szCs w:val="24"/>
        </w:rPr>
        <w:t xml:space="preserve">O valor do índice de estratégia de um indivíduo é equivalente ao valor de sua probabilidade de morte por ciclo. </w:t>
      </w:r>
      <w:r w:rsidRPr="00233AB2">
        <w:rPr>
          <w:rFonts w:asciiTheme="majorHAnsi" w:hAnsiTheme="majorHAnsi"/>
          <w:sz w:val="24"/>
          <w:szCs w:val="24"/>
        </w:rPr>
        <w:t xml:space="preserve">Quantificamos as estratégias de vida presentes nas comunidades por meio de três variáveis contínuas: (i) média do índice de estratégia de vida, (ii) variância total do índice de estratégia de vida e (iii) variância interespecífica do índice de estratégia de vida. A primeira variável refere-se à estratégia de vida média da comunidade (EM); a segunda, à diversidade de estratégias de vida presentes na comunidade (DE); e a terceira, à heterogeneidade interespecífica da comunidade em relação às suas estratégias de vida (HI). Essas três variáveis foram as variáveis de interesse. </w:t>
      </w:r>
      <w:r w:rsidRPr="00233AB2">
        <w:rPr>
          <w:rStyle w:val="s6"/>
          <w:rFonts w:asciiTheme="majorHAnsi" w:hAnsiTheme="majorHAnsi"/>
          <w:sz w:val="24"/>
          <w:szCs w:val="24"/>
        </w:rPr>
        <w:t xml:space="preserve">Coletamos os valores das três variáveis de interesse após decorridas duas mil gerações em cada comunidade </w:t>
      </w:r>
      <w:r w:rsidRPr="00233AB2">
        <w:rPr>
          <w:rFonts w:asciiTheme="majorHAnsi" w:hAnsiTheme="majorHAnsi"/>
          <w:color w:val="000000" w:themeColor="text1"/>
          <w:sz w:val="24"/>
          <w:szCs w:val="24"/>
        </w:rPr>
        <w:t xml:space="preserve">(Apêndice </w:t>
      </w:r>
      <w:r w:rsidR="00CD46F0">
        <w:rPr>
          <w:rFonts w:asciiTheme="majorHAnsi" w:hAnsiTheme="majorHAnsi"/>
          <w:color w:val="000000" w:themeColor="text1"/>
          <w:sz w:val="24"/>
          <w:szCs w:val="24"/>
        </w:rPr>
        <w:t>2</w:t>
      </w:r>
      <w:r w:rsidRPr="00233AB2">
        <w:rPr>
          <w:rFonts w:asciiTheme="majorHAnsi" w:hAnsiTheme="majorHAnsi"/>
          <w:color w:val="000000" w:themeColor="text1"/>
          <w:sz w:val="24"/>
          <w:szCs w:val="24"/>
        </w:rPr>
        <w:t>)</w:t>
      </w:r>
      <w:r w:rsidRPr="00233AB2">
        <w:rPr>
          <w:rStyle w:val="s6"/>
          <w:rFonts w:asciiTheme="majorHAnsi" w:hAnsiTheme="majorHAnsi"/>
          <w:sz w:val="24"/>
          <w:szCs w:val="24"/>
        </w:rPr>
        <w:t>. Consideramos uma geração como o tempo levado para que ocorresse um número de mortes equivalente à abundância total da comunidade. Como as comunidades simuladas tinham cerca de cinco mil indivíduos cada, uma geração corresponde ao tempo levado para a ocorrência acumulada de cinco mil de mortes.</w:t>
      </w:r>
    </w:p>
    <w:p w14:paraId="5B49D2BA" w14:textId="77777777" w:rsidR="00A564CF" w:rsidRPr="00233AB2" w:rsidRDefault="00A564CF" w:rsidP="00233AB2">
      <w:pPr>
        <w:pStyle w:val="p1"/>
        <w:spacing w:line="360" w:lineRule="auto"/>
        <w:contextualSpacing/>
        <w:rPr>
          <w:rStyle w:val="s6"/>
          <w:rFonts w:asciiTheme="majorHAnsi" w:hAnsiTheme="majorHAnsi"/>
          <w:sz w:val="24"/>
          <w:szCs w:val="24"/>
        </w:rPr>
      </w:pPr>
    </w:p>
    <w:p w14:paraId="3A260116" w14:textId="5E7E1375" w:rsidR="00A564CF" w:rsidRPr="00024D30" w:rsidRDefault="00B22569" w:rsidP="003C4B41">
      <w:pPr>
        <w:pStyle w:val="Heading3"/>
        <w:rPr>
          <w:rStyle w:val="s6"/>
          <w:b w:val="0"/>
          <w:smallCaps/>
          <w:color w:val="7F7F7F" w:themeColor="text1" w:themeTint="80"/>
        </w:rPr>
      </w:pPr>
      <w:bookmarkStart w:id="18" w:name="_Toc487883794"/>
      <w:r w:rsidRPr="00024D30">
        <w:rPr>
          <w:smallCaps/>
        </w:rPr>
        <w:t>5</w:t>
      </w:r>
      <w:r w:rsidR="003C4B41" w:rsidRPr="00024D30">
        <w:rPr>
          <w:smallCaps/>
        </w:rPr>
        <w:t>.3.2</w:t>
      </w:r>
      <w:r w:rsidR="003C4B41" w:rsidRPr="00024D30">
        <w:rPr>
          <w:smallCaps/>
        </w:rPr>
        <w:tab/>
      </w:r>
      <w:r w:rsidR="00A564CF" w:rsidRPr="00024D30">
        <w:rPr>
          <w:smallCaps/>
        </w:rPr>
        <w:t>Variáveis preditoras</w:t>
      </w:r>
      <w:bookmarkEnd w:id="18"/>
    </w:p>
    <w:p w14:paraId="5F0488D3" w14:textId="248936E8"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 xml:space="preserve">Utilizamos </w:t>
      </w:r>
      <w:commentRangeStart w:id="19"/>
      <w:r w:rsidRPr="00233AB2">
        <w:rPr>
          <w:rFonts w:asciiTheme="majorHAnsi" w:hAnsiTheme="majorHAnsi"/>
          <w:sz w:val="24"/>
          <w:szCs w:val="24"/>
        </w:rPr>
        <w:t>três variáveis preditoras</w:t>
      </w:r>
      <w:commentRangeEnd w:id="19"/>
      <w:r w:rsidR="00571ED3">
        <w:rPr>
          <w:rStyle w:val="CommentReference"/>
          <w:rFonts w:asciiTheme="minorHAnsi" w:hAnsiTheme="minorHAnsi" w:cstheme="minorBidi"/>
        </w:rPr>
        <w:commentReference w:id="19"/>
      </w:r>
      <w:r w:rsidRPr="00233AB2">
        <w:rPr>
          <w:rFonts w:asciiTheme="majorHAnsi" w:hAnsiTheme="majorHAnsi"/>
          <w:sz w:val="24"/>
          <w:szCs w:val="24"/>
        </w:rPr>
        <w:t>: duas que, em conjunto, definem os cenários evolutivo, ecológico e eco-evolutivo (taxa de mutação e riqueza inicial) e uma que se refere à força do distúrbio. A taxa de mutação e a riqueza inicial foram tratadas como variáveis categóricas com dois níveis cada: taxa de mutação nula</w:t>
      </w:r>
      <w:r w:rsidR="00C0716E">
        <w:rPr>
          <w:rFonts w:asciiTheme="majorHAnsi" w:hAnsiTheme="majorHAnsi"/>
          <w:sz w:val="24"/>
          <w:szCs w:val="24"/>
        </w:rPr>
        <w:t xml:space="preserve"> ou positiva e riqueza inicial um ou maior que um</w:t>
      </w:r>
      <w:r w:rsidRPr="00233AB2">
        <w:rPr>
          <w:rFonts w:asciiTheme="majorHAnsi" w:hAnsiTheme="majorHAnsi"/>
          <w:sz w:val="24"/>
          <w:szCs w:val="24"/>
        </w:rPr>
        <w:t>. O distúrbio foi representado por um índice que agrega as informações referentes ao número de eventos de distúrbio que ocorre na comunidade no decorrer da simulação e à intens</w:t>
      </w:r>
      <w:r w:rsidR="00CD46F0">
        <w:rPr>
          <w:rFonts w:asciiTheme="majorHAnsi" w:hAnsiTheme="majorHAnsi"/>
          <w:sz w:val="24"/>
          <w:szCs w:val="24"/>
        </w:rPr>
        <w:t>idade destes eventos (Apêndice 3</w:t>
      </w:r>
      <w:r w:rsidRPr="00233AB2">
        <w:rPr>
          <w:rFonts w:asciiTheme="majorHAnsi" w:hAnsiTheme="majorHAnsi"/>
          <w:sz w:val="24"/>
          <w:szCs w:val="24"/>
        </w:rPr>
        <w:t>). O índice, dado pelo produto</w:t>
      </w:r>
      <w:r w:rsidR="00C0716E">
        <w:rPr>
          <w:rFonts w:asciiTheme="majorHAnsi" w:hAnsiTheme="majorHAnsi"/>
          <w:sz w:val="24"/>
          <w:szCs w:val="24"/>
        </w:rPr>
        <w:t xml:space="preserve"> das duas variáveis, variou de zero</w:t>
      </w:r>
      <w:r w:rsidRPr="00233AB2">
        <w:rPr>
          <w:rFonts w:asciiTheme="majorHAnsi" w:hAnsiTheme="majorHAnsi"/>
          <w:sz w:val="24"/>
          <w:szCs w:val="24"/>
        </w:rPr>
        <w:t xml:space="preserve"> a 300 000 e pode ser entendido como o número de vezes que todos os indivíduos da comunidade são repostos em função das mortes por distúrbio.</w:t>
      </w:r>
    </w:p>
    <w:p w14:paraId="4C01ECB4" w14:textId="77777777" w:rsidR="00A564CF" w:rsidRPr="00233AB2" w:rsidRDefault="00A564CF" w:rsidP="00233AB2">
      <w:pPr>
        <w:pStyle w:val="p1"/>
        <w:spacing w:line="360" w:lineRule="auto"/>
        <w:contextualSpacing/>
        <w:rPr>
          <w:rFonts w:asciiTheme="majorHAnsi" w:hAnsiTheme="majorHAnsi"/>
          <w:sz w:val="24"/>
          <w:szCs w:val="24"/>
        </w:rPr>
      </w:pPr>
    </w:p>
    <w:p w14:paraId="00E29E5F" w14:textId="6B00F7A3" w:rsidR="00A564CF" w:rsidRPr="007F7CAE" w:rsidRDefault="00B22569" w:rsidP="007F7CAE">
      <w:pPr>
        <w:pStyle w:val="Heading2"/>
      </w:pPr>
      <w:bookmarkStart w:id="20" w:name="_Toc487883795"/>
      <w:r w:rsidRPr="007F7CAE">
        <w:t>5</w:t>
      </w:r>
      <w:r w:rsidR="00A564CF" w:rsidRPr="007F7CAE">
        <w:t xml:space="preserve">.4 </w:t>
      </w:r>
      <w:r w:rsidR="00972CB9" w:rsidRPr="007F7CAE">
        <w:tab/>
      </w:r>
      <w:r w:rsidR="00972CB9" w:rsidRPr="005117BD">
        <w:rPr>
          <w:color w:val="000000" w:themeColor="text1"/>
        </w:rPr>
        <w:t>A</w:t>
      </w:r>
      <w:r w:rsidR="00A564CF" w:rsidRPr="005117BD">
        <w:rPr>
          <w:color w:val="000000" w:themeColor="text1"/>
        </w:rPr>
        <w:t>nálise dos dados</w:t>
      </w:r>
      <w:bookmarkEnd w:id="20"/>
    </w:p>
    <w:p w14:paraId="10E241FC" w14:textId="77777777" w:rsidR="00A564CF" w:rsidRPr="00233AB2" w:rsidRDefault="00A564CF" w:rsidP="00233AB2">
      <w:pPr>
        <w:pStyle w:val="p1"/>
        <w:spacing w:line="360" w:lineRule="auto"/>
        <w:contextualSpacing/>
        <w:rPr>
          <w:rFonts w:asciiTheme="majorHAnsi" w:hAnsiTheme="majorHAnsi"/>
          <w:sz w:val="24"/>
          <w:szCs w:val="24"/>
        </w:rPr>
      </w:pPr>
    </w:p>
    <w:p w14:paraId="530A1F1D" w14:textId="799C0CA2"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uma abordagem de seleção de modelos</w:t>
      </w:r>
      <w:r w:rsidR="00C803FF">
        <w:rPr>
          <w:rFonts w:asciiTheme="majorHAnsi" w:hAnsiTheme="majorHAnsi"/>
          <w:sz w:val="24"/>
          <w:szCs w:val="24"/>
        </w:rPr>
        <w:t xml:space="preserve"> (Burnham &amp; Anderson, 2002)</w:t>
      </w:r>
      <w:r w:rsidRPr="00233AB2">
        <w:rPr>
          <w:rFonts w:asciiTheme="majorHAnsi" w:hAnsiTheme="majorHAnsi"/>
          <w:sz w:val="24"/>
          <w:szCs w:val="24"/>
        </w:rPr>
        <w:t xml:space="preserve"> a fim de investigar diferentes formas possíveis para a relação entre o índice de distúrbio e a estratégia de vida média, a diversidade total de estratégias e a heterogeneidade interespecífica da estratégia de vida nas comunidades sob os distintos cenários (evolutivo, ecológico ou eco-</w:t>
      </w:r>
      <w:r w:rsidRPr="00233AB2">
        <w:rPr>
          <w:rFonts w:asciiTheme="majorHAnsi" w:hAnsiTheme="majorHAnsi"/>
          <w:sz w:val="24"/>
          <w:szCs w:val="24"/>
        </w:rPr>
        <w:lastRenderedPageBreak/>
        <w:t xml:space="preserve">evolutivo). Para cada cenário, ajustamos modelos lineares e não lineares </w:t>
      </w:r>
      <w:r w:rsidR="00B221AF">
        <w:rPr>
          <w:rFonts w:asciiTheme="majorHAnsi" w:hAnsiTheme="majorHAnsi"/>
          <w:sz w:val="24"/>
          <w:szCs w:val="24"/>
        </w:rPr>
        <w:t xml:space="preserve">(Bolker, 2007) </w:t>
      </w:r>
      <w:r w:rsidRPr="00233AB2">
        <w:rPr>
          <w:rFonts w:asciiTheme="majorHAnsi" w:hAnsiTheme="majorHAnsi"/>
          <w:sz w:val="24"/>
          <w:szCs w:val="24"/>
        </w:rPr>
        <w:t xml:space="preserve">através da estimativa de máxima verossimilhança de seus parâmetros. As distribuições de erro utilizadas foram a </w:t>
      </w:r>
      <w:commentRangeStart w:id="21"/>
      <w:r w:rsidRPr="00233AB2">
        <w:rPr>
          <w:rFonts w:asciiTheme="majorHAnsi" w:hAnsiTheme="majorHAnsi"/>
          <w:sz w:val="24"/>
          <w:szCs w:val="24"/>
        </w:rPr>
        <w:t>normal e a gama</w:t>
      </w:r>
      <w:commentRangeEnd w:id="21"/>
      <w:r w:rsidR="006A78E6">
        <w:rPr>
          <w:rStyle w:val="CommentReference"/>
          <w:rFonts w:asciiTheme="minorHAnsi" w:hAnsiTheme="minorHAnsi" w:cstheme="minorBidi"/>
        </w:rPr>
        <w:commentReference w:id="21"/>
      </w:r>
      <w:r w:rsidRPr="00F16F73">
        <w:rPr>
          <w:rStyle w:val="FootnoteReference"/>
        </w:rPr>
        <w:footnoteReference w:id="7"/>
      </w:r>
      <w:r w:rsidRPr="00233AB2">
        <w:rPr>
          <w:rFonts w:asciiTheme="majorHAnsi" w:hAnsiTheme="majorHAnsi"/>
          <w:sz w:val="24"/>
          <w:szCs w:val="24"/>
        </w:rPr>
        <w:t xml:space="preserve">. Para a estratégia de vida média, os modelos candidatos apresentaram as funções linear, Michaelis-Menten, potência, logística e exponencial, além do modelo nulo </w:t>
      </w:r>
      <w:r w:rsidRPr="00233AB2">
        <w:rPr>
          <w:rStyle w:val="s4"/>
          <w:rFonts w:asciiTheme="majorHAnsi" w:hAnsiTheme="majorHAnsi"/>
          <w:color w:val="000000" w:themeColor="text1"/>
          <w:sz w:val="24"/>
          <w:szCs w:val="24"/>
        </w:rPr>
        <w:t>(Tabela 2)</w:t>
      </w:r>
      <w:r w:rsidRPr="00233AB2">
        <w:rPr>
          <w:rFonts w:asciiTheme="majorHAnsi" w:hAnsiTheme="majorHAnsi"/>
          <w:sz w:val="24"/>
          <w:szCs w:val="24"/>
        </w:rPr>
        <w:t xml:space="preserve">. Estas funções abarcam diferentes formas de crescimento ou decrescimento monotônico da esperança da variável de interesse (estratégia média) em função da variável preditora (índice de distúrbio). Para a diversidade total e a heterogeneidade interespecífica, além das funções utilizadas na modelagem da estratégia média, ajustamos modelos com as funções gaussiana, quadrática, Ricker e Holling, que abrangem relações não-monotônicas entre as variáveis </w:t>
      </w:r>
      <w:r w:rsidRPr="00233AB2">
        <w:rPr>
          <w:rStyle w:val="s4"/>
          <w:rFonts w:asciiTheme="majorHAnsi" w:hAnsiTheme="majorHAnsi"/>
          <w:color w:val="000000" w:themeColor="text1"/>
          <w:sz w:val="24"/>
          <w:szCs w:val="24"/>
        </w:rPr>
        <w:t>(Tabela 2)</w:t>
      </w:r>
      <w:r w:rsidRPr="00233AB2">
        <w:rPr>
          <w:rFonts w:asciiTheme="majorHAnsi" w:hAnsiTheme="majorHAnsi"/>
          <w:color w:val="000000" w:themeColor="text1"/>
          <w:sz w:val="24"/>
          <w:szCs w:val="24"/>
        </w:rPr>
        <w:t>. Para a heterogeneidade interespecífica do índice de estratégia de vida, que apresentou maior variação nos dados quando o índice de distúrbio foi intermediário, foram ainda ajustados modelos em que a variância (em contraposiçã</w:t>
      </w:r>
      <w:r w:rsidR="00806F59">
        <w:rPr>
          <w:rFonts w:asciiTheme="majorHAnsi" w:hAnsiTheme="majorHAnsi"/>
          <w:color w:val="000000" w:themeColor="text1"/>
          <w:sz w:val="24"/>
          <w:szCs w:val="24"/>
        </w:rPr>
        <w:t>o à esperança) da distribuição foi</w:t>
      </w:r>
      <w:r w:rsidRPr="00233AB2">
        <w:rPr>
          <w:rFonts w:asciiTheme="majorHAnsi" w:hAnsiTheme="majorHAnsi"/>
          <w:color w:val="000000" w:themeColor="text1"/>
          <w:sz w:val="24"/>
          <w:szCs w:val="24"/>
        </w:rPr>
        <w:t xml:space="preserve"> função Ricker ou gaussiana do índice de distúrbio. </w:t>
      </w:r>
      <w:r w:rsidRPr="00233AB2">
        <w:rPr>
          <w:rFonts w:asciiTheme="majorHAnsi" w:hAnsiTheme="majorHAnsi"/>
          <w:sz w:val="24"/>
          <w:szCs w:val="24"/>
        </w:rPr>
        <w:t>Para cada grupo de simulações, selecionamos os modelos mais plausíveis por meio do critério</w:t>
      </w:r>
      <w:r w:rsidR="00D24E18">
        <w:rPr>
          <w:rFonts w:asciiTheme="majorHAnsi" w:hAnsiTheme="majorHAnsi"/>
          <w:sz w:val="24"/>
          <w:szCs w:val="24"/>
        </w:rPr>
        <w:t xml:space="preserve"> de informação de Akaike (AIC).</w:t>
      </w:r>
    </w:p>
    <w:p w14:paraId="46587436" w14:textId="77777777" w:rsidR="00A564CF" w:rsidRDefault="00A564CF" w:rsidP="00233AB2">
      <w:pPr>
        <w:pStyle w:val="p1"/>
        <w:spacing w:line="360" w:lineRule="auto"/>
        <w:contextualSpacing/>
        <w:rPr>
          <w:rStyle w:val="s4"/>
          <w:rFonts w:asciiTheme="majorHAnsi" w:hAnsiTheme="majorHAnsi"/>
          <w:color w:val="auto"/>
          <w:sz w:val="24"/>
          <w:szCs w:val="24"/>
        </w:rPr>
      </w:pPr>
    </w:p>
    <w:p w14:paraId="1F9725B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48E0BD0"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867DE7D"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F3688"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F6BC011" w14:textId="77777777" w:rsidR="0005556C" w:rsidRDefault="0005556C" w:rsidP="00233AB2">
      <w:pPr>
        <w:pStyle w:val="p1"/>
        <w:spacing w:line="360" w:lineRule="auto"/>
        <w:contextualSpacing/>
        <w:rPr>
          <w:rStyle w:val="s4"/>
          <w:rFonts w:asciiTheme="majorHAnsi" w:hAnsiTheme="majorHAnsi"/>
          <w:color w:val="auto"/>
          <w:sz w:val="24"/>
          <w:szCs w:val="24"/>
        </w:rPr>
      </w:pPr>
    </w:p>
    <w:p w14:paraId="43B4430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757BA71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56DB4" w14:textId="77777777" w:rsidR="0005556C" w:rsidRDefault="0005556C" w:rsidP="00233AB2">
      <w:pPr>
        <w:pStyle w:val="p1"/>
        <w:spacing w:line="360" w:lineRule="auto"/>
        <w:contextualSpacing/>
        <w:rPr>
          <w:rStyle w:val="s4"/>
          <w:rFonts w:asciiTheme="majorHAnsi" w:hAnsiTheme="majorHAnsi"/>
          <w:color w:val="auto"/>
          <w:sz w:val="24"/>
          <w:szCs w:val="24"/>
        </w:rPr>
      </w:pPr>
    </w:p>
    <w:p w14:paraId="680E5826"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95887C5" w14:textId="77777777" w:rsidR="0005556C" w:rsidRPr="00233AB2" w:rsidRDefault="0005556C" w:rsidP="00233AB2">
      <w:pPr>
        <w:pStyle w:val="p1"/>
        <w:spacing w:line="360" w:lineRule="auto"/>
        <w:contextualSpacing/>
        <w:rPr>
          <w:rStyle w:val="s4"/>
          <w:rFonts w:asciiTheme="majorHAnsi" w:hAnsiTheme="majorHAnsi"/>
          <w:color w:val="auto"/>
          <w:sz w:val="24"/>
          <w:szCs w:val="24"/>
        </w:rPr>
      </w:pPr>
    </w:p>
    <w:p w14:paraId="254BBC03" w14:textId="497C06DF" w:rsidR="00A564CF" w:rsidRPr="00233AB2" w:rsidRDefault="00A564CF" w:rsidP="003E64F1">
      <w:pPr>
        <w:pStyle w:val="p1"/>
        <w:spacing w:line="276" w:lineRule="auto"/>
        <w:contextualSpacing/>
        <w:rPr>
          <w:rStyle w:val="s4"/>
          <w:rFonts w:asciiTheme="majorHAnsi" w:hAnsiTheme="majorHAnsi"/>
          <w:color w:val="000000" w:themeColor="text1"/>
          <w:sz w:val="24"/>
          <w:szCs w:val="24"/>
        </w:rPr>
      </w:pPr>
      <w:r w:rsidRPr="009E31E9">
        <w:rPr>
          <w:rStyle w:val="s4"/>
          <w:rFonts w:asciiTheme="minorHAnsi" w:hAnsiTheme="minorHAnsi"/>
          <w:b/>
          <w:color w:val="000000" w:themeColor="text1"/>
          <w:sz w:val="24"/>
          <w:szCs w:val="24"/>
        </w:rPr>
        <w:lastRenderedPageBreak/>
        <w:t>Tabela 2:</w:t>
      </w:r>
      <w:r w:rsidRPr="00233AB2">
        <w:rPr>
          <w:rStyle w:val="s4"/>
          <w:rFonts w:asciiTheme="majorHAnsi" w:hAnsiTheme="majorHAnsi"/>
          <w:color w:val="000000" w:themeColor="text1"/>
          <w:sz w:val="24"/>
          <w:szCs w:val="24"/>
        </w:rPr>
        <w:t xml:space="preserve"> Fórmulas das funções determinísticas usadas nos modelos estatísticos, que relacionam a distribuição das variáveis-resposta (média, variância total e variância interespecífica do índice de estratégia de vida), representadas por </w:t>
      </w:r>
      <m:oMath>
        <m:r>
          <w:rPr>
            <w:rFonts w:ascii="Cambria Math" w:hAnsi="Cambria Math"/>
            <w:color w:val="000000" w:themeColor="text1"/>
            <w:sz w:val="24"/>
            <w:szCs w:val="24"/>
          </w:rPr>
          <m:t>f</m:t>
        </m:r>
        <m:d>
          <m:dPr>
            <m:ctrlPr>
              <w:rPr>
                <w:rFonts w:ascii="Cambria Math" w:hAnsi="Cambria Math"/>
                <w:i/>
                <w:iCs/>
                <w:color w:val="000000" w:themeColor="text1"/>
                <w:sz w:val="24"/>
                <w:szCs w:val="24"/>
              </w:rPr>
            </m:ctrlPr>
          </m:dPr>
          <m:e>
            <m:r>
              <w:rPr>
                <w:rFonts w:ascii="Cambria Math" w:hAnsi="Cambria Math"/>
                <w:color w:val="000000" w:themeColor="text1"/>
                <w:sz w:val="24"/>
                <w:szCs w:val="24"/>
              </w:rPr>
              <m:t>x</m:t>
            </m:r>
          </m:e>
        </m:d>
      </m:oMath>
      <w:r w:rsidRPr="00233AB2">
        <w:rPr>
          <w:rStyle w:val="s4"/>
          <w:rFonts w:asciiTheme="majorHAnsi" w:hAnsiTheme="majorHAnsi"/>
          <w:color w:val="000000" w:themeColor="text1"/>
          <w:sz w:val="24"/>
          <w:szCs w:val="24"/>
        </w:rPr>
        <w:t xml:space="preserve">, ao índice de distúrbio, representado por </w:t>
      </w:r>
      <m:oMath>
        <m:r>
          <w:rPr>
            <w:rFonts w:ascii="Cambria Math" w:hAnsi="Cambria Math"/>
            <w:color w:val="000000" w:themeColor="text1"/>
            <w:sz w:val="24"/>
            <w:szCs w:val="24"/>
          </w:rPr>
          <m:t>x</m:t>
        </m:r>
      </m:oMath>
      <w:r w:rsidRPr="00233AB2">
        <w:rPr>
          <w:rStyle w:val="s4"/>
          <w:rFonts w:asciiTheme="majorHAnsi" w:hAnsiTheme="majorHAnsi"/>
          <w:color w:val="000000" w:themeColor="text1"/>
          <w:sz w:val="24"/>
          <w:szCs w:val="24"/>
        </w:rPr>
        <w:t>.</w:t>
      </w:r>
    </w:p>
    <w:p w14:paraId="65787663" w14:textId="77777777" w:rsidR="00A564CF" w:rsidRPr="00233AB2" w:rsidRDefault="00A564CF" w:rsidP="00233AB2">
      <w:pPr>
        <w:pStyle w:val="p1"/>
        <w:spacing w:line="360" w:lineRule="auto"/>
        <w:contextualSpacing/>
        <w:jc w:val="center"/>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4A974B65" wp14:editId="29343E87">
            <wp:extent cx="2746635" cy="434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98469" cy="4427956"/>
                    </a:xfrm>
                    <a:prstGeom prst="rect">
                      <a:avLst/>
                    </a:prstGeom>
                  </pic:spPr>
                </pic:pic>
              </a:graphicData>
            </a:graphic>
          </wp:inline>
        </w:drawing>
      </w:r>
    </w:p>
    <w:p w14:paraId="2AF38636" w14:textId="77777777" w:rsidR="00027189" w:rsidRDefault="00027189" w:rsidP="00027189">
      <w:pPr>
        <w:pStyle w:val="Heading1"/>
        <w:rPr>
          <w:color w:val="000000" w:themeColor="text1"/>
        </w:rPr>
      </w:pPr>
    </w:p>
    <w:p w14:paraId="5B70824F" w14:textId="77777777" w:rsidR="00027189" w:rsidRDefault="00027189" w:rsidP="00027189">
      <w:pPr>
        <w:pStyle w:val="Heading1"/>
        <w:rPr>
          <w:color w:val="000000" w:themeColor="text1"/>
        </w:rPr>
      </w:pPr>
    </w:p>
    <w:p w14:paraId="0643EF7D" w14:textId="77777777" w:rsidR="00027189" w:rsidRDefault="00027189" w:rsidP="00027189">
      <w:pPr>
        <w:pStyle w:val="Heading1"/>
        <w:rPr>
          <w:color w:val="000000" w:themeColor="text1"/>
        </w:rPr>
      </w:pPr>
    </w:p>
    <w:p w14:paraId="77473944" w14:textId="77777777" w:rsidR="00027189" w:rsidRDefault="00027189" w:rsidP="00027189">
      <w:pPr>
        <w:pStyle w:val="Heading1"/>
        <w:rPr>
          <w:color w:val="000000" w:themeColor="text1"/>
        </w:rPr>
      </w:pPr>
    </w:p>
    <w:p w14:paraId="729987DE" w14:textId="77777777" w:rsidR="00027189" w:rsidRDefault="00027189" w:rsidP="00027189">
      <w:pPr>
        <w:pStyle w:val="p2"/>
        <w:tabs>
          <w:tab w:val="left" w:pos="7176"/>
        </w:tabs>
        <w:contextualSpacing/>
        <w:rPr>
          <w:rFonts w:ascii="Calibri Light" w:hAnsi="Calibri Light"/>
          <w:sz w:val="24"/>
          <w:szCs w:val="24"/>
        </w:rPr>
      </w:pPr>
    </w:p>
    <w:p w14:paraId="06FE570C" w14:textId="77777777" w:rsidR="00027189" w:rsidRDefault="00027189" w:rsidP="00027189">
      <w:pPr>
        <w:pStyle w:val="p2"/>
        <w:tabs>
          <w:tab w:val="left" w:pos="7176"/>
        </w:tabs>
        <w:contextualSpacing/>
        <w:rPr>
          <w:rFonts w:ascii="Calibri Light" w:hAnsi="Calibri Light"/>
          <w:sz w:val="24"/>
          <w:szCs w:val="24"/>
        </w:rPr>
      </w:pPr>
    </w:p>
    <w:p w14:paraId="665E2386" w14:textId="77777777" w:rsidR="00027189" w:rsidRDefault="00027189" w:rsidP="00027189">
      <w:pPr>
        <w:pStyle w:val="p2"/>
        <w:tabs>
          <w:tab w:val="left" w:pos="7176"/>
        </w:tabs>
        <w:contextualSpacing/>
        <w:rPr>
          <w:rFonts w:ascii="Calibri Light" w:hAnsi="Calibri Light"/>
          <w:sz w:val="24"/>
          <w:szCs w:val="24"/>
        </w:rPr>
      </w:pPr>
    </w:p>
    <w:p w14:paraId="4485C66A" w14:textId="77777777" w:rsidR="00027189" w:rsidRDefault="00027189" w:rsidP="00027189">
      <w:pPr>
        <w:pStyle w:val="p2"/>
        <w:tabs>
          <w:tab w:val="left" w:pos="7176"/>
        </w:tabs>
        <w:contextualSpacing/>
        <w:rPr>
          <w:rFonts w:ascii="Calibri Light" w:hAnsi="Calibri Light"/>
          <w:sz w:val="24"/>
          <w:szCs w:val="24"/>
        </w:rPr>
      </w:pPr>
    </w:p>
    <w:p w14:paraId="5F6978EE" w14:textId="77777777" w:rsidR="00187FF0" w:rsidRDefault="00187FF0" w:rsidP="00027189">
      <w:pPr>
        <w:pStyle w:val="p2"/>
        <w:tabs>
          <w:tab w:val="left" w:pos="7176"/>
        </w:tabs>
        <w:contextualSpacing/>
        <w:rPr>
          <w:rFonts w:ascii="Calibri Light" w:hAnsi="Calibri Light"/>
          <w:sz w:val="24"/>
          <w:szCs w:val="24"/>
        </w:rPr>
      </w:pPr>
    </w:p>
    <w:p w14:paraId="6C512FEE" w14:textId="77777777" w:rsidR="00187FF0" w:rsidRDefault="00187FF0" w:rsidP="00027189">
      <w:pPr>
        <w:pStyle w:val="p2"/>
        <w:tabs>
          <w:tab w:val="left" w:pos="7176"/>
        </w:tabs>
        <w:contextualSpacing/>
        <w:rPr>
          <w:rFonts w:ascii="Calibri Light" w:hAnsi="Calibri Light"/>
          <w:sz w:val="24"/>
          <w:szCs w:val="24"/>
        </w:rPr>
      </w:pPr>
    </w:p>
    <w:p w14:paraId="01A8A5C4" w14:textId="77777777" w:rsidR="00187FF0" w:rsidRDefault="00187FF0" w:rsidP="00027189">
      <w:pPr>
        <w:pStyle w:val="p2"/>
        <w:tabs>
          <w:tab w:val="left" w:pos="7176"/>
        </w:tabs>
        <w:contextualSpacing/>
        <w:rPr>
          <w:rFonts w:ascii="Calibri Light" w:hAnsi="Calibri Light"/>
          <w:sz w:val="24"/>
          <w:szCs w:val="24"/>
        </w:rPr>
      </w:pPr>
    </w:p>
    <w:bookmarkStart w:id="22" w:name="_Toc487883796"/>
    <w:p w14:paraId="3DEBFDAF" w14:textId="3DE23683" w:rsidR="00187FF0" w:rsidRPr="00011943" w:rsidRDefault="00187FF0" w:rsidP="00187FF0">
      <w:pPr>
        <w:pStyle w:val="Heading1"/>
      </w:pPr>
      <w:r w:rsidRPr="00B77089">
        <w:lastRenderedPageBreak/>
        <mc:AlternateContent>
          <mc:Choice Requires="wps">
            <w:drawing>
              <wp:anchor distT="0" distB="0" distL="114300" distR="114300" simplePos="0" relativeHeight="251719680" behindDoc="0" locked="0" layoutInCell="1" allowOverlap="1" wp14:anchorId="61ABDAB3" wp14:editId="18F1F9FE">
                <wp:simplePos x="0" y="0"/>
                <wp:positionH relativeFrom="column">
                  <wp:posOffset>-976865</wp:posOffset>
                </wp:positionH>
                <wp:positionV relativeFrom="paragraph">
                  <wp:posOffset>350433</wp:posOffset>
                </wp:positionV>
                <wp:extent cx="7657580" cy="0"/>
                <wp:effectExtent l="0" t="0" r="13335" b="25400"/>
                <wp:wrapNone/>
                <wp:docPr id="54" name="Straight Connector 5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7A206" id="Straight Connector 54"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BnxwUh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20704" behindDoc="0" locked="0" layoutInCell="1" allowOverlap="1" wp14:anchorId="16104D82" wp14:editId="0A7A2B9A">
                <wp:simplePos x="0" y="0"/>
                <wp:positionH relativeFrom="column">
                  <wp:posOffset>-976630</wp:posOffset>
                </wp:positionH>
                <wp:positionV relativeFrom="paragraph">
                  <wp:posOffset>-222250</wp:posOffset>
                </wp:positionV>
                <wp:extent cx="7655560" cy="2540"/>
                <wp:effectExtent l="0" t="0" r="40640" b="48260"/>
                <wp:wrapNone/>
                <wp:docPr id="55" name="Straight Connector 5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881C8D" id="Straight Connector 55" o:spid="_x0000_s1026" style="position:absolute;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xcDXv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6</w:t>
      </w:r>
      <w:r w:rsidRPr="00D24BD2">
        <w:tab/>
      </w:r>
      <w:r w:rsidR="0015745B">
        <w:rPr>
          <w:color w:val="000000" w:themeColor="text1"/>
        </w:rPr>
        <w:t>RESULTADOS</w:t>
      </w:r>
      <w:bookmarkEnd w:id="22"/>
    </w:p>
    <w:p w14:paraId="437AA164" w14:textId="0BE76F57" w:rsidR="00027189" w:rsidRPr="005E1391" w:rsidRDefault="00187FF0" w:rsidP="00027189">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00027189" w:rsidRPr="005E1391">
        <w:rPr>
          <w:rFonts w:ascii="Calibri Light" w:hAnsi="Calibri Light"/>
          <w:sz w:val="24"/>
          <w:szCs w:val="24"/>
        </w:rPr>
        <w:tab/>
      </w:r>
    </w:p>
    <w:p w14:paraId="3117B259" w14:textId="77777777" w:rsidR="008E5475" w:rsidRPr="00A41712" w:rsidRDefault="008E5475" w:rsidP="0015276C">
      <w:pPr>
        <w:pStyle w:val="p2"/>
        <w:rPr>
          <w:rFonts w:ascii="Calibri Light" w:hAnsi="Calibri Light"/>
          <w:sz w:val="22"/>
          <w:szCs w:val="22"/>
        </w:rPr>
      </w:pPr>
    </w:p>
    <w:p w14:paraId="1B61F702" w14:textId="0648C1EB" w:rsidR="0015276C" w:rsidRPr="007F7CAE" w:rsidRDefault="00B22569" w:rsidP="007F7CAE">
      <w:pPr>
        <w:pStyle w:val="Heading2"/>
      </w:pPr>
      <w:bookmarkStart w:id="23" w:name="_Toc487883797"/>
      <w:r w:rsidRPr="007F7CAE">
        <w:t>6</w:t>
      </w:r>
      <w:r w:rsidR="0015276C" w:rsidRPr="007F7CAE">
        <w:t xml:space="preserve">.1 </w:t>
      </w:r>
      <w:r w:rsidR="0015276C" w:rsidRPr="007F7CAE">
        <w:tab/>
      </w:r>
      <w:r w:rsidR="0015276C" w:rsidRPr="005117BD">
        <w:rPr>
          <w:color w:val="000000" w:themeColor="text1"/>
        </w:rPr>
        <w:t>Cenário evolutivo: uma população com mutação</w:t>
      </w:r>
      <w:bookmarkEnd w:id="23"/>
    </w:p>
    <w:p w14:paraId="184DCC4A" w14:textId="77777777" w:rsidR="0015276C" w:rsidRPr="007E5525" w:rsidRDefault="0015276C" w:rsidP="007E5525">
      <w:pPr>
        <w:pStyle w:val="p2"/>
        <w:contextualSpacing/>
        <w:rPr>
          <w:rFonts w:ascii="Calibri Light" w:hAnsi="Calibri Light"/>
          <w:sz w:val="24"/>
          <w:szCs w:val="24"/>
        </w:rPr>
      </w:pPr>
    </w:p>
    <w:p w14:paraId="7BA2EE13" w14:textId="55C98026"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w:t>
      </w:r>
      <w:r w:rsidR="004B3BD8">
        <w:rPr>
          <w:rFonts w:ascii="Calibri Light" w:hAnsi="Calibri Light"/>
          <w:sz w:val="24"/>
          <w:szCs w:val="24"/>
        </w:rPr>
        <w:t>nvestimento em fecundidade passou</w:t>
      </w:r>
      <w:r w:rsidRPr="007E5525">
        <w:rPr>
          <w:rFonts w:ascii="Calibri Light" w:hAnsi="Calibri Light"/>
          <w:sz w:val="24"/>
          <w:szCs w:val="24"/>
        </w:rPr>
        <w:t xml:space="preserve"> a predominar na população com o aumento da força do distúrbio. No entanto, a diversida</w:t>
      </w:r>
      <w:r w:rsidR="004B3BD8">
        <w:rPr>
          <w:rFonts w:ascii="Calibri Light" w:hAnsi="Calibri Light"/>
          <w:sz w:val="24"/>
          <w:szCs w:val="24"/>
        </w:rPr>
        <w:t>de de estratégias também aumentou</w:t>
      </w:r>
      <w:r w:rsidRPr="007E5525">
        <w:rPr>
          <w:rFonts w:ascii="Calibri Light" w:hAnsi="Calibri Light"/>
          <w:sz w:val="24"/>
          <w:szCs w:val="24"/>
        </w:rPr>
        <w:t>, o que quer dizer que, ainda que</w:t>
      </w:r>
      <w:r w:rsidR="004B3BD8">
        <w:rPr>
          <w:rFonts w:ascii="Calibri Light" w:hAnsi="Calibri Light"/>
          <w:sz w:val="24"/>
          <w:szCs w:val="24"/>
        </w:rPr>
        <w:t xml:space="preserve"> a maior parte da população tenha sido</w:t>
      </w:r>
      <w:r w:rsidRPr="007E5525">
        <w:rPr>
          <w:rFonts w:ascii="Calibri Light" w:hAnsi="Calibri Light"/>
          <w:sz w:val="24"/>
          <w:szCs w:val="24"/>
        </w:rPr>
        <w:t xml:space="preserve"> formada por indivídu</w:t>
      </w:r>
      <w:r w:rsidR="004B3BD8">
        <w:rPr>
          <w:rFonts w:ascii="Calibri Light" w:hAnsi="Calibri Light"/>
          <w:sz w:val="24"/>
          <w:szCs w:val="24"/>
        </w:rPr>
        <w:t>os fecundos quando o distúrbio foi elevado, houve</w:t>
      </w:r>
      <w:r w:rsidRPr="007E5525">
        <w:rPr>
          <w:rFonts w:ascii="Calibri Light" w:hAnsi="Calibri Light"/>
          <w:sz w:val="24"/>
          <w:szCs w:val="24"/>
        </w:rPr>
        <w:t xml:space="preserve"> também indivíduos menos fecundos e mais longevos. Em con</w:t>
      </w:r>
      <w:r w:rsidR="004B3BD8">
        <w:rPr>
          <w:rFonts w:ascii="Calibri Light" w:hAnsi="Calibri Light"/>
          <w:sz w:val="24"/>
          <w:szCs w:val="24"/>
        </w:rPr>
        <w:t>trapartida, quando o distúrbio foi fraco, a população foi</w:t>
      </w:r>
      <w:r w:rsidRPr="007E5525">
        <w:rPr>
          <w:rFonts w:ascii="Calibri Light" w:hAnsi="Calibri Light"/>
          <w:sz w:val="24"/>
          <w:szCs w:val="24"/>
        </w:rPr>
        <w:t xml:space="preserve"> mais homogênea, com maioria longeva.</w:t>
      </w:r>
    </w:p>
    <w:p w14:paraId="34943BC6" w14:textId="77777777" w:rsidR="0015276C" w:rsidRPr="004113D7" w:rsidRDefault="0015276C" w:rsidP="007E5525">
      <w:pPr>
        <w:pStyle w:val="p2"/>
        <w:contextualSpacing/>
        <w:rPr>
          <w:rFonts w:ascii="Calibri Light" w:hAnsi="Calibri Light"/>
          <w:color w:val="7F7F7F" w:themeColor="text1" w:themeTint="80"/>
          <w:sz w:val="24"/>
          <w:szCs w:val="24"/>
        </w:rPr>
      </w:pPr>
    </w:p>
    <w:p w14:paraId="35C5F1EC" w14:textId="29D48C13" w:rsidR="0015276C" w:rsidRPr="00024D30" w:rsidRDefault="00B22569" w:rsidP="003C4B41">
      <w:pPr>
        <w:pStyle w:val="Heading3"/>
        <w:rPr>
          <w:smallCaps/>
        </w:rPr>
      </w:pPr>
      <w:bookmarkStart w:id="24" w:name="_Toc487883798"/>
      <w:r w:rsidRPr="00024D30">
        <w:rPr>
          <w:smallCaps/>
        </w:rPr>
        <w:t>6</w:t>
      </w:r>
      <w:r w:rsidR="0015276C" w:rsidRPr="00024D30">
        <w:rPr>
          <w:smallCaps/>
        </w:rPr>
        <w:t xml:space="preserve">.1.1 </w:t>
      </w:r>
      <w:r w:rsidR="0015276C" w:rsidRPr="00024D30">
        <w:rPr>
          <w:smallCaps/>
        </w:rPr>
        <w:tab/>
        <w:t>Estratégia de vida média</w:t>
      </w:r>
      <w:bookmarkEnd w:id="24"/>
    </w:p>
    <w:p w14:paraId="05DEC028" w14:textId="39E3276A" w:rsidR="0015276C" w:rsidRPr="007E5525" w:rsidRDefault="0015276C" w:rsidP="007E5525">
      <w:pPr>
        <w:pStyle w:val="p1"/>
        <w:spacing w:line="360" w:lineRule="auto"/>
        <w:contextualSpacing/>
        <w:rPr>
          <w:rStyle w:val="apple-converted-space"/>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de distúrbio e a média do índice de estratégia de vida no cenário evolutivo foi o </w:t>
      </w:r>
      <w:r w:rsidRPr="00EE5CDD">
        <w:rPr>
          <w:rFonts w:ascii="Calibri Light" w:hAnsi="Calibri Light"/>
          <w:sz w:val="24"/>
          <w:szCs w:val="24"/>
        </w:rPr>
        <w:t xml:space="preserve">logístico </w:t>
      </w:r>
      <w:r w:rsidR="009C139B" w:rsidRPr="00EE5CDD">
        <w:rPr>
          <w:rStyle w:val="s1"/>
          <w:rFonts w:ascii="Calibri Light" w:hAnsi="Calibri Light"/>
          <w:color w:val="000000" w:themeColor="text1"/>
          <w:sz w:val="24"/>
          <w:szCs w:val="24"/>
        </w:rPr>
        <w:t>(Tabelas 3</w:t>
      </w:r>
      <w:r w:rsidRPr="00EE5CDD">
        <w:rPr>
          <w:rStyle w:val="s1"/>
          <w:rFonts w:ascii="Calibri Light" w:hAnsi="Calibri Light"/>
          <w:color w:val="000000" w:themeColor="text1"/>
          <w:sz w:val="24"/>
          <w:szCs w:val="24"/>
        </w:rPr>
        <w:t xml:space="preserve"> e </w:t>
      </w:r>
      <w:r w:rsidR="009C139B" w:rsidRPr="00EE5CDD">
        <w:rPr>
          <w:rStyle w:val="s1"/>
          <w:rFonts w:ascii="Calibri Light" w:hAnsi="Calibri Light"/>
          <w:color w:val="000000" w:themeColor="text1"/>
          <w:sz w:val="24"/>
          <w:szCs w:val="24"/>
        </w:rPr>
        <w:t>4</w:t>
      </w:r>
      <w:r w:rsidRPr="00EE5CDD">
        <w:rPr>
          <w:rStyle w:val="s1"/>
          <w:rFonts w:ascii="Calibri Light" w:hAnsi="Calibri Light"/>
          <w:color w:val="000000" w:themeColor="text1"/>
          <w:sz w:val="24"/>
          <w:szCs w:val="24"/>
        </w:rPr>
        <w:t>)</w:t>
      </w:r>
      <w:r w:rsidRPr="00EE5CDD">
        <w:rPr>
          <w:rFonts w:ascii="Calibri Light" w:hAnsi="Calibri Light"/>
          <w:sz w:val="24"/>
          <w:szCs w:val="24"/>
        </w:rPr>
        <w:t xml:space="preserve">. Este modelo indica que a média do índice de estratégia de vida das comunidades aumenta de forma </w:t>
      </w:r>
      <w:r w:rsidRPr="00EE5CDD">
        <w:rPr>
          <w:rFonts w:ascii="Calibri Light" w:hAnsi="Calibri Light"/>
          <w:color w:val="000000" w:themeColor="text1"/>
          <w:sz w:val="24"/>
          <w:szCs w:val="24"/>
        </w:rPr>
        <w:t xml:space="preserve">sigmoide com o aumento do índice de distúrbio (Figura </w:t>
      </w:r>
      <w:r w:rsidR="00C8545C" w:rsidRPr="00EE5CDD">
        <w:rPr>
          <w:rFonts w:ascii="Calibri Light" w:hAnsi="Calibri Light"/>
          <w:color w:val="000000" w:themeColor="text1"/>
          <w:sz w:val="24"/>
          <w:szCs w:val="24"/>
        </w:rPr>
        <w:t>1</w:t>
      </w:r>
      <w:r w:rsidRPr="00EE5CDD">
        <w:rPr>
          <w:rFonts w:ascii="Calibri Light" w:hAnsi="Calibri Light"/>
          <w:color w:val="000000" w:themeColor="text1"/>
          <w:sz w:val="24"/>
          <w:szCs w:val="24"/>
        </w:rPr>
        <w:t>). A partir de um valor</w:t>
      </w:r>
      <w:r w:rsidRPr="007E5525">
        <w:rPr>
          <w:rFonts w:ascii="Calibri Light" w:hAnsi="Calibri Light"/>
          <w:color w:val="000000" w:themeColor="text1"/>
          <w:sz w:val="24"/>
          <w:szCs w:val="24"/>
        </w:rPr>
        <w:t xml:space="preserve"> próximo ao mínimo do gradiente de estratégias </w:t>
      </w:r>
      <w:r w:rsidRPr="007E5525">
        <w:rPr>
          <w:rStyle w:val="s1"/>
          <w:rFonts w:ascii="Calibri Light" w:hAnsi="Calibri Light"/>
          <w:color w:val="000000" w:themeColor="text1"/>
          <w:sz w:val="24"/>
          <w:szCs w:val="24"/>
        </w:rPr>
        <w:t>(o índice de estratégia da vida médio é de 0,04361 quando o índice de distúrbio é nulo)</w:t>
      </w:r>
      <w:r w:rsidRPr="007E5525">
        <w:rPr>
          <w:rFonts w:ascii="Calibri Light" w:hAnsi="Calibri Light"/>
          <w:color w:val="000000" w:themeColor="text1"/>
          <w:sz w:val="24"/>
          <w:szCs w:val="24"/>
        </w:rPr>
        <w:t xml:space="preserve">, a média das comunidades aumenta de forma exponencial e, em seguida, de forma aproximadamente linear, atingindo </w:t>
      </w:r>
      <w:commentRangeStart w:id="25"/>
      <w:r w:rsidRPr="007E5525">
        <w:rPr>
          <w:rFonts w:ascii="Calibri Light" w:hAnsi="Calibri Light"/>
          <w:color w:val="000000" w:themeColor="text1"/>
          <w:sz w:val="24"/>
          <w:szCs w:val="24"/>
        </w:rPr>
        <w:t>o ponto médio da curva</w:t>
      </w:r>
      <w:commentRangeEnd w:id="25"/>
      <w:r w:rsidR="00CF13EB">
        <w:rPr>
          <w:rStyle w:val="CommentReference"/>
          <w:rFonts w:asciiTheme="minorHAnsi" w:hAnsiTheme="minorHAnsi" w:cstheme="minorBidi"/>
        </w:rPr>
        <w:commentReference w:id="25"/>
      </w:r>
      <w:r w:rsidRPr="007E5525">
        <w:rPr>
          <w:rFonts w:ascii="Calibri Light" w:hAnsi="Calibri Light"/>
          <w:color w:val="000000" w:themeColor="text1"/>
          <w:sz w:val="24"/>
          <w:szCs w:val="24"/>
        </w:rPr>
        <w:t xml:space="preserve"> antes do valor intermediário do índice de distúrbio </w:t>
      </w:r>
      <w:r w:rsidRPr="007E5525">
        <w:rPr>
          <w:rStyle w:val="s1"/>
          <w:rFonts w:ascii="Calibri Light" w:hAnsi="Calibri Light"/>
          <w:color w:val="000000" w:themeColor="text1"/>
          <w:sz w:val="24"/>
          <w:szCs w:val="24"/>
        </w:rPr>
        <w:t>(</w:t>
      </w:r>
      <w:r w:rsidR="000101BB">
        <w:rPr>
          <w:rStyle w:val="s1"/>
          <w:rFonts w:ascii="Calibri Light" w:hAnsi="Calibri Light"/>
          <w:color w:val="000000" w:themeColor="text1"/>
          <w:sz w:val="24"/>
          <w:szCs w:val="24"/>
        </w:rPr>
        <w:t xml:space="preserve">o ponto médio da curva é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001E5912">
        <w:rPr>
          <w:rStyle w:val="s1"/>
          <w:rFonts w:ascii="Calibri Light" w:hAnsi="Calibri Light"/>
          <w:color w:val="000000" w:themeColor="text1"/>
          <w:sz w:val="24"/>
          <w:szCs w:val="24"/>
        </w:rPr>
        <w:t xml:space="preserve"> do modelo logístico selecionado</w:t>
      </w:r>
      <w:r w:rsidR="000101BB">
        <w:rPr>
          <w:rStyle w:val="s1"/>
          <w:rFonts w:ascii="Calibri Light" w:hAnsi="Calibri Light"/>
          <w:color w:val="000000" w:themeColor="text1"/>
          <w:sz w:val="24"/>
          <w:szCs w:val="24"/>
        </w:rPr>
        <w:t>, cujo valor</w:t>
      </w:r>
      <w:r w:rsidRPr="007E5525">
        <w:rPr>
          <w:rStyle w:val="s1"/>
          <w:rFonts w:ascii="Calibri Light" w:hAnsi="Calibri Light"/>
          <w:color w:val="000000" w:themeColor="text1"/>
          <w:sz w:val="24"/>
          <w:szCs w:val="24"/>
        </w:rPr>
        <w:t xml:space="preserve"> é cerca de 92 mil)</w:t>
      </w:r>
      <w:r w:rsidRPr="007E5525">
        <w:rPr>
          <w:rFonts w:ascii="Calibri Light" w:hAnsi="Calibri Light"/>
          <w:color w:val="000000" w:themeColor="text1"/>
          <w:sz w:val="24"/>
          <w:szCs w:val="24"/>
        </w:rPr>
        <w:t xml:space="preserve">. Em seguida, há uma desaceleração do aumento da média, que se aproxima gradativamente da assíntota a partir de valores intermediários de índice de distúrbio.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a</w:t>
      </w:r>
      <w:r w:rsidR="002C3EA2">
        <w:rPr>
          <w:rStyle w:val="s1"/>
          <w:rFonts w:ascii="Calibri Light" w:hAnsi="Calibri Light"/>
          <w:i/>
          <w:color w:val="000000" w:themeColor="text1"/>
          <w:sz w:val="24"/>
          <w:szCs w:val="24"/>
        </w:rPr>
        <w:t xml:space="preserve"> </w:t>
      </w:r>
      <w:r w:rsidR="002C3EA2" w:rsidRPr="002C3EA2">
        <w:rPr>
          <w:rStyle w:val="s1"/>
          <w:rFonts w:ascii="Calibri Light" w:hAnsi="Calibri Light"/>
          <w:color w:val="000000" w:themeColor="text1"/>
          <w:sz w:val="24"/>
          <w:szCs w:val="24"/>
        </w:rPr>
        <w:t>do modelo logístico selecionado</w:t>
      </w:r>
      <w:r w:rsidRPr="002C3EA2">
        <w:rPr>
          <w:rStyle w:val="s1"/>
          <w:rFonts w:ascii="Calibri Light" w:hAnsi="Calibri Light"/>
          <w:color w:val="000000" w:themeColor="text1"/>
          <w:sz w:val="24"/>
          <w:szCs w:val="24"/>
        </w:rPr>
        <w:t>,</w:t>
      </w:r>
      <w:r w:rsidRPr="007E5525">
        <w:rPr>
          <w:rStyle w:val="s1"/>
          <w:rFonts w:ascii="Calibri Light" w:hAnsi="Calibri Light"/>
          <w:color w:val="000000" w:themeColor="text1"/>
          <w:sz w:val="24"/>
          <w:szCs w:val="24"/>
        </w:rPr>
        <w:t xml:space="preserve"> cujo valor é próximo de 1)</w:t>
      </w:r>
      <w:r w:rsidRPr="007E5525">
        <w:rPr>
          <w:rFonts w:ascii="Calibri Light" w:hAnsi="Calibri Light"/>
          <w:color w:val="000000" w:themeColor="text1"/>
          <w:sz w:val="24"/>
          <w:szCs w:val="24"/>
        </w:rPr>
        <w:t>.</w:t>
      </w:r>
      <w:r w:rsidRPr="007E5525">
        <w:rPr>
          <w:rStyle w:val="apple-converted-space"/>
          <w:rFonts w:ascii="Calibri Light" w:hAnsi="Calibri Light"/>
          <w:color w:val="000000" w:themeColor="text1"/>
          <w:sz w:val="24"/>
          <w:szCs w:val="24"/>
        </w:rPr>
        <w:t> </w:t>
      </w:r>
    </w:p>
    <w:p w14:paraId="4D7E74B4"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5C4221F7" wp14:editId="701DF2D8">
            <wp:extent cx="5727700" cy="429577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nario1_media.jpeg"/>
                    <pic:cNvPicPr/>
                  </pic:nvPicPr>
                  <pic:blipFill>
                    <a:blip r:embed="rId13">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75003BF" w14:textId="097B49E6" w:rsidR="0015276C" w:rsidRPr="007E5525" w:rsidRDefault="00D343D7" w:rsidP="005013AF">
      <w:pPr>
        <w:pStyle w:val="p2"/>
        <w:spacing w:line="276" w:lineRule="auto"/>
        <w:contextualSpacing/>
        <w:rPr>
          <w:rFonts w:ascii="Calibri Light" w:hAnsi="Calibri Light"/>
          <w:sz w:val="24"/>
          <w:szCs w:val="24"/>
        </w:rPr>
      </w:pPr>
      <w:r>
        <w:rPr>
          <w:rFonts w:ascii="Calibri" w:hAnsi="Calibri"/>
          <w:b/>
          <w:sz w:val="24"/>
          <w:szCs w:val="24"/>
        </w:rPr>
        <w:t>Figura 1</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evolutivo. A linha preta equivale ao previsto pelo modelo logístico selecionado.</w:t>
      </w:r>
    </w:p>
    <w:p w14:paraId="23AC6E83" w14:textId="77777777" w:rsidR="0015276C" w:rsidRPr="007E5525" w:rsidRDefault="0015276C" w:rsidP="007E5525">
      <w:pPr>
        <w:contextualSpacing/>
      </w:pPr>
    </w:p>
    <w:p w14:paraId="29184CF1" w14:textId="77777777" w:rsidR="0015276C" w:rsidRPr="007E5525" w:rsidRDefault="0015276C" w:rsidP="007E5525">
      <w:pPr>
        <w:contextualSpacing/>
      </w:pPr>
    </w:p>
    <w:p w14:paraId="244C799E" w14:textId="7A8CCBF2" w:rsidR="0015276C" w:rsidRPr="00024D30" w:rsidRDefault="00B22569" w:rsidP="003C4B41">
      <w:pPr>
        <w:pStyle w:val="Heading3"/>
        <w:rPr>
          <w:smallCaps/>
        </w:rPr>
      </w:pPr>
      <w:bookmarkStart w:id="26" w:name="_Toc487883799"/>
      <w:r w:rsidRPr="00024D30">
        <w:rPr>
          <w:smallCaps/>
        </w:rPr>
        <w:t>6</w:t>
      </w:r>
      <w:r w:rsidR="0015276C" w:rsidRPr="00024D30">
        <w:rPr>
          <w:smallCaps/>
        </w:rPr>
        <w:t xml:space="preserve">.1.2 </w:t>
      </w:r>
      <w:r w:rsidR="0015276C" w:rsidRPr="00024D30">
        <w:rPr>
          <w:smallCaps/>
        </w:rPr>
        <w:tab/>
        <w:t>Diversidade total de estratégias de vida</w:t>
      </w:r>
      <w:bookmarkEnd w:id="26"/>
    </w:p>
    <w:p w14:paraId="24E2617D" w14:textId="73D498EE"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w:t>
      </w:r>
      <w:r w:rsidRPr="00F8367D">
        <w:rPr>
          <w:rFonts w:ascii="Calibri Light" w:hAnsi="Calibri Light"/>
          <w:sz w:val="24"/>
          <w:szCs w:val="24"/>
        </w:rPr>
        <w:t xml:space="preserve">de distúrbio e a variância do índice de estratégia de vida no cenário evolutivo também foi logístico </w:t>
      </w:r>
      <w:r w:rsidR="00CC7886" w:rsidRPr="00F8367D">
        <w:rPr>
          <w:rStyle w:val="s1"/>
          <w:rFonts w:ascii="Calibri Light" w:hAnsi="Calibri Light"/>
          <w:color w:val="000000" w:themeColor="text1"/>
          <w:sz w:val="24"/>
          <w:szCs w:val="24"/>
        </w:rPr>
        <w:t>(Tabelas 3</w:t>
      </w:r>
      <w:r w:rsidR="007F0433" w:rsidRPr="00F8367D">
        <w:rPr>
          <w:rStyle w:val="s1"/>
          <w:rFonts w:ascii="Calibri Light" w:hAnsi="Calibri Light"/>
          <w:color w:val="000000" w:themeColor="text1"/>
          <w:sz w:val="24"/>
          <w:szCs w:val="24"/>
        </w:rPr>
        <w:t xml:space="preserve"> e 4</w:t>
      </w:r>
      <w:r w:rsidRPr="00F8367D">
        <w:rPr>
          <w:rStyle w:val="s1"/>
          <w:rFonts w:ascii="Calibri Light" w:hAnsi="Calibri Light"/>
          <w:color w:val="000000" w:themeColor="text1"/>
          <w:sz w:val="24"/>
          <w:szCs w:val="24"/>
        </w:rPr>
        <w:t>)</w:t>
      </w:r>
      <w:r w:rsidRPr="00F8367D">
        <w:rPr>
          <w:rFonts w:ascii="Calibri Light" w:hAnsi="Calibri Light"/>
          <w:sz w:val="24"/>
          <w:szCs w:val="24"/>
        </w:rPr>
        <w:t xml:space="preserve">, que descreve um aumento na variância com o aumento do índice de distúrbio. Ainda que logístico, o formato sigmoide da curva do modelo selecionado não é evidente, dado que o aumento na variância em função do índice de distúrbio se dá de forma acentuada na porção inicial da curva, aproximando-se da assíntota ainda em valores baixos do índice </w:t>
      </w:r>
      <w:r w:rsidR="00CC7886" w:rsidRPr="00F8367D">
        <w:rPr>
          <w:rFonts w:ascii="Calibri Light" w:hAnsi="Calibri Light"/>
          <w:color w:val="000000" w:themeColor="text1"/>
          <w:sz w:val="24"/>
          <w:szCs w:val="24"/>
        </w:rPr>
        <w:t>(Figura 2</w:t>
      </w:r>
      <w:r w:rsidRPr="00F8367D">
        <w:rPr>
          <w:rFonts w:ascii="Calibri Light" w:hAnsi="Calibri Light"/>
          <w:color w:val="000000" w:themeColor="text1"/>
          <w:sz w:val="24"/>
          <w:szCs w:val="24"/>
        </w:rPr>
        <w:t>). Assim, nossa interpretação do modelo logístico</w:t>
      </w:r>
      <w:r w:rsidRPr="00F8367D">
        <w:rPr>
          <w:rStyle w:val="apple-converted-space"/>
          <w:rFonts w:ascii="Calibri Light" w:hAnsi="Calibri Light"/>
          <w:color w:val="000000" w:themeColor="text1"/>
          <w:sz w:val="24"/>
          <w:szCs w:val="24"/>
        </w:rPr>
        <w:t xml:space="preserve"> selecionado para este cenário focará no crescimento saturante da</w:t>
      </w:r>
      <w:r w:rsidRPr="00F8367D">
        <w:rPr>
          <w:rFonts w:ascii="Calibri Light" w:hAnsi="Calibri Light"/>
          <w:color w:val="000000" w:themeColor="text1"/>
          <w:sz w:val="24"/>
          <w:szCs w:val="24"/>
        </w:rPr>
        <w:t xml:space="preserve"> variância total a partir do valor nulo de índice de distúrbio. Não obstante, vale ressaltar ainda que os dados </w:t>
      </w:r>
      <w:r w:rsidR="00407EB7" w:rsidRPr="00F8367D">
        <w:rPr>
          <w:rFonts w:ascii="Calibri Light" w:hAnsi="Calibri Light"/>
          <w:color w:val="000000" w:themeColor="text1"/>
          <w:sz w:val="24"/>
          <w:szCs w:val="24"/>
        </w:rPr>
        <w:t>indicam</w:t>
      </w:r>
      <w:r w:rsidRPr="00F8367D">
        <w:rPr>
          <w:rFonts w:ascii="Calibri Light" w:hAnsi="Calibri Light"/>
          <w:color w:val="000000" w:themeColor="text1"/>
          <w:sz w:val="24"/>
          <w:szCs w:val="24"/>
        </w:rPr>
        <w:t xml:space="preserve"> uma pequena queda no valor da variância e</w:t>
      </w:r>
      <w:r w:rsidRPr="007E5525">
        <w:rPr>
          <w:rFonts w:ascii="Calibri Light" w:hAnsi="Calibri Light"/>
          <w:color w:val="000000" w:themeColor="text1"/>
          <w:sz w:val="24"/>
          <w:szCs w:val="24"/>
        </w:rPr>
        <w:t>m valores altos de índice de distúrbio, tendência que não foi capturada pelo modelo logístico selecionado.</w:t>
      </w:r>
    </w:p>
    <w:p w14:paraId="1BC2D001" w14:textId="77777777"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noProof/>
          <w:color w:val="FF2600"/>
          <w:sz w:val="24"/>
          <w:szCs w:val="24"/>
          <w:lang w:val="en-US"/>
        </w:rPr>
        <w:lastRenderedPageBreak/>
        <w:drawing>
          <wp:inline distT="0" distB="0" distL="0" distR="0" wp14:anchorId="47FA3ACF" wp14:editId="65AEF83B">
            <wp:extent cx="5727700" cy="429577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nario1_var_total.jpeg"/>
                    <pic:cNvPicPr/>
                  </pic:nvPicPr>
                  <pic:blipFill>
                    <a:blip r:embed="rId14">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28847868" w14:textId="6A7A669C" w:rsidR="0015276C" w:rsidRPr="003047E3" w:rsidRDefault="00D343D7" w:rsidP="003047E3">
      <w:pPr>
        <w:pStyle w:val="p2"/>
        <w:spacing w:line="276" w:lineRule="auto"/>
        <w:contextualSpacing/>
        <w:rPr>
          <w:rFonts w:ascii="Calibri Light" w:hAnsi="Calibri Light"/>
          <w:sz w:val="24"/>
          <w:szCs w:val="24"/>
        </w:rPr>
      </w:pPr>
      <w:r>
        <w:rPr>
          <w:rFonts w:ascii="Calibri" w:hAnsi="Calibri"/>
          <w:b/>
          <w:sz w:val="24"/>
          <w:szCs w:val="24"/>
        </w:rPr>
        <w:t>Figura 2</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evolutivo. A linha preta equivale ao previsto pelo modelo logístico selecionado.</w:t>
      </w:r>
    </w:p>
    <w:p w14:paraId="7D0BF0C4" w14:textId="77777777" w:rsidR="0015276C" w:rsidRPr="007E5525" w:rsidRDefault="0015276C" w:rsidP="007E5525">
      <w:pPr>
        <w:contextualSpacing/>
      </w:pPr>
    </w:p>
    <w:p w14:paraId="4E2077E1" w14:textId="67A533D1" w:rsidR="0015276C" w:rsidRPr="007F7CAE" w:rsidRDefault="00B22569" w:rsidP="007F7CAE">
      <w:pPr>
        <w:pStyle w:val="Heading2"/>
      </w:pPr>
      <w:bookmarkStart w:id="27" w:name="_Toc487883800"/>
      <w:r w:rsidRPr="007F7CAE">
        <w:t>6</w:t>
      </w:r>
      <w:r w:rsidR="0015276C" w:rsidRPr="007F7CAE">
        <w:t xml:space="preserve">.2 </w:t>
      </w:r>
      <w:r w:rsidR="0015276C" w:rsidRPr="007F7CAE">
        <w:tab/>
      </w:r>
      <w:r w:rsidR="0015276C" w:rsidRPr="005117BD">
        <w:rPr>
          <w:color w:val="000000" w:themeColor="text1"/>
        </w:rPr>
        <w:t>Cenário ecológico: diversas espécies sem mutação</w:t>
      </w:r>
      <w:bookmarkEnd w:id="27"/>
    </w:p>
    <w:p w14:paraId="4EA3C323" w14:textId="77777777" w:rsidR="0015276C" w:rsidRPr="007E5525" w:rsidRDefault="0015276C" w:rsidP="007E5525">
      <w:pPr>
        <w:pStyle w:val="p2"/>
        <w:contextualSpacing/>
        <w:rPr>
          <w:rFonts w:ascii="Calibri Light" w:hAnsi="Calibri Light"/>
          <w:sz w:val="24"/>
          <w:szCs w:val="24"/>
        </w:rPr>
      </w:pPr>
    </w:p>
    <w:p w14:paraId="423D52DB" w14:textId="0E7AABC5"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investim</w:t>
      </w:r>
      <w:r w:rsidR="00237883">
        <w:rPr>
          <w:rFonts w:ascii="Calibri Light" w:hAnsi="Calibri Light"/>
          <w:sz w:val="24"/>
          <w:szCs w:val="24"/>
        </w:rPr>
        <w:t>ento em fecundidade também passou</w:t>
      </w:r>
      <w:r w:rsidRPr="007E5525">
        <w:rPr>
          <w:rFonts w:ascii="Calibri Light" w:hAnsi="Calibri Light"/>
          <w:sz w:val="24"/>
          <w:szCs w:val="24"/>
        </w:rPr>
        <w:t xml:space="preserve"> a predominar na comunidade com o aumento da força do distúrbio, mas, em comparação com o cenário </w:t>
      </w:r>
      <w:r w:rsidR="00237883">
        <w:rPr>
          <w:rFonts w:ascii="Calibri Light" w:hAnsi="Calibri Light"/>
          <w:sz w:val="24"/>
          <w:szCs w:val="24"/>
        </w:rPr>
        <w:t>evolutivo, a predominância se deu</w:t>
      </w:r>
      <w:r w:rsidRPr="007E5525">
        <w:rPr>
          <w:rFonts w:ascii="Calibri Light" w:hAnsi="Calibri Light"/>
          <w:sz w:val="24"/>
          <w:szCs w:val="24"/>
        </w:rPr>
        <w:t xml:space="preserve"> a partir de valores muito menores de distúrbio. Além disso, a diversidade e a heterogeneidade in</w:t>
      </w:r>
      <w:r w:rsidR="00237883">
        <w:rPr>
          <w:rFonts w:ascii="Calibri Light" w:hAnsi="Calibri Light"/>
          <w:sz w:val="24"/>
          <w:szCs w:val="24"/>
        </w:rPr>
        <w:t>terespecífica de estratégias caíram</w:t>
      </w:r>
      <w:r w:rsidRPr="007E5525">
        <w:rPr>
          <w:rFonts w:ascii="Calibri Light" w:hAnsi="Calibri Light"/>
          <w:sz w:val="24"/>
          <w:szCs w:val="24"/>
        </w:rPr>
        <w:t xml:space="preserve"> de forma acentuada também em valores baixos de distúrbio. Juntos, esses resultados nos informam que, enquanto comunidades submetidas a pouco ou nenhum distúrbio apresenta</w:t>
      </w:r>
      <w:r w:rsidR="00237883">
        <w:rPr>
          <w:rFonts w:ascii="Calibri Light" w:hAnsi="Calibri Light"/>
          <w:sz w:val="24"/>
          <w:szCs w:val="24"/>
        </w:rPr>
        <w:t>ra</w:t>
      </w:r>
      <w:r w:rsidRPr="007E5525">
        <w:rPr>
          <w:rFonts w:ascii="Calibri Light" w:hAnsi="Calibri Light"/>
          <w:sz w:val="24"/>
          <w:szCs w:val="24"/>
        </w:rPr>
        <w:t>m diversas estratégias de vida, comunidades sujeitas a distúrbios</w:t>
      </w:r>
      <w:r w:rsidR="00B6498B">
        <w:rPr>
          <w:rFonts w:ascii="Calibri Light" w:hAnsi="Calibri Light"/>
          <w:sz w:val="24"/>
          <w:szCs w:val="24"/>
        </w:rPr>
        <w:t xml:space="preserve"> apenas</w:t>
      </w:r>
      <w:r w:rsidRPr="007E5525">
        <w:rPr>
          <w:rFonts w:ascii="Calibri Light" w:hAnsi="Calibri Light"/>
          <w:sz w:val="24"/>
          <w:szCs w:val="24"/>
        </w:rPr>
        <w:t xml:space="preserve"> um pouco mais fortes</w:t>
      </w:r>
      <w:r w:rsidR="00237883">
        <w:rPr>
          <w:rFonts w:ascii="Calibri Light" w:hAnsi="Calibri Light"/>
          <w:sz w:val="24"/>
          <w:szCs w:val="24"/>
        </w:rPr>
        <w:t xml:space="preserve"> tiveram</w:t>
      </w:r>
      <w:r w:rsidRPr="007E5525">
        <w:rPr>
          <w:rFonts w:ascii="Calibri Light" w:hAnsi="Calibri Light"/>
          <w:sz w:val="24"/>
          <w:szCs w:val="24"/>
        </w:rPr>
        <w:t xml:space="preserve"> predominância de indivíduos fecundos, com pouca variedade</w:t>
      </w:r>
      <w:r w:rsidR="00B00529">
        <w:rPr>
          <w:rFonts w:ascii="Calibri Light" w:hAnsi="Calibri Light"/>
          <w:sz w:val="24"/>
          <w:szCs w:val="24"/>
        </w:rPr>
        <w:t>. Essa tendência</w:t>
      </w:r>
      <w:r w:rsidR="001C5F4F">
        <w:rPr>
          <w:rFonts w:ascii="Calibri Light" w:hAnsi="Calibri Light"/>
          <w:sz w:val="24"/>
          <w:szCs w:val="24"/>
        </w:rPr>
        <w:t xml:space="preserve"> foi mantida</w:t>
      </w:r>
      <w:r w:rsidR="00AC0C5F">
        <w:rPr>
          <w:rFonts w:ascii="Calibri Light" w:hAnsi="Calibri Light"/>
          <w:sz w:val="24"/>
          <w:szCs w:val="24"/>
        </w:rPr>
        <w:t xml:space="preserve"> até o valor máximo de distúrbio</w:t>
      </w:r>
      <w:r w:rsidR="00B00529">
        <w:rPr>
          <w:rFonts w:ascii="Calibri Light" w:hAnsi="Calibri Light"/>
          <w:sz w:val="24"/>
          <w:szCs w:val="24"/>
        </w:rPr>
        <w:t xml:space="preserve"> e, assim,</w:t>
      </w:r>
      <w:r w:rsidRPr="007E5525">
        <w:rPr>
          <w:rFonts w:ascii="Calibri Light" w:hAnsi="Calibri Light"/>
          <w:sz w:val="24"/>
          <w:szCs w:val="24"/>
        </w:rPr>
        <w:t xml:space="preserve"> com</w:t>
      </w:r>
      <w:r w:rsidR="001C5F4F">
        <w:rPr>
          <w:rFonts w:ascii="Calibri Light" w:hAnsi="Calibri Light"/>
          <w:sz w:val="24"/>
          <w:szCs w:val="24"/>
        </w:rPr>
        <w:t>unidades com distúrbio forte foram</w:t>
      </w:r>
      <w:r w:rsidRPr="007E5525">
        <w:rPr>
          <w:rFonts w:ascii="Calibri Light" w:hAnsi="Calibri Light"/>
          <w:sz w:val="24"/>
          <w:szCs w:val="24"/>
        </w:rPr>
        <w:t xml:space="preserve"> homogêneas em relação à estratégia de vida, compondo-se unicamente por indivíduos com a maior fecundidade possível.</w:t>
      </w:r>
    </w:p>
    <w:p w14:paraId="45A06104" w14:textId="7299B9D2" w:rsidR="0015276C" w:rsidRPr="00024D30" w:rsidRDefault="00B22569" w:rsidP="003C4B41">
      <w:pPr>
        <w:pStyle w:val="Heading3"/>
        <w:rPr>
          <w:smallCaps/>
        </w:rPr>
      </w:pPr>
      <w:bookmarkStart w:id="28" w:name="_Toc487883801"/>
      <w:r w:rsidRPr="00024D30">
        <w:rPr>
          <w:smallCaps/>
        </w:rPr>
        <w:lastRenderedPageBreak/>
        <w:t>6</w:t>
      </w:r>
      <w:r w:rsidR="0015276C" w:rsidRPr="00024D30">
        <w:rPr>
          <w:smallCaps/>
        </w:rPr>
        <w:t xml:space="preserve">.2.1 </w:t>
      </w:r>
      <w:r w:rsidR="0015276C" w:rsidRPr="00024D30">
        <w:rPr>
          <w:smallCaps/>
        </w:rPr>
        <w:tab/>
        <w:t>Estratégia de vida média</w:t>
      </w:r>
      <w:bookmarkEnd w:id="28"/>
    </w:p>
    <w:p w14:paraId="34B6BEE7" w14:textId="6D5D8980" w:rsidR="0015276C" w:rsidRPr="007E5525" w:rsidRDefault="004942BC" w:rsidP="007E5525">
      <w:pPr>
        <w:pStyle w:val="p1"/>
        <w:spacing w:line="360" w:lineRule="auto"/>
        <w:contextualSpacing/>
        <w:rPr>
          <w:rFonts w:ascii="Calibri Light" w:hAnsi="Calibri Light"/>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distúrbio e a média do índice de estratégia de</w:t>
      </w:r>
      <w:r>
        <w:rPr>
          <w:rFonts w:ascii="Calibri Light" w:hAnsi="Calibri Light"/>
          <w:sz w:val="24"/>
          <w:szCs w:val="24"/>
        </w:rPr>
        <w:t xml:space="preserve"> vida para o cenário ecológico foi</w:t>
      </w:r>
      <w:r w:rsidR="0015276C" w:rsidRPr="007E5525">
        <w:rPr>
          <w:rFonts w:ascii="Calibri Light" w:hAnsi="Calibri Light"/>
          <w:sz w:val="24"/>
          <w:szCs w:val="24"/>
        </w:rPr>
        <w:t xml:space="preserve"> a </w:t>
      </w:r>
      <w:r w:rsidR="0015276C" w:rsidRPr="00CD1501">
        <w:rPr>
          <w:rFonts w:ascii="Calibri Light" w:hAnsi="Calibri Light"/>
          <w:sz w:val="24"/>
          <w:szCs w:val="24"/>
        </w:rPr>
        <w:t xml:space="preserve">Michaelis-Menten </w:t>
      </w:r>
      <w:r w:rsidR="0015276C" w:rsidRPr="00CD1501">
        <w:rPr>
          <w:rStyle w:val="s1"/>
          <w:rFonts w:ascii="Calibri Light" w:hAnsi="Calibri Light"/>
          <w:color w:val="000000" w:themeColor="text1"/>
          <w:sz w:val="24"/>
          <w:szCs w:val="24"/>
        </w:rPr>
        <w:t>(</w:t>
      </w:r>
      <w:r w:rsidR="007F0433" w:rsidRPr="00CD1501">
        <w:rPr>
          <w:rStyle w:val="s1"/>
          <w:rFonts w:ascii="Calibri Light" w:hAnsi="Calibri Light"/>
          <w:color w:val="000000" w:themeColor="text1"/>
          <w:sz w:val="24"/>
          <w:szCs w:val="24"/>
        </w:rPr>
        <w:t>Tabelas 3 e 5</w:t>
      </w:r>
      <w:r w:rsidR="0015276C" w:rsidRPr="00CD1501">
        <w:rPr>
          <w:rStyle w:val="s1"/>
          <w:rFonts w:ascii="Calibri Light" w:hAnsi="Calibri Light"/>
          <w:color w:val="000000" w:themeColor="text1"/>
          <w:sz w:val="24"/>
          <w:szCs w:val="24"/>
        </w:rPr>
        <w:t>)</w:t>
      </w:r>
      <w:r w:rsidR="0015276C" w:rsidRPr="00CD1501">
        <w:rPr>
          <w:rFonts w:ascii="Calibri Light" w:hAnsi="Calibri Light"/>
          <w:sz w:val="24"/>
          <w:szCs w:val="24"/>
        </w:rPr>
        <w:t xml:space="preserve">. Esta função indica que a relação entre o índice de distúrbio e a média da estratégia de vida das comunidades é uma curva de saturação, que cresce mais no intervalo inicial de distúrbio e tende a uma assíntota com o aumento do distúrbio </w:t>
      </w:r>
      <w:r w:rsidR="0015276C" w:rsidRPr="00CD1501">
        <w:rPr>
          <w:rFonts w:ascii="Calibri Light" w:hAnsi="Calibri Light"/>
          <w:color w:val="000000" w:themeColor="text1"/>
          <w:sz w:val="24"/>
          <w:szCs w:val="24"/>
        </w:rPr>
        <w:t>(</w:t>
      </w:r>
      <w:r w:rsidR="00D343D7" w:rsidRPr="00CD1501">
        <w:rPr>
          <w:rFonts w:ascii="Calibri Light" w:hAnsi="Calibri Light"/>
          <w:color w:val="000000" w:themeColor="text1"/>
          <w:sz w:val="24"/>
          <w:szCs w:val="24"/>
        </w:rPr>
        <w:t>Figura 3</w:t>
      </w:r>
      <w:r w:rsidR="0015276C" w:rsidRPr="00CD1501">
        <w:rPr>
          <w:rFonts w:ascii="Calibri Light" w:hAnsi="Calibri Light"/>
          <w:color w:val="000000" w:themeColor="text1"/>
          <w:sz w:val="24"/>
          <w:szCs w:val="24"/>
        </w:rPr>
        <w:t>)</w:t>
      </w:r>
      <w:r w:rsidR="0015276C" w:rsidRPr="00CD1501">
        <w:rPr>
          <w:rFonts w:ascii="Calibri Light" w:hAnsi="Calibri Light"/>
          <w:sz w:val="24"/>
          <w:szCs w:val="24"/>
        </w:rPr>
        <w:t>. Diferentemente do que ocorre nos outros cenários, o índice de estratégia de vida médio da comunidade</w:t>
      </w:r>
      <w:r w:rsidR="00FB7C88">
        <w:rPr>
          <w:rFonts w:ascii="Calibri Light" w:hAnsi="Calibri Light"/>
          <w:sz w:val="24"/>
          <w:szCs w:val="24"/>
        </w:rPr>
        <w:t xml:space="preserve"> é</w:t>
      </w:r>
      <w:r w:rsidR="0015276C" w:rsidRPr="007E5525">
        <w:rPr>
          <w:rFonts w:ascii="Calibri Light" w:hAnsi="Calibri Light"/>
          <w:sz w:val="24"/>
          <w:szCs w:val="24"/>
        </w:rPr>
        <w:t xml:space="preserve"> próximo do valor intermed</w:t>
      </w:r>
      <w:r w:rsidR="00B54920">
        <w:rPr>
          <w:rFonts w:ascii="Calibri Light" w:hAnsi="Calibri Light"/>
          <w:sz w:val="24"/>
          <w:szCs w:val="24"/>
        </w:rPr>
        <w:t>iár</w:t>
      </w:r>
      <w:r w:rsidR="00132C18">
        <w:rPr>
          <w:rFonts w:ascii="Calibri Light" w:hAnsi="Calibri Light"/>
          <w:sz w:val="24"/>
          <w:szCs w:val="24"/>
        </w:rPr>
        <w:t>io do gradiente quando não há</w:t>
      </w:r>
      <w:r w:rsidR="0015276C" w:rsidRPr="007E5525">
        <w:rPr>
          <w:rFonts w:ascii="Calibri Light" w:hAnsi="Calibri Light"/>
          <w:sz w:val="24"/>
          <w:szCs w:val="24"/>
        </w:rPr>
        <w:t xml:space="preserve"> ocorrência </w:t>
      </w:r>
      <w:r w:rsidR="0015276C" w:rsidRPr="007E5525">
        <w:rPr>
          <w:rFonts w:ascii="Calibri Light" w:hAnsi="Calibri Light"/>
          <w:color w:val="000000" w:themeColor="text1"/>
          <w:sz w:val="24"/>
          <w:szCs w:val="24"/>
        </w:rPr>
        <w:t xml:space="preserve">de distúrbio </w:t>
      </w:r>
      <w:r w:rsidR="0015276C" w:rsidRPr="007E5525">
        <w:rPr>
          <w:rStyle w:val="s1"/>
          <w:rFonts w:ascii="Calibri Light" w:hAnsi="Calibri Light"/>
          <w:color w:val="000000" w:themeColor="text1"/>
          <w:sz w:val="24"/>
          <w:szCs w:val="24"/>
        </w:rPr>
        <w:t xml:space="preserve">(representado pelo coeficiente </w:t>
      </w:r>
      <w:r w:rsidR="0015276C" w:rsidRPr="007E5525">
        <w:rPr>
          <w:rStyle w:val="s1"/>
          <w:rFonts w:ascii="Calibri Light" w:hAnsi="Calibri Light"/>
          <w:i/>
          <w:color w:val="000000" w:themeColor="text1"/>
          <w:sz w:val="24"/>
          <w:szCs w:val="24"/>
        </w:rPr>
        <w:t>c</w:t>
      </w:r>
      <w:r w:rsidR="001E3877">
        <w:rPr>
          <w:rStyle w:val="s1"/>
          <w:rFonts w:ascii="Calibri Light" w:hAnsi="Calibri Light"/>
          <w:i/>
          <w:color w:val="000000" w:themeColor="text1"/>
          <w:sz w:val="24"/>
          <w:szCs w:val="24"/>
        </w:rPr>
        <w:t xml:space="preserve"> </w:t>
      </w:r>
      <w:r w:rsidR="001E3877" w:rsidRPr="001E3877">
        <w:rPr>
          <w:rStyle w:val="s1"/>
          <w:rFonts w:ascii="Calibri Light" w:hAnsi="Calibri Light"/>
          <w:color w:val="000000" w:themeColor="text1"/>
          <w:sz w:val="24"/>
          <w:szCs w:val="24"/>
        </w:rPr>
        <w:t>do modelo Michaelis-Menten selecionado</w:t>
      </w:r>
      <w:r w:rsidR="0015276C" w:rsidRPr="001E3877">
        <w:rPr>
          <w:rStyle w:val="s1"/>
          <w:rFonts w:ascii="Calibri Light" w:hAnsi="Calibri Light"/>
          <w:color w:val="000000" w:themeColor="text1"/>
          <w:sz w:val="24"/>
          <w:szCs w:val="24"/>
        </w:rPr>
        <w:t xml:space="preserve">, </w:t>
      </w:r>
      <w:r w:rsidR="00127E0F">
        <w:rPr>
          <w:rStyle w:val="s1"/>
          <w:rFonts w:ascii="Calibri Light" w:hAnsi="Calibri Light"/>
          <w:color w:val="000000" w:themeColor="text1"/>
          <w:sz w:val="24"/>
          <w:szCs w:val="24"/>
        </w:rPr>
        <w:t xml:space="preserve">cujo valor é </w:t>
      </w:r>
      <w:r w:rsidR="0015276C" w:rsidRPr="001E3877">
        <w:rPr>
          <w:rStyle w:val="s1"/>
          <w:rFonts w:ascii="Calibri Light" w:hAnsi="Calibri Light"/>
          <w:color w:val="000000" w:themeColor="text1"/>
          <w:sz w:val="24"/>
          <w:szCs w:val="24"/>
        </w:rPr>
        <w:t>de</w:t>
      </w:r>
      <w:r w:rsidR="0015276C" w:rsidRPr="007E5525">
        <w:rPr>
          <w:rStyle w:val="s1"/>
          <w:rFonts w:ascii="Calibri Light" w:hAnsi="Calibri Light"/>
          <w:color w:val="000000" w:themeColor="text1"/>
          <w:sz w:val="24"/>
          <w:szCs w:val="24"/>
        </w:rPr>
        <w:t xml:space="preserve"> 0,531)</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partir deste valor, há um aumento rápido na média do índice de estratégia de vida como consequência de um pequeno aumento do distúrbio, que, quando atinge um </w:t>
      </w:r>
      <w:r w:rsidR="0015276C" w:rsidRPr="007E5525">
        <w:rPr>
          <w:rFonts w:ascii="Calibri Light" w:hAnsi="Calibri Light"/>
          <w:color w:val="000000" w:themeColor="text1"/>
          <w:sz w:val="24"/>
          <w:szCs w:val="24"/>
        </w:rPr>
        <w:t xml:space="preserve">índice de aproximadamente 0,1% de sua magnitude máxima, já provocou metade do aumento na média </w:t>
      </w:r>
      <w:r w:rsidR="0015276C" w:rsidRPr="007E5525">
        <w:rPr>
          <w:rStyle w:val="s1"/>
          <w:rFonts w:ascii="Calibri Light" w:hAnsi="Calibri Light"/>
          <w:color w:val="000000" w:themeColor="text1"/>
          <w:sz w:val="24"/>
          <w:szCs w:val="24"/>
        </w:rPr>
        <w:t xml:space="preserve">(o índice de distúrbio correspondente à ocorrência de metade do aumento absoluto no índice de estratégia de vida médio é representado pelo coeficiente </w:t>
      </w:r>
      <w:r w:rsidR="0015276C" w:rsidRPr="007E5525">
        <w:rPr>
          <w:rStyle w:val="s1"/>
          <w:rFonts w:ascii="Calibri Light" w:hAnsi="Calibri Light"/>
          <w:i/>
          <w:color w:val="000000" w:themeColor="text1"/>
          <w:sz w:val="24"/>
          <w:szCs w:val="24"/>
        </w:rPr>
        <w:t>b</w:t>
      </w:r>
      <w:r w:rsidR="00F57531">
        <w:rPr>
          <w:rStyle w:val="s1"/>
          <w:rFonts w:ascii="Calibri Light" w:hAnsi="Calibri Light"/>
          <w:i/>
          <w:color w:val="000000" w:themeColor="text1"/>
          <w:sz w:val="24"/>
          <w:szCs w:val="24"/>
        </w:rPr>
        <w:t xml:space="preserve"> </w:t>
      </w:r>
      <w:r w:rsidR="00F57531" w:rsidRPr="00F57531">
        <w:rPr>
          <w:rStyle w:val="s1"/>
          <w:rFonts w:ascii="Calibri Light" w:hAnsi="Calibri Light"/>
          <w:color w:val="000000" w:themeColor="text1"/>
          <w:sz w:val="24"/>
          <w:szCs w:val="24"/>
        </w:rPr>
        <w:t>do modelo selecionado</w:t>
      </w:r>
      <w:r w:rsidR="0015276C" w:rsidRPr="007E5525">
        <w:rPr>
          <w:rStyle w:val="s1"/>
          <w:rFonts w:ascii="Calibri Light" w:hAnsi="Calibri Light"/>
          <w:color w:val="000000" w:themeColor="text1"/>
          <w:sz w:val="24"/>
          <w:szCs w:val="24"/>
        </w:rPr>
        <w:t>, que teve valor 318, equivalente a cerca de 0,1% do distúrbio máximo)</w:t>
      </w:r>
      <w:r w:rsidR="0015276C" w:rsidRPr="007E5525">
        <w:rPr>
          <w:rFonts w:ascii="Calibri Light" w:hAnsi="Calibri Light"/>
          <w:color w:val="000000" w:themeColor="text1"/>
          <w:sz w:val="24"/>
          <w:szCs w:val="24"/>
        </w:rPr>
        <w:t xml:space="preserve">. A média do índice de estratégia de vida estabiliza no valor máximo do gradiente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15276C" w:rsidRPr="007E5525">
        <w:rPr>
          <w:rStyle w:val="s1"/>
          <w:rFonts w:ascii="Calibri Light" w:hAnsi="Calibri Light"/>
          <w:color w:val="000000" w:themeColor="text1"/>
          <w:sz w:val="24"/>
          <w:szCs w:val="24"/>
        </w:rPr>
        <w:t>, totalizando 1)</w:t>
      </w:r>
      <w:r w:rsidR="0015276C" w:rsidRPr="007E5525">
        <w:rPr>
          <w:rFonts w:ascii="Calibri Light" w:hAnsi="Calibri Light"/>
          <w:color w:val="000000" w:themeColor="text1"/>
          <w:sz w:val="24"/>
          <w:szCs w:val="24"/>
        </w:rPr>
        <w:t xml:space="preserve"> ainda em níveis </w:t>
      </w:r>
      <w:r w:rsidR="0015276C" w:rsidRPr="007E5525">
        <w:rPr>
          <w:rFonts w:ascii="Calibri Light" w:hAnsi="Calibri Light"/>
          <w:sz w:val="24"/>
          <w:szCs w:val="24"/>
        </w:rPr>
        <w:t>baixos de distúrbio.</w:t>
      </w:r>
    </w:p>
    <w:p w14:paraId="61C685B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0475D1E5" wp14:editId="3701E53B">
            <wp:extent cx="5727700" cy="429577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enario2_media.jpeg"/>
                    <pic:cNvPicPr/>
                  </pic:nvPicPr>
                  <pic:blipFill>
                    <a:blip r:embed="rId1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1803FF71" w14:textId="038F066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3</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ecológico. A linha preta equivale ao previsto pelo modelo Michaelis-Menten selecionado.</w:t>
      </w:r>
    </w:p>
    <w:p w14:paraId="6C6B5C9A" w14:textId="77777777" w:rsidR="0015276C" w:rsidRPr="007E5525" w:rsidRDefault="0015276C" w:rsidP="007E5525">
      <w:pPr>
        <w:pStyle w:val="p2"/>
        <w:contextualSpacing/>
        <w:rPr>
          <w:rFonts w:ascii="Calibri Light" w:hAnsi="Calibri Light"/>
          <w:sz w:val="24"/>
          <w:szCs w:val="24"/>
        </w:rPr>
      </w:pPr>
    </w:p>
    <w:p w14:paraId="6DCC75E1" w14:textId="44EB4751" w:rsidR="0015276C" w:rsidRPr="00024D30" w:rsidRDefault="00B22569" w:rsidP="003C4B41">
      <w:pPr>
        <w:pStyle w:val="Heading3"/>
        <w:rPr>
          <w:smallCaps/>
        </w:rPr>
      </w:pPr>
      <w:bookmarkStart w:id="29" w:name="_Toc487883802"/>
      <w:r w:rsidRPr="00024D30">
        <w:rPr>
          <w:smallCaps/>
        </w:rPr>
        <w:t>6</w:t>
      </w:r>
      <w:r w:rsidR="0015276C" w:rsidRPr="00024D30">
        <w:rPr>
          <w:smallCaps/>
        </w:rPr>
        <w:t xml:space="preserve">.2.2 </w:t>
      </w:r>
      <w:r w:rsidR="0015276C" w:rsidRPr="00024D30">
        <w:rPr>
          <w:smallCaps/>
        </w:rPr>
        <w:tab/>
        <w:t>Diversidade total de estratégias de vida</w:t>
      </w:r>
      <w:bookmarkEnd w:id="29"/>
    </w:p>
    <w:p w14:paraId="57D33558" w14:textId="48850AD1" w:rsidR="0015276C" w:rsidRPr="005326EF" w:rsidRDefault="00FB7C88"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w:t>
      </w:r>
      <w:r w:rsidR="0015276C" w:rsidRPr="00E95BDB">
        <w:rPr>
          <w:rFonts w:ascii="Calibri Light" w:hAnsi="Calibri Light"/>
          <w:sz w:val="24"/>
          <w:szCs w:val="24"/>
        </w:rPr>
        <w:t>variância total do índice de estratégia de</w:t>
      </w:r>
      <w:r>
        <w:rPr>
          <w:rFonts w:ascii="Calibri Light" w:hAnsi="Calibri Light"/>
          <w:sz w:val="24"/>
          <w:szCs w:val="24"/>
        </w:rPr>
        <w:t xml:space="preserve"> vida para o cenário ecológico foi</w:t>
      </w:r>
      <w:r w:rsidR="0015276C" w:rsidRPr="00E95BDB">
        <w:rPr>
          <w:rFonts w:ascii="Calibri Light" w:hAnsi="Calibri Light"/>
          <w:sz w:val="24"/>
          <w:szCs w:val="24"/>
        </w:rPr>
        <w:t xml:space="preserve"> também a Michaelis-Menten </w:t>
      </w:r>
      <w:r w:rsidR="0015276C" w:rsidRPr="00E95BDB">
        <w:rPr>
          <w:rStyle w:val="s1"/>
          <w:rFonts w:ascii="Calibri Light" w:hAnsi="Calibri Light"/>
          <w:color w:val="000000" w:themeColor="text1"/>
          <w:sz w:val="24"/>
          <w:szCs w:val="24"/>
        </w:rPr>
        <w:t>(Tabelas 3 e 5)</w:t>
      </w:r>
      <w:r w:rsidR="0015276C" w:rsidRPr="00E95BDB">
        <w:rPr>
          <w:rFonts w:ascii="Calibri Light" w:hAnsi="Calibri Light"/>
          <w:sz w:val="24"/>
          <w:szCs w:val="24"/>
        </w:rPr>
        <w:t xml:space="preserve">. Diferentemente do que ocorre nos outros cenários, neste modelo um pequeno aumento do índice de </w:t>
      </w:r>
      <w:r w:rsidR="0015276C" w:rsidRPr="00E95BDB">
        <w:rPr>
          <w:rFonts w:ascii="Calibri Light" w:hAnsi="Calibri Light"/>
          <w:color w:val="000000" w:themeColor="text1"/>
          <w:sz w:val="24"/>
          <w:szCs w:val="24"/>
        </w:rPr>
        <w:t xml:space="preserve">distúrbio a partir do valor nulo provoca uma queda acentuada na variância total </w:t>
      </w:r>
      <w:r w:rsidR="0015276C" w:rsidRPr="00E95BDB">
        <w:rPr>
          <w:rStyle w:val="s1"/>
          <w:rFonts w:ascii="Calibri Light" w:hAnsi="Calibri Light"/>
          <w:color w:val="000000" w:themeColor="text1"/>
          <w:sz w:val="24"/>
          <w:szCs w:val="24"/>
        </w:rPr>
        <w:t>(</w:t>
      </w:r>
      <w:r w:rsidR="00D343D7" w:rsidRPr="00E95BDB">
        <w:rPr>
          <w:rStyle w:val="s1"/>
          <w:rFonts w:ascii="Calibri Light" w:hAnsi="Calibri Light"/>
          <w:color w:val="000000" w:themeColor="text1"/>
          <w:sz w:val="24"/>
          <w:szCs w:val="24"/>
        </w:rPr>
        <w:t>Figura 4</w:t>
      </w:r>
      <w:r w:rsidR="0015276C" w:rsidRPr="00E95BDB">
        <w:rPr>
          <w:rStyle w:val="s1"/>
          <w:rFonts w:ascii="Calibri Light" w:hAnsi="Calibri Light"/>
          <w:color w:val="000000" w:themeColor="text1"/>
          <w:sz w:val="24"/>
          <w:szCs w:val="24"/>
        </w:rPr>
        <w:t>)</w:t>
      </w:r>
      <w:r w:rsidR="0015276C" w:rsidRPr="00E95BDB">
        <w:rPr>
          <w:rFonts w:ascii="Calibri Light" w:hAnsi="Calibri Light"/>
          <w:color w:val="000000" w:themeColor="text1"/>
          <w:sz w:val="24"/>
          <w:szCs w:val="24"/>
        </w:rPr>
        <w:t>, de</w:t>
      </w:r>
      <w:r w:rsidR="007C0241" w:rsidRPr="00E95BDB">
        <w:rPr>
          <w:rFonts w:ascii="Calibri Light" w:hAnsi="Calibri Light"/>
          <w:color w:val="000000" w:themeColor="text1"/>
          <w:sz w:val="24"/>
          <w:szCs w:val="24"/>
        </w:rPr>
        <w:t xml:space="preserve"> modo que metade da queda ocorre</w:t>
      </w:r>
      <w:r w:rsidR="0015276C" w:rsidRPr="00E95BDB">
        <w:rPr>
          <w:rFonts w:ascii="Calibri Light" w:hAnsi="Calibri Light"/>
          <w:color w:val="000000" w:themeColor="text1"/>
          <w:sz w:val="24"/>
          <w:szCs w:val="24"/>
        </w:rPr>
        <w:t xml:space="preserve"> até um índice de distúrbio que corresponde</w:t>
      </w:r>
      <w:r w:rsidR="0015276C" w:rsidRPr="007E5525">
        <w:rPr>
          <w:rFonts w:ascii="Calibri Light" w:hAnsi="Calibri Light"/>
          <w:color w:val="000000" w:themeColor="text1"/>
          <w:sz w:val="24"/>
          <w:szCs w:val="24"/>
        </w:rPr>
        <w:t xml:space="preserv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97,3, correspondente a cerca de 0,032% de 300 mil, o valor máximo do índice de distúrbio)</w:t>
      </w:r>
      <w:r w:rsidR="0015276C" w:rsidRPr="007E5525">
        <w:rPr>
          <w:rFonts w:ascii="Calibri Light" w:hAnsi="Calibri Light"/>
          <w:color w:val="000000" w:themeColor="text1"/>
          <w:sz w:val="24"/>
          <w:szCs w:val="24"/>
        </w:rPr>
        <w:t xml:space="preserve">. A variância </w:t>
      </w:r>
      <w:r w:rsidR="0015276C" w:rsidRPr="007E5525">
        <w:rPr>
          <w:rFonts w:ascii="Calibri Light" w:hAnsi="Calibri Light"/>
          <w:sz w:val="24"/>
          <w:szCs w:val="24"/>
        </w:rPr>
        <w:t xml:space="preserve">total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5326EF">
        <w:rPr>
          <w:rStyle w:val="s1"/>
          <w:rFonts w:ascii="Calibri Light" w:hAnsi="Calibri Light"/>
          <w:i/>
          <w:color w:val="000000" w:themeColor="text1"/>
          <w:sz w:val="24"/>
          <w:szCs w:val="24"/>
        </w:rPr>
        <w:t xml:space="preserve"> </w:t>
      </w:r>
      <w:r w:rsidR="005326EF" w:rsidRPr="005326EF">
        <w:rPr>
          <w:rStyle w:val="s1"/>
          <w:rFonts w:ascii="Calibri Light" w:hAnsi="Calibri Light"/>
          <w:color w:val="000000" w:themeColor="text1"/>
          <w:sz w:val="24"/>
          <w:szCs w:val="24"/>
        </w:rPr>
        <w:t>do modelo Michaelis-Menten selecionado</w:t>
      </w:r>
      <w:r w:rsidR="0015276C" w:rsidRPr="005326EF">
        <w:rPr>
          <w:rStyle w:val="s1"/>
          <w:rFonts w:ascii="Calibri Light" w:hAnsi="Calibri Light"/>
          <w:color w:val="000000" w:themeColor="text1"/>
          <w:sz w:val="24"/>
          <w:szCs w:val="24"/>
        </w:rPr>
        <w:t>).</w:t>
      </w:r>
    </w:p>
    <w:p w14:paraId="5CB24D81" w14:textId="77777777" w:rsidR="0015276C" w:rsidRPr="007E5525" w:rsidRDefault="0015276C" w:rsidP="007E5525">
      <w:pPr>
        <w:pStyle w:val="p1"/>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5EC3D442" wp14:editId="19B2E14A">
            <wp:extent cx="5727700" cy="429577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ario2_var_total.jpe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F543437" w14:textId="4642234C"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4</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ecológico. A linha preta equivale ao previsto pelo modelo Michaelis-Menten selecionado.</w:t>
      </w:r>
    </w:p>
    <w:p w14:paraId="1C640078" w14:textId="77777777" w:rsidR="0015276C" w:rsidRPr="007E5525" w:rsidRDefault="0015276C" w:rsidP="007E5525">
      <w:pPr>
        <w:pStyle w:val="p2"/>
        <w:contextualSpacing/>
        <w:rPr>
          <w:rFonts w:ascii="Calibri Light" w:hAnsi="Calibri Light"/>
          <w:sz w:val="24"/>
          <w:szCs w:val="24"/>
        </w:rPr>
      </w:pPr>
    </w:p>
    <w:p w14:paraId="4372B0F1" w14:textId="74964B13" w:rsidR="0015276C" w:rsidRPr="00024D30" w:rsidRDefault="00B22569" w:rsidP="003C4B41">
      <w:pPr>
        <w:pStyle w:val="Heading3"/>
        <w:rPr>
          <w:smallCaps/>
        </w:rPr>
      </w:pPr>
      <w:bookmarkStart w:id="30" w:name="_Toc487883803"/>
      <w:r w:rsidRPr="00024D30">
        <w:rPr>
          <w:smallCaps/>
        </w:rPr>
        <w:t>6</w:t>
      </w:r>
      <w:r w:rsidR="0015276C" w:rsidRPr="00024D30">
        <w:rPr>
          <w:smallCaps/>
        </w:rPr>
        <w:t xml:space="preserve">.2.3 </w:t>
      </w:r>
      <w:r w:rsidR="0015276C" w:rsidRPr="00024D30">
        <w:rPr>
          <w:smallCaps/>
        </w:rPr>
        <w:tab/>
        <w:t>Heterogeneidade interespecífica de estratégias de vida</w:t>
      </w:r>
      <w:bookmarkEnd w:id="30"/>
    </w:p>
    <w:p w14:paraId="21FAF3FB" w14:textId="426A7F84" w:rsidR="0015276C" w:rsidRPr="007E5525" w:rsidRDefault="004C0AB9"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variância interespecífica do índice de estratégia de vida p</w:t>
      </w:r>
      <w:r>
        <w:rPr>
          <w:rFonts w:ascii="Calibri Light" w:hAnsi="Calibri Light"/>
          <w:sz w:val="24"/>
          <w:szCs w:val="24"/>
        </w:rPr>
        <w:t>ara o cenário ecológico também foi</w:t>
      </w:r>
      <w:r w:rsidR="0015276C" w:rsidRPr="007E5525">
        <w:rPr>
          <w:rFonts w:ascii="Calibri Light" w:hAnsi="Calibri Light"/>
          <w:sz w:val="24"/>
          <w:szCs w:val="24"/>
        </w:rPr>
        <w:t xml:space="preserve"> a Michaelis-</w:t>
      </w:r>
      <w:r w:rsidR="0015276C" w:rsidRPr="00F90832">
        <w:rPr>
          <w:rFonts w:ascii="Calibri Light" w:hAnsi="Calibri Light"/>
          <w:sz w:val="24"/>
          <w:szCs w:val="24"/>
        </w:rPr>
        <w:t xml:space="preserve">Menten </w:t>
      </w:r>
      <w:r w:rsidR="0015276C" w:rsidRPr="00F90832">
        <w:rPr>
          <w:rStyle w:val="s1"/>
          <w:rFonts w:ascii="Calibri Light" w:hAnsi="Calibri Light"/>
          <w:color w:val="000000" w:themeColor="text1"/>
          <w:sz w:val="24"/>
          <w:szCs w:val="24"/>
        </w:rPr>
        <w:t>(Tabelas 3 e 5)</w:t>
      </w:r>
      <w:r w:rsidR="0015276C" w:rsidRPr="00F90832">
        <w:rPr>
          <w:rFonts w:ascii="Calibri Light" w:hAnsi="Calibri Light"/>
          <w:sz w:val="24"/>
          <w:szCs w:val="24"/>
        </w:rPr>
        <w:t xml:space="preserve">. </w:t>
      </w:r>
      <w:r w:rsidR="0015276C" w:rsidRPr="00F90832">
        <w:rPr>
          <w:rStyle w:val="apple-tab-span"/>
          <w:rFonts w:ascii="Calibri Light" w:hAnsi="Calibri Light"/>
          <w:sz w:val="24"/>
          <w:szCs w:val="24"/>
        </w:rPr>
        <w:t xml:space="preserve">Assim como para a variância total do índice de estratégia de vida, </w:t>
      </w:r>
      <w:r w:rsidR="0015276C" w:rsidRPr="00F90832">
        <w:rPr>
          <w:rFonts w:ascii="Calibri Light" w:hAnsi="Calibri Light"/>
          <w:sz w:val="24"/>
          <w:szCs w:val="24"/>
        </w:rPr>
        <w:t xml:space="preserve">um pequeno aumento do índice de distúrbio a partir do valor nulo provoca uma queda acentuada na variância </w:t>
      </w:r>
      <w:r w:rsidR="0015276C" w:rsidRPr="00F90832">
        <w:rPr>
          <w:rFonts w:ascii="Calibri Light" w:hAnsi="Calibri Light"/>
          <w:color w:val="000000" w:themeColor="text1"/>
          <w:sz w:val="24"/>
          <w:szCs w:val="24"/>
        </w:rPr>
        <w:t>interespecífica (</w:t>
      </w:r>
      <w:r w:rsidR="0015276C" w:rsidRPr="00F90832">
        <w:rPr>
          <w:rStyle w:val="s1"/>
          <w:rFonts w:ascii="Calibri Light" w:hAnsi="Calibri Light"/>
          <w:color w:val="000000" w:themeColor="text1"/>
          <w:sz w:val="24"/>
          <w:szCs w:val="24"/>
        </w:rPr>
        <w:t xml:space="preserve">Figura </w:t>
      </w:r>
      <w:r w:rsidR="00D343D7" w:rsidRPr="00F90832">
        <w:rPr>
          <w:rStyle w:val="s1"/>
          <w:rFonts w:ascii="Calibri Light" w:hAnsi="Calibri Light"/>
          <w:color w:val="000000" w:themeColor="text1"/>
          <w:sz w:val="24"/>
          <w:szCs w:val="24"/>
        </w:rPr>
        <w:t>5</w:t>
      </w:r>
      <w:r w:rsidR="0015276C" w:rsidRPr="00F90832">
        <w:rPr>
          <w:rFonts w:ascii="Calibri Light" w:hAnsi="Calibri Light"/>
          <w:color w:val="000000" w:themeColor="text1"/>
          <w:sz w:val="24"/>
          <w:szCs w:val="24"/>
        </w:rPr>
        <w:t>), de</w:t>
      </w:r>
      <w:r w:rsidR="00204ADA">
        <w:rPr>
          <w:rFonts w:ascii="Calibri Light" w:hAnsi="Calibri Light"/>
          <w:color w:val="000000" w:themeColor="text1"/>
          <w:sz w:val="24"/>
          <w:szCs w:val="24"/>
        </w:rPr>
        <w:t xml:space="preserve"> modo que metade da queda ocorre</w:t>
      </w:r>
      <w:r w:rsidR="0015276C" w:rsidRPr="00F90832">
        <w:rPr>
          <w:rFonts w:ascii="Calibri Light" w:hAnsi="Calibri Light"/>
          <w:color w:val="000000" w:themeColor="text1"/>
          <w:sz w:val="24"/>
          <w:szCs w:val="24"/>
        </w:rPr>
        <w:t xml:space="preserve"> até um índice</w:t>
      </w:r>
      <w:r w:rsidR="0015276C" w:rsidRPr="007E5525">
        <w:rPr>
          <w:rFonts w:ascii="Calibri Light" w:hAnsi="Calibri Light"/>
          <w:color w:val="000000" w:themeColor="text1"/>
          <w:sz w:val="24"/>
          <w:szCs w:val="24"/>
        </w:rPr>
        <w:t xml:space="preserve"> de distúrbio que corresponde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220, que corresponde a aproximadamente 0,073% de 300 mil)</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variância interespecífica também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8B7639">
        <w:rPr>
          <w:rStyle w:val="s1"/>
          <w:rFonts w:ascii="Calibri Light" w:hAnsi="Calibri Light"/>
          <w:i/>
          <w:color w:val="000000" w:themeColor="text1"/>
          <w:sz w:val="24"/>
          <w:szCs w:val="24"/>
        </w:rPr>
        <w:t xml:space="preserve"> </w:t>
      </w:r>
      <w:r w:rsidR="008B7639" w:rsidRPr="008B7639">
        <w:rPr>
          <w:rStyle w:val="s1"/>
          <w:rFonts w:ascii="Calibri Light" w:hAnsi="Calibri Light"/>
          <w:color w:val="000000" w:themeColor="text1"/>
          <w:sz w:val="24"/>
          <w:szCs w:val="24"/>
        </w:rPr>
        <w:t>do modelo Michaelis-Menten selecionado</w:t>
      </w:r>
      <w:r w:rsidR="0015276C" w:rsidRPr="008B7639">
        <w:rPr>
          <w:rStyle w:val="s1"/>
          <w:rFonts w:ascii="Calibri Light" w:hAnsi="Calibri Light"/>
          <w:color w:val="000000" w:themeColor="text1"/>
          <w:sz w:val="24"/>
          <w:szCs w:val="24"/>
        </w:rPr>
        <w:t>). De fato, era esperado</w:t>
      </w:r>
      <w:r w:rsidR="0015276C" w:rsidRPr="007E5525">
        <w:rPr>
          <w:rStyle w:val="s1"/>
          <w:rFonts w:ascii="Calibri Light" w:hAnsi="Calibri Light"/>
          <w:color w:val="000000" w:themeColor="text1"/>
          <w:sz w:val="24"/>
          <w:szCs w:val="24"/>
        </w:rPr>
        <w:t xml:space="preserve"> que a variância interespecífica se comportasse de forma semelhante à variância total neste cenário, uma vez que a ausência de mutação mantém as populações sem variação intraespecífica.</w:t>
      </w:r>
    </w:p>
    <w:p w14:paraId="336EA346" w14:textId="77777777" w:rsidR="0015276C" w:rsidRPr="007E5525" w:rsidRDefault="0015276C" w:rsidP="007E5525">
      <w:pPr>
        <w:pStyle w:val="p1"/>
        <w:spacing w:line="360" w:lineRule="auto"/>
        <w:contextualSpacing/>
        <w:rPr>
          <w:rStyle w:val="s1"/>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7E798A47" wp14:editId="17BAC10E">
            <wp:extent cx="5727700" cy="42957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nario2_var_inter.jpeg"/>
                    <pic:cNvPicPr/>
                  </pic:nvPicPr>
                  <pic:blipFill>
                    <a:blip r:embed="rId1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67A8C06" w14:textId="25CE01C6"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5</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ecológico. A linha preta equivale ao previsto pelo modelo Michaelis-Menten selecionado.</w:t>
      </w:r>
    </w:p>
    <w:p w14:paraId="165A829F" w14:textId="77777777" w:rsidR="0015276C" w:rsidRPr="007E5525" w:rsidRDefault="0015276C" w:rsidP="007E5525">
      <w:pPr>
        <w:pStyle w:val="p1"/>
        <w:spacing w:line="360" w:lineRule="auto"/>
        <w:contextualSpacing/>
        <w:rPr>
          <w:rFonts w:ascii="Calibri Light" w:hAnsi="Calibri Light"/>
          <w:sz w:val="24"/>
          <w:szCs w:val="24"/>
        </w:rPr>
      </w:pPr>
    </w:p>
    <w:p w14:paraId="2951C955" w14:textId="3E5D1613" w:rsidR="0015276C" w:rsidRPr="007F7CAE" w:rsidRDefault="00B22569" w:rsidP="007F7CAE">
      <w:pPr>
        <w:pStyle w:val="Heading2"/>
      </w:pPr>
      <w:bookmarkStart w:id="31" w:name="_Toc487883804"/>
      <w:r w:rsidRPr="007F7CAE">
        <w:t>6</w:t>
      </w:r>
      <w:r w:rsidR="0015276C" w:rsidRPr="007F7CAE">
        <w:t xml:space="preserve">.3 </w:t>
      </w:r>
      <w:r w:rsidR="0015276C" w:rsidRPr="007F7CAE">
        <w:tab/>
      </w:r>
      <w:r w:rsidR="0015276C" w:rsidRPr="00EC0C87">
        <w:rPr>
          <w:color w:val="000000" w:themeColor="text1"/>
        </w:rPr>
        <w:t>Cenário eco-evolutivo: diversas espécies com mutação</w:t>
      </w:r>
      <w:bookmarkEnd w:id="31"/>
    </w:p>
    <w:p w14:paraId="41A584DD" w14:textId="77777777" w:rsidR="0015276C" w:rsidRPr="007E5525" w:rsidRDefault="0015276C" w:rsidP="007E5525">
      <w:pPr>
        <w:pStyle w:val="p2"/>
        <w:contextualSpacing/>
        <w:rPr>
          <w:rFonts w:ascii="Calibri Light" w:hAnsi="Calibri Light"/>
          <w:sz w:val="24"/>
          <w:szCs w:val="24"/>
        </w:rPr>
      </w:pPr>
    </w:p>
    <w:p w14:paraId="05E6FAF7" w14:textId="64753633"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De forma geral, o ce</w:t>
      </w:r>
      <w:r w:rsidR="002F34A1">
        <w:rPr>
          <w:rFonts w:ascii="Calibri Light" w:hAnsi="Calibri Light"/>
          <w:sz w:val="24"/>
          <w:szCs w:val="24"/>
        </w:rPr>
        <w:t>nário eco-evolutivo se assemelhou</w:t>
      </w:r>
      <w:r w:rsidRPr="007E5525">
        <w:rPr>
          <w:rFonts w:ascii="Calibri Light" w:hAnsi="Calibri Light"/>
          <w:sz w:val="24"/>
          <w:szCs w:val="24"/>
        </w:rPr>
        <w:t xml:space="preserve"> ao evolutivo nas relações da estratégia de vida média e da diversidade total de</w:t>
      </w:r>
      <w:r w:rsidR="002F34A1">
        <w:rPr>
          <w:rFonts w:ascii="Calibri Light" w:hAnsi="Calibri Light"/>
          <w:sz w:val="24"/>
          <w:szCs w:val="24"/>
        </w:rPr>
        <w:t xml:space="preserve"> estratégias com o distúrbio: houve</w:t>
      </w:r>
      <w:r w:rsidRPr="007E5525">
        <w:rPr>
          <w:rFonts w:ascii="Calibri Light" w:hAnsi="Calibri Light"/>
          <w:sz w:val="24"/>
          <w:szCs w:val="24"/>
        </w:rPr>
        <w:t xml:space="preserve"> um predomínio progressivo da estratégia de vida de maior fecundidade e um declínio da estratégia de maior longevidade com o aumento do distúrbio, acompanhado de um aumento na diversidade de e</w:t>
      </w:r>
      <w:r w:rsidR="002F34A1">
        <w:rPr>
          <w:rFonts w:ascii="Calibri Light" w:hAnsi="Calibri Light"/>
          <w:sz w:val="24"/>
          <w:szCs w:val="24"/>
        </w:rPr>
        <w:t>stratégias (i.e., ainda que tenha havido</w:t>
      </w:r>
      <w:r w:rsidRPr="007E5525">
        <w:rPr>
          <w:rFonts w:ascii="Calibri Light" w:hAnsi="Calibri Light"/>
          <w:sz w:val="24"/>
          <w:szCs w:val="24"/>
        </w:rPr>
        <w:t xml:space="preserve"> um declínio de indivíduos longevos com o aumento do distúr</w:t>
      </w:r>
      <w:r w:rsidR="002F34A1">
        <w:rPr>
          <w:rFonts w:ascii="Calibri Light" w:hAnsi="Calibri Light"/>
          <w:sz w:val="24"/>
          <w:szCs w:val="24"/>
        </w:rPr>
        <w:t>bio, este declínio foi</w:t>
      </w:r>
      <w:r w:rsidRPr="007E5525">
        <w:rPr>
          <w:rFonts w:ascii="Calibri Light" w:hAnsi="Calibri Light"/>
          <w:sz w:val="24"/>
          <w:szCs w:val="24"/>
        </w:rPr>
        <w:t xml:space="preserve"> menor do que o que ocorre</w:t>
      </w:r>
      <w:r w:rsidR="002F34A1">
        <w:rPr>
          <w:rFonts w:ascii="Calibri Light" w:hAnsi="Calibri Light"/>
          <w:sz w:val="24"/>
          <w:szCs w:val="24"/>
        </w:rPr>
        <w:t>u</w:t>
      </w:r>
      <w:r w:rsidRPr="007E5525">
        <w:rPr>
          <w:rFonts w:ascii="Calibri Light" w:hAnsi="Calibri Light"/>
          <w:sz w:val="24"/>
          <w:szCs w:val="24"/>
        </w:rPr>
        <w:t xml:space="preserve"> com indivíduos fecu</w:t>
      </w:r>
      <w:r w:rsidR="002F34A1">
        <w:rPr>
          <w:rFonts w:ascii="Calibri Light" w:hAnsi="Calibri Light"/>
          <w:sz w:val="24"/>
          <w:szCs w:val="24"/>
        </w:rPr>
        <w:t>ndos quando o distúrbio se tornou</w:t>
      </w:r>
      <w:r w:rsidRPr="007E5525">
        <w:rPr>
          <w:rFonts w:ascii="Calibri Light" w:hAnsi="Calibri Light"/>
          <w:sz w:val="24"/>
          <w:szCs w:val="24"/>
        </w:rPr>
        <w:t xml:space="preserve"> mais fraco). Entretanto, a heterogeneidade interespec</w:t>
      </w:r>
      <w:r w:rsidR="00626E3B">
        <w:rPr>
          <w:rFonts w:ascii="Calibri Light" w:hAnsi="Calibri Light"/>
          <w:sz w:val="24"/>
          <w:szCs w:val="24"/>
        </w:rPr>
        <w:t>ífica de estratégias se comportou</w:t>
      </w:r>
      <w:r w:rsidRPr="007E5525">
        <w:rPr>
          <w:rFonts w:ascii="Calibri Light" w:hAnsi="Calibri Light"/>
          <w:sz w:val="24"/>
          <w:szCs w:val="24"/>
        </w:rPr>
        <w:t xml:space="preserve"> de forma diferente quando co</w:t>
      </w:r>
      <w:r w:rsidR="00626E3B">
        <w:rPr>
          <w:rFonts w:ascii="Calibri Light" w:hAnsi="Calibri Light"/>
          <w:sz w:val="24"/>
          <w:szCs w:val="24"/>
        </w:rPr>
        <w:t>mparada ao cenário ecológico: houve</w:t>
      </w:r>
      <w:r w:rsidRPr="007E5525">
        <w:rPr>
          <w:rFonts w:ascii="Calibri Light" w:hAnsi="Calibri Light"/>
          <w:sz w:val="24"/>
          <w:szCs w:val="24"/>
        </w:rPr>
        <w:t xml:space="preserve"> um pico de diversidade em níveis intermediários de distúrbio.</w:t>
      </w:r>
    </w:p>
    <w:p w14:paraId="09367FB2" w14:textId="77777777" w:rsidR="0015276C" w:rsidRPr="007E5525" w:rsidRDefault="0015276C" w:rsidP="007E5525">
      <w:pPr>
        <w:pStyle w:val="p2"/>
        <w:contextualSpacing/>
        <w:rPr>
          <w:rFonts w:ascii="Calibri Light" w:hAnsi="Calibri Light"/>
          <w:sz w:val="24"/>
          <w:szCs w:val="24"/>
        </w:rPr>
      </w:pPr>
    </w:p>
    <w:p w14:paraId="0ACD785B" w14:textId="5C4FF535" w:rsidR="0015276C" w:rsidRPr="00024D30" w:rsidRDefault="00B22569" w:rsidP="003C4B41">
      <w:pPr>
        <w:pStyle w:val="Heading3"/>
        <w:rPr>
          <w:smallCaps/>
        </w:rPr>
      </w:pPr>
      <w:bookmarkStart w:id="32" w:name="_Toc487883805"/>
      <w:r w:rsidRPr="00024D30">
        <w:rPr>
          <w:smallCaps/>
        </w:rPr>
        <w:lastRenderedPageBreak/>
        <w:t>6</w:t>
      </w:r>
      <w:r w:rsidR="0015276C" w:rsidRPr="00024D30">
        <w:rPr>
          <w:smallCaps/>
        </w:rPr>
        <w:t xml:space="preserve">.3.1 </w:t>
      </w:r>
      <w:r w:rsidR="0015276C" w:rsidRPr="00024D30">
        <w:rPr>
          <w:smallCaps/>
        </w:rPr>
        <w:tab/>
        <w:t>Estratégia de vida média</w:t>
      </w:r>
      <w:bookmarkEnd w:id="32"/>
    </w:p>
    <w:p w14:paraId="078EE060" w14:textId="1AA08E4D" w:rsidR="0015276C" w:rsidRPr="00AA1826" w:rsidRDefault="0015276C" w:rsidP="007E5525">
      <w:pPr>
        <w:pStyle w:val="p1"/>
        <w:spacing w:line="360" w:lineRule="auto"/>
        <w:contextualSpacing/>
        <w:rPr>
          <w:rFonts w:ascii="Calibri Light" w:hAnsi="Calibri Light"/>
          <w:sz w:val="24"/>
          <w:szCs w:val="24"/>
        </w:rPr>
      </w:pPr>
      <w:r w:rsidRPr="007E5525">
        <w:rPr>
          <w:rFonts w:ascii="Calibri Light" w:hAnsi="Calibri Light"/>
          <w:sz w:val="24"/>
          <w:szCs w:val="24"/>
        </w:rPr>
        <w:t xml:space="preserve">O modelo selecionado para explicar a relação entre o </w:t>
      </w:r>
      <w:r w:rsidRPr="009E4037">
        <w:rPr>
          <w:rFonts w:ascii="Calibri Light" w:hAnsi="Calibri Light"/>
          <w:sz w:val="24"/>
          <w:szCs w:val="24"/>
        </w:rPr>
        <w:t xml:space="preserve">índice de distúrbio e a média do índice de estratégia de vida no cenário eco-evolutivo foi o logístico </w:t>
      </w:r>
      <w:r w:rsidRPr="009E4037">
        <w:rPr>
          <w:rStyle w:val="s1"/>
          <w:rFonts w:ascii="Calibri Light" w:hAnsi="Calibri Light"/>
          <w:color w:val="000000" w:themeColor="text1"/>
          <w:sz w:val="24"/>
          <w:szCs w:val="24"/>
        </w:rPr>
        <w:t>(</w:t>
      </w:r>
      <w:r w:rsidR="007F0433" w:rsidRPr="009E4037">
        <w:rPr>
          <w:rStyle w:val="s1"/>
          <w:rFonts w:ascii="Calibri Light" w:hAnsi="Calibri Light"/>
          <w:color w:val="000000" w:themeColor="text1"/>
          <w:sz w:val="24"/>
          <w:szCs w:val="24"/>
        </w:rPr>
        <w:t>Tabelas 3 e 6</w:t>
      </w:r>
      <w:r w:rsidRPr="009E4037">
        <w:rPr>
          <w:rStyle w:val="s1"/>
          <w:rFonts w:ascii="Calibri Light" w:hAnsi="Calibri Light"/>
          <w:color w:val="000000" w:themeColor="text1"/>
          <w:sz w:val="24"/>
          <w:szCs w:val="24"/>
        </w:rPr>
        <w:t>)</w:t>
      </w:r>
      <w:r w:rsidRPr="009E4037">
        <w:rPr>
          <w:rFonts w:ascii="Calibri Light" w:hAnsi="Calibri Light"/>
          <w:sz w:val="24"/>
          <w:szCs w:val="24"/>
        </w:rPr>
        <w:t>. Assim como no cenário evolutivo, este modelo indica que a média do índice de estratégia de vida das comunidades aumenta de forma sigmoide com o aumento do índice de distúrbio (</w:t>
      </w:r>
      <w:r w:rsidRPr="009E4037">
        <w:rPr>
          <w:rStyle w:val="s1"/>
          <w:rFonts w:ascii="Calibri Light" w:hAnsi="Calibri Light"/>
          <w:color w:val="000000" w:themeColor="text1"/>
          <w:sz w:val="24"/>
          <w:szCs w:val="24"/>
        </w:rPr>
        <w:t xml:space="preserve">Figura </w:t>
      </w:r>
      <w:r w:rsidR="00D343D7" w:rsidRPr="009E4037">
        <w:rPr>
          <w:rStyle w:val="s1"/>
          <w:rFonts w:ascii="Calibri Light" w:hAnsi="Calibri Light"/>
          <w:color w:val="000000" w:themeColor="text1"/>
          <w:sz w:val="24"/>
          <w:szCs w:val="24"/>
        </w:rPr>
        <w:t>6</w:t>
      </w:r>
      <w:r w:rsidRPr="009E4037">
        <w:rPr>
          <w:rFonts w:ascii="Calibri Light" w:hAnsi="Calibri Light"/>
          <w:sz w:val="24"/>
          <w:szCs w:val="24"/>
        </w:rPr>
        <w:t xml:space="preserve">). A partir de um valor próximo ao mínimo do gradiente de estratégias </w:t>
      </w:r>
      <w:r w:rsidRPr="009E4037">
        <w:rPr>
          <w:rStyle w:val="s1"/>
          <w:rFonts w:ascii="Calibri Light" w:hAnsi="Calibri Light"/>
          <w:color w:val="000000" w:themeColor="text1"/>
          <w:sz w:val="24"/>
          <w:szCs w:val="24"/>
        </w:rPr>
        <w:t>(o índice de estratégia da</w:t>
      </w:r>
      <w:r w:rsidRPr="007E5525">
        <w:rPr>
          <w:rStyle w:val="s1"/>
          <w:rFonts w:ascii="Calibri Light" w:hAnsi="Calibri Light"/>
          <w:color w:val="000000" w:themeColor="text1"/>
          <w:sz w:val="24"/>
          <w:szCs w:val="24"/>
        </w:rPr>
        <w:t xml:space="preserve"> vida médio é de 0,0315 quando o índice de distúrbio é nulo),</w:t>
      </w:r>
      <w:r w:rsidRPr="007E5525">
        <w:rPr>
          <w:rFonts w:ascii="Calibri Light" w:hAnsi="Calibri Light"/>
          <w:sz w:val="24"/>
          <w:szCs w:val="24"/>
        </w:rPr>
        <w:t xml:space="preserve"> </w:t>
      </w:r>
      <w:r w:rsidRPr="007E5525">
        <w:rPr>
          <w:rFonts w:ascii="Calibri Light" w:hAnsi="Calibri Light"/>
          <w:color w:val="000000" w:themeColor="text1"/>
          <w:sz w:val="24"/>
          <w:szCs w:val="24"/>
        </w:rPr>
        <w:t xml:space="preserve">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xml:space="preserve">, que é cerca de 76 mil). </w:t>
      </w:r>
      <w:r w:rsidRPr="007E5525">
        <w:rPr>
          <w:rFonts w:ascii="Calibri Light" w:hAnsi="Calibri Light"/>
          <w:sz w:val="24"/>
          <w:szCs w:val="24"/>
        </w:rPr>
        <w:t xml:space="preserve">Comparado com o cenário evolutivo, o aumento da média partindo de um cenário sem ocorrência </w:t>
      </w:r>
      <w:r w:rsidR="004A5900">
        <w:rPr>
          <w:rFonts w:ascii="Calibri Light" w:hAnsi="Calibri Light"/>
          <w:sz w:val="24"/>
          <w:szCs w:val="24"/>
        </w:rPr>
        <w:t xml:space="preserve">de distúrbio </w:t>
      </w:r>
      <w:r w:rsidRPr="007E5525">
        <w:rPr>
          <w:rFonts w:ascii="Calibri Light" w:hAnsi="Calibri Light"/>
          <w:sz w:val="24"/>
          <w:szCs w:val="24"/>
        </w:rPr>
        <w:t xml:space="preserve">em direção a um com índice de distúrbio intermediário é </w:t>
      </w:r>
      <w:r w:rsidRPr="007E5525">
        <w:rPr>
          <w:rFonts w:ascii="Calibri Light" w:hAnsi="Calibri Light"/>
          <w:color w:val="000000" w:themeColor="text1"/>
          <w:sz w:val="24"/>
          <w:szCs w:val="24"/>
        </w:rPr>
        <w:t xml:space="preserve">maior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b</w:t>
      </w:r>
      <w:r w:rsidRPr="007E5525">
        <w:rPr>
          <w:rStyle w:val="s1"/>
          <w:rFonts w:ascii="Calibri Light" w:hAnsi="Calibri Light"/>
          <w:color w:val="000000" w:themeColor="text1"/>
          <w:sz w:val="24"/>
          <w:szCs w:val="24"/>
        </w:rPr>
        <w:t xml:space="preserve">, ligado à inclinação da curva, é maior no cenário </w:t>
      </w:r>
      <w:r w:rsidRPr="007E5525">
        <w:rPr>
          <w:rFonts w:ascii="Calibri Light" w:hAnsi="Calibri Light"/>
          <w:sz w:val="24"/>
          <w:szCs w:val="24"/>
        </w:rPr>
        <w:t>eco-evolutivo</w:t>
      </w:r>
      <w:r w:rsidRPr="007E5525">
        <w:rPr>
          <w:rStyle w:val="s1"/>
          <w:rFonts w:ascii="Calibri Light" w:hAnsi="Calibri Light"/>
          <w:color w:val="000000" w:themeColor="text1"/>
          <w:sz w:val="24"/>
          <w:szCs w:val="24"/>
        </w:rPr>
        <w:t xml:space="preserve"> do que no evolutivo)</w:t>
      </w:r>
      <w:r w:rsidRPr="007E5525">
        <w:rPr>
          <w:rFonts w:ascii="Calibri Light" w:hAnsi="Calibri Light"/>
          <w:color w:val="000000" w:themeColor="text1"/>
          <w:sz w:val="24"/>
          <w:szCs w:val="24"/>
        </w:rPr>
        <w:t xml:space="preserve">, e </w:t>
      </w:r>
      <w:r w:rsidRPr="007E5525">
        <w:rPr>
          <w:rFonts w:ascii="Calibri Light" w:hAnsi="Calibri Light"/>
          <w:sz w:val="24"/>
          <w:szCs w:val="24"/>
        </w:rPr>
        <w:t xml:space="preserve">valores igualmente altos de índice de estratégia de vida são alcançados a partir de índices de distúrbio um pouco </w:t>
      </w:r>
      <w:r w:rsidRPr="007E5525">
        <w:rPr>
          <w:rFonts w:ascii="Calibri Light" w:hAnsi="Calibri Light"/>
          <w:color w:val="000000" w:themeColor="text1"/>
          <w:sz w:val="24"/>
          <w:szCs w:val="24"/>
        </w:rPr>
        <w:t xml:space="preserve">mais baixos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que representa o valor de índice de distúrbio referente ao ponto médio da curva, é cerca de 20% menor do que este mesmo coeficiente no cenário evolutivo)</w:t>
      </w:r>
      <w:r w:rsidRPr="007E5525">
        <w:rPr>
          <w:rFonts w:ascii="Calibri Light" w:hAnsi="Calibri Light"/>
          <w:color w:val="000000" w:themeColor="text1"/>
          <w:sz w:val="24"/>
          <w:szCs w:val="24"/>
        </w:rPr>
        <w:t xml:space="preserve">. Entretanto, a inclinação é ainda substancialmente menor do que no cenário ecológico, em que a curva alcança o ponto médio em um índice de distúrbio mais de duzentas vezes menor do que no cenário eco-evolutivo (dado pela razão entre 76 mil e 318). Após a fase de aumento </w:t>
      </w:r>
      <w:r w:rsidRPr="007E5525">
        <w:rPr>
          <w:rFonts w:ascii="Calibri Light" w:hAnsi="Calibri Light"/>
          <w:sz w:val="24"/>
          <w:szCs w:val="24"/>
        </w:rPr>
        <w:t xml:space="preserve">aproximadamente linear, há uma desaceleração do aumento da média, que se aproxima gradativamente da assíntota a partir de valores intermediários de índice de distúrbio. Assim como nos cenários evolutivo e ecológico,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(correspondente ao coeficiente </w:t>
      </w:r>
      <w:r w:rsidRPr="00AA1826">
        <w:rPr>
          <w:rStyle w:val="s1"/>
          <w:rFonts w:ascii="Calibri Light" w:hAnsi="Calibri Light"/>
          <w:color w:val="000000" w:themeColor="text1"/>
          <w:sz w:val="24"/>
          <w:szCs w:val="24"/>
        </w:rPr>
        <w:t>a</w:t>
      </w:r>
      <w:r w:rsidR="00AA1826" w:rsidRPr="00AA1826">
        <w:rPr>
          <w:rStyle w:val="s1"/>
          <w:rFonts w:ascii="Calibri Light" w:hAnsi="Calibri Light"/>
          <w:color w:val="000000" w:themeColor="text1"/>
          <w:sz w:val="24"/>
          <w:szCs w:val="24"/>
        </w:rPr>
        <w:t xml:space="preserve"> do modelo logístico selecionado</w:t>
      </w:r>
      <w:r w:rsidRPr="00AA1826">
        <w:rPr>
          <w:rStyle w:val="s1"/>
          <w:rFonts w:ascii="Calibri Light" w:hAnsi="Calibri Light"/>
          <w:color w:val="000000" w:themeColor="text1"/>
          <w:sz w:val="24"/>
          <w:szCs w:val="24"/>
        </w:rPr>
        <w:t xml:space="preserve">, </w:t>
      </w:r>
      <w:r w:rsidR="00AA1826" w:rsidRPr="00AA1826">
        <w:rPr>
          <w:rStyle w:val="s1"/>
          <w:rFonts w:ascii="Calibri Light" w:hAnsi="Calibri Light"/>
          <w:color w:val="000000" w:themeColor="text1"/>
          <w:sz w:val="24"/>
          <w:szCs w:val="24"/>
        </w:rPr>
        <w:t xml:space="preserve">com valor </w:t>
      </w:r>
      <w:r w:rsidRPr="00AA1826">
        <w:rPr>
          <w:rStyle w:val="s1"/>
          <w:rFonts w:ascii="Calibri Light" w:hAnsi="Calibri Light"/>
          <w:color w:val="000000" w:themeColor="text1"/>
          <w:sz w:val="24"/>
          <w:szCs w:val="24"/>
        </w:rPr>
        <w:t>de 0,918)</w:t>
      </w:r>
      <w:r w:rsidRPr="00AA1826">
        <w:rPr>
          <w:rFonts w:ascii="Calibri Light" w:hAnsi="Calibri Light"/>
          <w:sz w:val="24"/>
          <w:szCs w:val="24"/>
        </w:rPr>
        <w:t>.</w:t>
      </w:r>
    </w:p>
    <w:p w14:paraId="0F4287E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28CE1EB" wp14:editId="21C3D82E">
            <wp:extent cx="5727700" cy="4295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nario3_media.jpeg"/>
                    <pic:cNvPicPr/>
                  </pic:nvPicPr>
                  <pic:blipFill>
                    <a:blip r:embed="rId1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663CE1C" w14:textId="5FDFA8A2"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6</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eco-evolutivo. A linha preta equivale ao previsto pelo modelo logístico selecionado.</w:t>
      </w:r>
    </w:p>
    <w:p w14:paraId="3DE6B5F4" w14:textId="77777777" w:rsidR="0015276C" w:rsidRPr="007E5525" w:rsidRDefault="0015276C" w:rsidP="007E5525">
      <w:pPr>
        <w:pStyle w:val="p2"/>
        <w:contextualSpacing/>
        <w:rPr>
          <w:rFonts w:ascii="Calibri Light" w:hAnsi="Calibri Light"/>
          <w:sz w:val="24"/>
          <w:szCs w:val="24"/>
        </w:rPr>
      </w:pPr>
    </w:p>
    <w:p w14:paraId="56DF2ACE" w14:textId="5576E5BE" w:rsidR="0015276C" w:rsidRPr="00024D30" w:rsidRDefault="00B22569" w:rsidP="003C4B41">
      <w:pPr>
        <w:pStyle w:val="Heading3"/>
        <w:rPr>
          <w:smallCaps/>
        </w:rPr>
      </w:pPr>
      <w:bookmarkStart w:id="33" w:name="_Toc487883806"/>
      <w:r w:rsidRPr="00024D30">
        <w:rPr>
          <w:smallCaps/>
        </w:rPr>
        <w:t>6</w:t>
      </w:r>
      <w:r w:rsidR="0015276C" w:rsidRPr="00024D30">
        <w:rPr>
          <w:smallCaps/>
        </w:rPr>
        <w:t xml:space="preserve">.3.2 </w:t>
      </w:r>
      <w:r w:rsidR="0015276C" w:rsidRPr="00024D30">
        <w:rPr>
          <w:smallCaps/>
        </w:rPr>
        <w:tab/>
        <w:t>Diversidade total de estratégias de vida</w:t>
      </w:r>
      <w:bookmarkEnd w:id="33"/>
    </w:p>
    <w:p w14:paraId="4A7A0085" w14:textId="14A97B7E"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sz w:val="24"/>
          <w:szCs w:val="24"/>
        </w:rPr>
        <w:t xml:space="preserve">O modelo selecionado para explicar a relação entre o índice de distúrbio e a variância do índice de estratégia de vida no cenário eco-evolutivo também </w:t>
      </w:r>
      <w:r w:rsidRPr="003C258D">
        <w:rPr>
          <w:rFonts w:ascii="Calibri Light" w:hAnsi="Calibri Light"/>
          <w:sz w:val="24"/>
          <w:szCs w:val="24"/>
        </w:rPr>
        <w:t xml:space="preserve">foi logístico </w:t>
      </w:r>
      <w:r w:rsidRPr="003C258D">
        <w:rPr>
          <w:rStyle w:val="s1"/>
          <w:rFonts w:ascii="Calibri Light" w:hAnsi="Calibri Light"/>
          <w:color w:val="000000" w:themeColor="text1"/>
          <w:sz w:val="24"/>
          <w:szCs w:val="24"/>
        </w:rPr>
        <w:t>(</w:t>
      </w:r>
      <w:r w:rsidR="007F0433" w:rsidRPr="003C258D">
        <w:rPr>
          <w:rStyle w:val="s1"/>
          <w:rFonts w:ascii="Calibri Light" w:hAnsi="Calibri Light"/>
          <w:color w:val="000000" w:themeColor="text1"/>
          <w:sz w:val="24"/>
          <w:szCs w:val="24"/>
        </w:rPr>
        <w:t>Tabelas 3 e 6</w:t>
      </w:r>
      <w:r w:rsidRPr="003C258D">
        <w:rPr>
          <w:rStyle w:val="s1"/>
          <w:rFonts w:ascii="Calibri Light" w:hAnsi="Calibri Light"/>
          <w:color w:val="000000" w:themeColor="text1"/>
          <w:sz w:val="24"/>
          <w:szCs w:val="24"/>
        </w:rPr>
        <w:t>)</w:t>
      </w:r>
      <w:r w:rsidRPr="003C258D">
        <w:rPr>
          <w:rFonts w:ascii="Calibri Light" w:hAnsi="Calibri Light"/>
          <w:sz w:val="24"/>
          <w:szCs w:val="24"/>
        </w:rPr>
        <w:t>, descrevendo um aumento na variância com o aumento do índice de distúrbio de forma muito semelhante ao cenário evolutivo. Ainda que logístico, o formato sigmoide da curva do modelo selecionado não é evidente, dado que o aumento na variância em função do distúrbio se dá de forma acentuada na porção inicial da curva, aproximando-se da assíntota ainda em valores baixos de distúrbio (</w:t>
      </w:r>
      <w:r w:rsidR="00D343D7" w:rsidRPr="003C258D">
        <w:rPr>
          <w:rFonts w:ascii="Calibri Light" w:hAnsi="Calibri Light"/>
          <w:sz w:val="24"/>
          <w:szCs w:val="24"/>
        </w:rPr>
        <w:t>Figura 7</w:t>
      </w:r>
      <w:r w:rsidRPr="003C258D">
        <w:rPr>
          <w:rFonts w:ascii="Calibri Light" w:hAnsi="Calibri Light"/>
          <w:sz w:val="24"/>
          <w:szCs w:val="24"/>
        </w:rPr>
        <w:t>). Entretanto, há duas tendências não capturadas</w:t>
      </w:r>
      <w:r w:rsidRPr="007E5525">
        <w:rPr>
          <w:rFonts w:ascii="Calibri Light" w:hAnsi="Calibri Light"/>
          <w:sz w:val="24"/>
          <w:szCs w:val="24"/>
        </w:rPr>
        <w:t xml:space="preserve"> pelo modelo logístico que valem ser ressaltadas. Uma delas, que também ocorre no cenário evolutivo, é a </w:t>
      </w:r>
      <w:r w:rsidRPr="007E5525">
        <w:rPr>
          <w:rFonts w:ascii="Calibri Light" w:hAnsi="Calibri Light"/>
          <w:color w:val="000000" w:themeColor="text1"/>
          <w:sz w:val="24"/>
          <w:szCs w:val="24"/>
        </w:rPr>
        <w:t>pequena queda no valor da variância em valores altos de índice de distúrbio. A outra, não presente no cenário evolutivo, é a ocorrência de valores de variância bem acima da média em níveis intermediários de distúrbio.</w:t>
      </w:r>
    </w:p>
    <w:p w14:paraId="4572C66F" w14:textId="77777777" w:rsidR="0015276C" w:rsidRPr="007E5525" w:rsidRDefault="0015276C" w:rsidP="007E5525">
      <w:pPr>
        <w:pStyle w:val="p4"/>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1490E16" wp14:editId="1AAE56BC">
            <wp:extent cx="5727700" cy="4295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nario3_var_total.jpeg"/>
                    <pic:cNvPicPr/>
                  </pic:nvPicPr>
                  <pic:blipFill>
                    <a:blip r:embed="rId1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5F335B2D" w14:textId="0028FFC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7</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eco-evolutivo. A linha preta equivale ao previsto pelo modelo logístico selecionado.</w:t>
      </w:r>
    </w:p>
    <w:p w14:paraId="503DB8CB" w14:textId="77777777" w:rsidR="0015276C" w:rsidRPr="007E5525" w:rsidRDefault="0015276C" w:rsidP="007E5525">
      <w:pPr>
        <w:pStyle w:val="p4"/>
        <w:spacing w:line="360" w:lineRule="auto"/>
        <w:contextualSpacing/>
        <w:rPr>
          <w:rFonts w:ascii="Calibri Light" w:hAnsi="Calibri Light"/>
          <w:sz w:val="24"/>
          <w:szCs w:val="24"/>
        </w:rPr>
      </w:pPr>
    </w:p>
    <w:p w14:paraId="6AE72FB7" w14:textId="5A5FA016" w:rsidR="0015276C" w:rsidRPr="00024D30" w:rsidRDefault="00B22569" w:rsidP="003C4B41">
      <w:pPr>
        <w:pStyle w:val="Heading3"/>
        <w:rPr>
          <w:smallCaps/>
        </w:rPr>
      </w:pPr>
      <w:bookmarkStart w:id="34" w:name="_Toc487883807"/>
      <w:r w:rsidRPr="00024D30">
        <w:rPr>
          <w:smallCaps/>
        </w:rPr>
        <w:t>6</w:t>
      </w:r>
      <w:r w:rsidR="0015276C" w:rsidRPr="00024D30">
        <w:rPr>
          <w:smallCaps/>
        </w:rPr>
        <w:t xml:space="preserve">.3.3 </w:t>
      </w:r>
      <w:r w:rsidR="0015276C" w:rsidRPr="00024D30">
        <w:rPr>
          <w:smallCaps/>
        </w:rPr>
        <w:tab/>
        <w:t>Heterogeneidade interespecífica de estratégias de vida</w:t>
      </w:r>
      <w:bookmarkEnd w:id="34"/>
    </w:p>
    <w:p w14:paraId="259C9F31" w14:textId="060B0863" w:rsidR="0015276C" w:rsidRPr="002B5FAA" w:rsidRDefault="001710D2" w:rsidP="007E5525">
      <w:pPr>
        <w:pStyle w:val="p1"/>
        <w:spacing w:line="360" w:lineRule="auto"/>
        <w:contextualSpacing/>
        <w:rPr>
          <w:rFonts w:ascii="Calibri Light" w:hAnsi="Calibri Light"/>
          <w:color w:val="000000" w:themeColor="text1"/>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w:t>
      </w:r>
      <w:r w:rsidR="0015276C" w:rsidRPr="00713750">
        <w:rPr>
          <w:rFonts w:ascii="Calibri Light" w:hAnsi="Calibri Light"/>
          <w:sz w:val="24"/>
          <w:szCs w:val="24"/>
        </w:rPr>
        <w:t>distúrbio e a variância interespecífica do índice de estratégia de vid</w:t>
      </w:r>
      <w:r>
        <w:rPr>
          <w:rFonts w:ascii="Calibri Light" w:hAnsi="Calibri Light"/>
          <w:sz w:val="24"/>
          <w:szCs w:val="24"/>
        </w:rPr>
        <w:t>a para o cenário eco-evolutivo foi</w:t>
      </w:r>
      <w:r w:rsidR="0015276C" w:rsidRPr="00713750">
        <w:rPr>
          <w:rFonts w:ascii="Calibri Light" w:hAnsi="Calibri Light"/>
          <w:sz w:val="24"/>
          <w:szCs w:val="24"/>
        </w:rPr>
        <w:t xml:space="preserve"> a Ricker </w:t>
      </w:r>
      <w:r w:rsidR="0015276C" w:rsidRPr="00713750">
        <w:rPr>
          <w:rStyle w:val="s1"/>
          <w:rFonts w:ascii="Calibri Light" w:hAnsi="Calibri Light"/>
          <w:color w:val="000000" w:themeColor="text1"/>
          <w:sz w:val="24"/>
          <w:szCs w:val="24"/>
        </w:rPr>
        <w:t>(</w:t>
      </w:r>
      <w:r w:rsidR="007F0433" w:rsidRPr="00713750">
        <w:rPr>
          <w:rStyle w:val="s1"/>
          <w:rFonts w:ascii="Calibri Light" w:hAnsi="Calibri Light"/>
          <w:color w:val="000000" w:themeColor="text1"/>
          <w:sz w:val="24"/>
          <w:szCs w:val="24"/>
        </w:rPr>
        <w:t>Tabelas 3 e 6</w:t>
      </w:r>
      <w:r w:rsidR="0015276C" w:rsidRPr="00713750">
        <w:rPr>
          <w:rStyle w:val="s1"/>
          <w:rFonts w:ascii="Calibri Light" w:hAnsi="Calibri Light"/>
          <w:color w:val="000000" w:themeColor="text1"/>
          <w:sz w:val="24"/>
          <w:szCs w:val="24"/>
        </w:rPr>
        <w:t>), diferindo do padrão encontrado para a heterogeneidade interespecífica do cenário ecológico</w:t>
      </w:r>
      <w:r w:rsidR="0015276C" w:rsidRPr="00713750">
        <w:rPr>
          <w:rFonts w:ascii="Calibri Light" w:hAnsi="Calibri Light"/>
          <w:sz w:val="24"/>
          <w:szCs w:val="24"/>
        </w:rPr>
        <w:t>. A função Ricker indica uma relação não monotônica entre o distúrbio e a variância interespecífica, com valor máximo em níveis intermediários de índice de distúrbio (</w:t>
      </w:r>
      <w:r w:rsidR="00D343D7" w:rsidRPr="00713750">
        <w:rPr>
          <w:rFonts w:ascii="Calibri Light" w:hAnsi="Calibri Light"/>
          <w:sz w:val="24"/>
          <w:szCs w:val="24"/>
        </w:rPr>
        <w:t>Figura 8</w:t>
      </w:r>
      <w:r w:rsidR="0015276C" w:rsidRPr="00713750">
        <w:rPr>
          <w:rFonts w:ascii="Calibri Light" w:hAnsi="Calibri Light"/>
          <w:sz w:val="24"/>
          <w:szCs w:val="24"/>
        </w:rPr>
        <w:t xml:space="preserve">). Além disso, a Ricker é assimétrica. No modelo selecionado, a cauda da curva concentra-se em valores maiores de distúrbio e o pico da distribuição se localiza em valores mais </w:t>
      </w:r>
      <w:r w:rsidR="0015276C" w:rsidRPr="00713750">
        <w:rPr>
          <w:rFonts w:ascii="Calibri Light" w:hAnsi="Calibri Light"/>
          <w:color w:val="000000" w:themeColor="text1"/>
          <w:sz w:val="24"/>
          <w:szCs w:val="24"/>
        </w:rPr>
        <w:t xml:space="preserve">baixos </w:t>
      </w:r>
      <w:r w:rsidR="0015276C" w:rsidRPr="00713750">
        <w:rPr>
          <w:rStyle w:val="s1"/>
          <w:rFonts w:ascii="Calibri Light" w:hAnsi="Calibri Light"/>
          <w:color w:val="000000" w:themeColor="text1"/>
          <w:sz w:val="24"/>
          <w:szCs w:val="24"/>
        </w:rPr>
        <w:t xml:space="preserve">(o índice de distúrbio associado ao valor máximo de variância interespecífica é de 62 500, correspondente ao módulo do inverso do coeficiente </w:t>
      </w:r>
      <w:r w:rsidR="0015276C" w:rsidRPr="00713750">
        <w:rPr>
          <w:rStyle w:val="s1"/>
          <w:rFonts w:ascii="Calibri Light" w:hAnsi="Calibri Light"/>
          <w:i/>
          <w:color w:val="000000" w:themeColor="text1"/>
          <w:sz w:val="24"/>
          <w:szCs w:val="24"/>
        </w:rPr>
        <w:t>b</w:t>
      </w:r>
      <w:r w:rsidR="002B5FAA" w:rsidRPr="00713750">
        <w:rPr>
          <w:rStyle w:val="s1"/>
          <w:rFonts w:ascii="Calibri Light" w:hAnsi="Calibri Light"/>
          <w:i/>
          <w:color w:val="000000" w:themeColor="text1"/>
          <w:sz w:val="24"/>
          <w:szCs w:val="24"/>
        </w:rPr>
        <w:t xml:space="preserve"> </w:t>
      </w:r>
      <w:r w:rsidR="002B5FAA" w:rsidRPr="00713750">
        <w:rPr>
          <w:rStyle w:val="s1"/>
          <w:rFonts w:ascii="Calibri Light" w:hAnsi="Calibri Light"/>
          <w:color w:val="000000" w:themeColor="text1"/>
          <w:sz w:val="24"/>
          <w:szCs w:val="24"/>
        </w:rPr>
        <w:t>do modelo Ricker selecionado</w:t>
      </w:r>
      <w:r w:rsidR="0015276C" w:rsidRPr="00713750">
        <w:rPr>
          <w:rStyle w:val="s1"/>
          <w:rFonts w:ascii="Calibri Light" w:hAnsi="Calibri Light"/>
          <w:color w:val="000000" w:themeColor="text1"/>
          <w:sz w:val="24"/>
          <w:szCs w:val="24"/>
        </w:rPr>
        <w:t>)</w:t>
      </w:r>
      <w:r w:rsidR="0015276C" w:rsidRPr="00713750">
        <w:rPr>
          <w:rFonts w:ascii="Calibri Light" w:hAnsi="Calibri Light"/>
          <w:color w:val="000000" w:themeColor="text1"/>
          <w:sz w:val="24"/>
          <w:szCs w:val="24"/>
        </w:rPr>
        <w:t>.</w:t>
      </w:r>
    </w:p>
    <w:p w14:paraId="0493D09A"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2D421DC6" wp14:editId="5C7D069A">
            <wp:extent cx="5727700" cy="42957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enario3_var_inter.jpeg"/>
                    <pic:cNvPicPr/>
                  </pic:nvPicPr>
                  <pic:blipFill>
                    <a:blip r:embed="rId2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5B66775" w14:textId="5F1A81E5" w:rsidR="0015276C" w:rsidRDefault="00D343D7" w:rsidP="008C2712">
      <w:pPr>
        <w:pStyle w:val="p2"/>
        <w:spacing w:line="276" w:lineRule="auto"/>
        <w:contextualSpacing/>
        <w:rPr>
          <w:rFonts w:ascii="Calibri Light" w:hAnsi="Calibri Light"/>
          <w:sz w:val="22"/>
          <w:szCs w:val="22"/>
        </w:rPr>
      </w:pPr>
      <w:r>
        <w:rPr>
          <w:rFonts w:ascii="Calibri" w:hAnsi="Calibri"/>
          <w:b/>
          <w:sz w:val="24"/>
          <w:szCs w:val="24"/>
        </w:rPr>
        <w:t>Figura 8</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eco-evolutivo. A linha preta equivale ao previsto pelo modelo Ricker sel</w:t>
      </w:r>
      <w:r w:rsidR="008C2712">
        <w:rPr>
          <w:rFonts w:ascii="Calibri Light" w:hAnsi="Calibri Light"/>
          <w:sz w:val="22"/>
          <w:szCs w:val="22"/>
        </w:rPr>
        <w:t>ecionado.</w:t>
      </w:r>
    </w:p>
    <w:p w14:paraId="00534D74" w14:textId="77777777" w:rsidR="00793E3E" w:rsidRDefault="00793E3E" w:rsidP="008C2712">
      <w:pPr>
        <w:pStyle w:val="p2"/>
        <w:spacing w:line="276" w:lineRule="auto"/>
        <w:contextualSpacing/>
        <w:rPr>
          <w:rFonts w:ascii="Calibri Light" w:hAnsi="Calibri Light"/>
          <w:sz w:val="22"/>
          <w:szCs w:val="22"/>
        </w:rPr>
      </w:pPr>
    </w:p>
    <w:p w14:paraId="16CF1A88" w14:textId="77777777" w:rsidR="00793E3E" w:rsidRDefault="00793E3E" w:rsidP="008C2712">
      <w:pPr>
        <w:pStyle w:val="p2"/>
        <w:spacing w:line="276" w:lineRule="auto"/>
        <w:contextualSpacing/>
        <w:rPr>
          <w:rFonts w:ascii="Calibri Light" w:hAnsi="Calibri Light"/>
          <w:sz w:val="22"/>
          <w:szCs w:val="22"/>
        </w:rPr>
      </w:pPr>
    </w:p>
    <w:p w14:paraId="2239A083" w14:textId="77777777" w:rsidR="00793E3E" w:rsidRDefault="00793E3E" w:rsidP="008C2712">
      <w:pPr>
        <w:pStyle w:val="p2"/>
        <w:spacing w:line="276" w:lineRule="auto"/>
        <w:contextualSpacing/>
        <w:rPr>
          <w:rFonts w:ascii="Calibri Light" w:hAnsi="Calibri Light"/>
          <w:sz w:val="22"/>
          <w:szCs w:val="22"/>
        </w:rPr>
      </w:pPr>
    </w:p>
    <w:p w14:paraId="17CF7FEA" w14:textId="77777777" w:rsidR="00793E3E" w:rsidRDefault="00793E3E" w:rsidP="008C2712">
      <w:pPr>
        <w:pStyle w:val="p2"/>
        <w:spacing w:line="276" w:lineRule="auto"/>
        <w:contextualSpacing/>
        <w:rPr>
          <w:rFonts w:ascii="Calibri Light" w:hAnsi="Calibri Light"/>
          <w:sz w:val="22"/>
          <w:szCs w:val="22"/>
        </w:rPr>
      </w:pPr>
    </w:p>
    <w:p w14:paraId="0E6AF426" w14:textId="77777777" w:rsidR="00793E3E" w:rsidRDefault="00793E3E" w:rsidP="008C2712">
      <w:pPr>
        <w:pStyle w:val="p2"/>
        <w:spacing w:line="276" w:lineRule="auto"/>
        <w:contextualSpacing/>
        <w:rPr>
          <w:rFonts w:ascii="Calibri Light" w:hAnsi="Calibri Light"/>
          <w:sz w:val="22"/>
          <w:szCs w:val="22"/>
        </w:rPr>
      </w:pPr>
    </w:p>
    <w:p w14:paraId="38251BDD" w14:textId="77777777" w:rsidR="00793E3E" w:rsidRDefault="00793E3E" w:rsidP="008C2712">
      <w:pPr>
        <w:pStyle w:val="p2"/>
        <w:spacing w:line="276" w:lineRule="auto"/>
        <w:contextualSpacing/>
        <w:rPr>
          <w:rFonts w:ascii="Calibri Light" w:hAnsi="Calibri Light"/>
          <w:sz w:val="22"/>
          <w:szCs w:val="22"/>
        </w:rPr>
      </w:pPr>
    </w:p>
    <w:p w14:paraId="02AAC0C2" w14:textId="77777777" w:rsidR="00793E3E" w:rsidRDefault="00793E3E" w:rsidP="008C2712">
      <w:pPr>
        <w:pStyle w:val="p2"/>
        <w:spacing w:line="276" w:lineRule="auto"/>
        <w:contextualSpacing/>
        <w:rPr>
          <w:rFonts w:ascii="Calibri Light" w:hAnsi="Calibri Light"/>
          <w:sz w:val="22"/>
          <w:szCs w:val="22"/>
        </w:rPr>
      </w:pPr>
    </w:p>
    <w:p w14:paraId="6BB1934A" w14:textId="77777777" w:rsidR="00793E3E" w:rsidRDefault="00793E3E" w:rsidP="008C2712">
      <w:pPr>
        <w:pStyle w:val="p2"/>
        <w:spacing w:line="276" w:lineRule="auto"/>
        <w:contextualSpacing/>
        <w:rPr>
          <w:rFonts w:ascii="Calibri Light" w:hAnsi="Calibri Light"/>
          <w:sz w:val="22"/>
          <w:szCs w:val="22"/>
        </w:rPr>
      </w:pPr>
    </w:p>
    <w:p w14:paraId="166C5C4C" w14:textId="77777777" w:rsidR="00793E3E" w:rsidRDefault="00793E3E" w:rsidP="008C2712">
      <w:pPr>
        <w:pStyle w:val="p2"/>
        <w:spacing w:line="276" w:lineRule="auto"/>
        <w:contextualSpacing/>
        <w:rPr>
          <w:rFonts w:ascii="Calibri Light" w:hAnsi="Calibri Light"/>
          <w:sz w:val="22"/>
          <w:szCs w:val="22"/>
        </w:rPr>
      </w:pPr>
    </w:p>
    <w:p w14:paraId="561D9511" w14:textId="77777777" w:rsidR="00793E3E" w:rsidRDefault="00793E3E" w:rsidP="008C2712">
      <w:pPr>
        <w:pStyle w:val="p2"/>
        <w:spacing w:line="276" w:lineRule="auto"/>
        <w:contextualSpacing/>
        <w:rPr>
          <w:rFonts w:ascii="Calibri Light" w:hAnsi="Calibri Light"/>
          <w:sz w:val="22"/>
          <w:szCs w:val="22"/>
        </w:rPr>
      </w:pPr>
    </w:p>
    <w:p w14:paraId="47EC95A0" w14:textId="77777777" w:rsidR="00793E3E" w:rsidRDefault="00793E3E" w:rsidP="008C2712">
      <w:pPr>
        <w:pStyle w:val="p2"/>
        <w:spacing w:line="276" w:lineRule="auto"/>
        <w:contextualSpacing/>
        <w:rPr>
          <w:rFonts w:ascii="Calibri Light" w:hAnsi="Calibri Light"/>
          <w:sz w:val="22"/>
          <w:szCs w:val="22"/>
        </w:rPr>
      </w:pPr>
    </w:p>
    <w:p w14:paraId="14B1A84F" w14:textId="77777777" w:rsidR="00A939D9" w:rsidRDefault="00A939D9" w:rsidP="008C2712">
      <w:pPr>
        <w:pStyle w:val="p2"/>
        <w:spacing w:line="276" w:lineRule="auto"/>
        <w:contextualSpacing/>
        <w:rPr>
          <w:rFonts w:ascii="Calibri Light" w:hAnsi="Calibri Light"/>
          <w:sz w:val="22"/>
          <w:szCs w:val="22"/>
        </w:rPr>
        <w:sectPr w:rsidR="00A939D9" w:rsidSect="006E5D79">
          <w:footerReference w:type="even" r:id="rId21"/>
          <w:footerReference w:type="default" r:id="rId22"/>
          <w:pgSz w:w="11900" w:h="16840"/>
          <w:pgMar w:top="1440" w:right="1440" w:bottom="1440" w:left="1440" w:header="708" w:footer="708" w:gutter="0"/>
          <w:cols w:space="708"/>
          <w:docGrid w:linePitch="360"/>
        </w:sectPr>
      </w:pPr>
    </w:p>
    <w:p w14:paraId="7CFFA0F0" w14:textId="5A0196B2" w:rsidR="001E4399" w:rsidRPr="00F93A35" w:rsidRDefault="009C139B" w:rsidP="001E4399">
      <w:pPr>
        <w:pStyle w:val="p1"/>
        <w:spacing w:line="276" w:lineRule="auto"/>
        <w:rPr>
          <w:rFonts w:ascii="Calibri Light" w:hAnsi="Calibri Light"/>
          <w:color w:val="000000" w:themeColor="text1"/>
          <w:sz w:val="24"/>
          <w:szCs w:val="24"/>
        </w:rPr>
      </w:pPr>
      <w:r>
        <w:rPr>
          <w:rFonts w:ascii="Calibri" w:hAnsi="Calibri"/>
          <w:b/>
          <w:sz w:val="24"/>
          <w:szCs w:val="24"/>
        </w:rPr>
        <w:lastRenderedPageBreak/>
        <w:t>Tabela 3</w:t>
      </w:r>
      <w:r w:rsidR="001E4399" w:rsidRPr="00F93A35">
        <w:rPr>
          <w:rFonts w:ascii="Calibri" w:hAnsi="Calibri"/>
          <w:b/>
          <w:sz w:val="24"/>
          <w:szCs w:val="24"/>
        </w:rPr>
        <w:t>:</w:t>
      </w:r>
      <w:r w:rsidR="001E4399" w:rsidRPr="00F93A35">
        <w:rPr>
          <w:rFonts w:ascii="Calibri Light" w:hAnsi="Calibri Light"/>
          <w:sz w:val="24"/>
          <w:szCs w:val="24"/>
        </w:rPr>
        <w:t xml:space="preserve"> Coeficientes estimados dos modelos selecionados para as variáveis-resposta (média, variância total e variância interespecífica do índice de estratégia de vida das comunidades) dos três cenários gerados. Para a variância interespecífica do cenário eco-evolutivo, a fórmula do modelo Ricker selecionado não apresenta intercepto.</w:t>
      </w:r>
    </w:p>
    <w:p w14:paraId="58FA02EA" w14:textId="77777777" w:rsidR="00715BD0" w:rsidRDefault="00715BD0" w:rsidP="008C2712">
      <w:pPr>
        <w:pStyle w:val="p2"/>
        <w:spacing w:line="276" w:lineRule="auto"/>
        <w:contextualSpacing/>
        <w:rPr>
          <w:rFonts w:ascii="Calibri Light" w:hAnsi="Calibri Light"/>
          <w:sz w:val="22"/>
          <w:szCs w:val="22"/>
        </w:rPr>
      </w:pPr>
    </w:p>
    <w:p w14:paraId="0A4EA6F3" w14:textId="77777777" w:rsidR="00715BD0" w:rsidRDefault="00715BD0" w:rsidP="008C2712">
      <w:pPr>
        <w:pStyle w:val="p2"/>
        <w:spacing w:line="276" w:lineRule="auto"/>
        <w:contextualSpacing/>
        <w:rPr>
          <w:rFonts w:ascii="Calibri Light" w:hAnsi="Calibri Light"/>
          <w:sz w:val="22"/>
          <w:szCs w:val="22"/>
        </w:rPr>
      </w:pPr>
    </w:p>
    <w:p w14:paraId="066766E3" w14:textId="6BE4F680" w:rsidR="00715BD0" w:rsidRDefault="001E4399" w:rsidP="008C2712">
      <w:pPr>
        <w:pStyle w:val="p2"/>
        <w:spacing w:line="276" w:lineRule="auto"/>
        <w:contextualSpacing/>
        <w:rPr>
          <w:rFonts w:ascii="Calibri Light" w:hAnsi="Calibri Light"/>
          <w:sz w:val="22"/>
          <w:szCs w:val="22"/>
        </w:rPr>
      </w:pPr>
      <w:r>
        <w:rPr>
          <w:rFonts w:ascii="Calibri Light" w:hAnsi="Calibri Light"/>
          <w:noProof/>
          <w:sz w:val="22"/>
          <w:szCs w:val="22"/>
          <w:lang w:val="en-US"/>
        </w:rPr>
        <w:drawing>
          <wp:inline distT="0" distB="0" distL="0" distR="0" wp14:anchorId="49D16C2F" wp14:editId="3F0667C5">
            <wp:extent cx="8852535" cy="36135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ela_resultados_1.png"/>
                    <pic:cNvPicPr/>
                  </pic:nvPicPr>
                  <pic:blipFill>
                    <a:blip r:embed="rId23">
                      <a:extLst>
                        <a:ext uri="{28A0092B-C50C-407E-A947-70E740481C1C}">
                          <a14:useLocalDpi xmlns:a14="http://schemas.microsoft.com/office/drawing/2010/main" val="0"/>
                        </a:ext>
                      </a:extLst>
                    </a:blip>
                    <a:stretch>
                      <a:fillRect/>
                    </a:stretch>
                  </pic:blipFill>
                  <pic:spPr>
                    <a:xfrm>
                      <a:off x="0" y="0"/>
                      <a:ext cx="8872101" cy="3621539"/>
                    </a:xfrm>
                    <a:prstGeom prst="rect">
                      <a:avLst/>
                    </a:prstGeom>
                  </pic:spPr>
                </pic:pic>
              </a:graphicData>
            </a:graphic>
          </wp:inline>
        </w:drawing>
      </w:r>
    </w:p>
    <w:p w14:paraId="582F77D2" w14:textId="77777777" w:rsidR="00A939D9" w:rsidRDefault="00A939D9" w:rsidP="008C2712">
      <w:pPr>
        <w:pStyle w:val="p2"/>
        <w:spacing w:line="276" w:lineRule="auto"/>
        <w:contextualSpacing/>
        <w:rPr>
          <w:rFonts w:ascii="Calibri Light" w:hAnsi="Calibri Light"/>
          <w:sz w:val="22"/>
          <w:szCs w:val="22"/>
        </w:rPr>
      </w:pPr>
    </w:p>
    <w:p w14:paraId="62E0D99B" w14:textId="77777777" w:rsidR="009E2F30" w:rsidRDefault="009E2F30" w:rsidP="008C2712">
      <w:pPr>
        <w:pStyle w:val="p2"/>
        <w:spacing w:line="276" w:lineRule="auto"/>
        <w:contextualSpacing/>
        <w:rPr>
          <w:rFonts w:ascii="Calibri Light" w:hAnsi="Calibri Light"/>
          <w:sz w:val="22"/>
          <w:szCs w:val="22"/>
        </w:rPr>
      </w:pPr>
    </w:p>
    <w:p w14:paraId="367B6C0A" w14:textId="77777777" w:rsidR="009E2F30" w:rsidRDefault="009E2F30" w:rsidP="008C2712">
      <w:pPr>
        <w:pStyle w:val="p2"/>
        <w:spacing w:line="276" w:lineRule="auto"/>
        <w:contextualSpacing/>
        <w:rPr>
          <w:rFonts w:ascii="Calibri Light" w:hAnsi="Calibri Light"/>
          <w:sz w:val="22"/>
          <w:szCs w:val="22"/>
        </w:rPr>
        <w:sectPr w:rsidR="009E2F30" w:rsidSect="00A939D9">
          <w:pgSz w:w="16817" w:h="11901" w:orient="landscape"/>
          <w:pgMar w:top="1440" w:right="1440" w:bottom="1440" w:left="1440" w:header="709" w:footer="709" w:gutter="0"/>
          <w:cols w:space="708"/>
          <w:docGrid w:linePitch="360"/>
        </w:sectPr>
      </w:pPr>
    </w:p>
    <w:p w14:paraId="2401374F" w14:textId="4EAB0268" w:rsidR="009E2F30" w:rsidRPr="00FB3E8E" w:rsidRDefault="008F6C49" w:rsidP="00FB3E8E">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sidR="00DA1F1C">
        <w:rPr>
          <w:rFonts w:ascii="Calibri" w:hAnsi="Calibri"/>
          <w:b/>
          <w:color w:val="000000" w:themeColor="text1"/>
          <w:sz w:val="22"/>
          <w:szCs w:val="22"/>
        </w:rPr>
        <w:t>4</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e a variância total do índice de estratégia de vida das comunidades como função do índice de distúrbio, para o cenário evolutivo.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5A4C3F86" w14:textId="77777777" w:rsidR="00715BD0" w:rsidRDefault="00A3121B" w:rsidP="008C2712">
      <w:pPr>
        <w:pStyle w:val="p2"/>
        <w:spacing w:line="276" w:lineRule="auto"/>
        <w:contextualSpacing/>
        <w:rPr>
          <w:rFonts w:ascii="Calibri Light" w:hAnsi="Calibri Light"/>
          <w:sz w:val="22"/>
          <w:szCs w:val="22"/>
        </w:rPr>
      </w:pPr>
      <w:r w:rsidRPr="00A3121B">
        <w:rPr>
          <w:rFonts w:ascii="Calibri Light" w:hAnsi="Calibri Light"/>
          <w:noProof/>
          <w:sz w:val="22"/>
          <w:szCs w:val="22"/>
          <w:lang w:val="en-US"/>
        </w:rPr>
        <w:drawing>
          <wp:inline distT="0" distB="0" distL="0" distR="0" wp14:anchorId="0C7CFF9A" wp14:editId="7ED28C2E">
            <wp:extent cx="5675184" cy="80198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8729" cy="8039010"/>
                    </a:xfrm>
                    <a:prstGeom prst="rect">
                      <a:avLst/>
                    </a:prstGeom>
                  </pic:spPr>
                </pic:pic>
              </a:graphicData>
            </a:graphic>
          </wp:inline>
        </w:drawing>
      </w:r>
    </w:p>
    <w:p w14:paraId="5EA3EC8A" w14:textId="77777777" w:rsidR="006A0F0C" w:rsidRDefault="006A0F0C" w:rsidP="00750E42">
      <w:pPr>
        <w:pStyle w:val="p1"/>
        <w:spacing w:line="276" w:lineRule="auto"/>
        <w:rPr>
          <w:rFonts w:ascii="Calibri" w:hAnsi="Calibri"/>
          <w:b/>
          <w:color w:val="000000" w:themeColor="text1"/>
          <w:sz w:val="22"/>
          <w:szCs w:val="22"/>
        </w:rPr>
        <w:sectPr w:rsidR="006A0F0C" w:rsidSect="00A939D9">
          <w:pgSz w:w="11901" w:h="16817"/>
          <w:pgMar w:top="1440" w:right="1440" w:bottom="1440" w:left="1440" w:header="709" w:footer="709" w:gutter="0"/>
          <w:cols w:space="708"/>
          <w:docGrid w:linePitch="360"/>
        </w:sectPr>
      </w:pPr>
    </w:p>
    <w:p w14:paraId="62587EAD" w14:textId="72987A97" w:rsidR="00C634B1" w:rsidRPr="00750E42" w:rsidRDefault="00C634B1" w:rsidP="00750E42">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5</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ecológico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778D74A1" w14:textId="08C04631" w:rsidR="00411E24" w:rsidRDefault="00296FB3" w:rsidP="00411E24">
      <w:pPr>
        <w:pStyle w:val="p2"/>
        <w:spacing w:line="276" w:lineRule="auto"/>
        <w:contextualSpacing/>
        <w:jc w:val="center"/>
        <w:rPr>
          <w:rFonts w:ascii="Calibri Light" w:hAnsi="Calibri Light"/>
          <w:sz w:val="22"/>
          <w:szCs w:val="22"/>
        </w:rPr>
      </w:pPr>
      <w:r w:rsidRPr="00296FB3">
        <w:rPr>
          <w:rFonts w:ascii="Calibri Light" w:hAnsi="Calibri Light"/>
          <w:noProof/>
          <w:sz w:val="22"/>
          <w:szCs w:val="22"/>
          <w:lang w:val="en-US"/>
        </w:rPr>
        <w:drawing>
          <wp:inline distT="0" distB="0" distL="0" distR="0" wp14:anchorId="58A5C59F" wp14:editId="062B4B31">
            <wp:extent cx="3975735" cy="865508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1419" cy="8667453"/>
                    </a:xfrm>
                    <a:prstGeom prst="rect">
                      <a:avLst/>
                    </a:prstGeom>
                  </pic:spPr>
                </pic:pic>
              </a:graphicData>
            </a:graphic>
          </wp:inline>
        </w:drawing>
      </w:r>
    </w:p>
    <w:p w14:paraId="53518976" w14:textId="540931F5" w:rsidR="00411E24" w:rsidRPr="00A75375" w:rsidRDefault="00A75375" w:rsidP="00A75375">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6</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eco-evolutivo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w:t>
      </w:r>
      <w:r w:rsidRPr="009A5750">
        <w:rPr>
          <w:rFonts w:ascii="Calibri Light" w:hAnsi="Calibri Light"/>
          <w:color w:val="000000" w:themeColor="text1"/>
          <w:sz w:val="22"/>
          <w:szCs w:val="22"/>
        </w:rPr>
        <w:t xml:space="preserve"> </w:t>
      </w:r>
      <w:r>
        <w:rPr>
          <w:rFonts w:ascii="Calibri Light" w:hAnsi="Calibri Light"/>
          <w:color w:val="000000" w:themeColor="text1"/>
          <w:sz w:val="22"/>
          <w:szCs w:val="22"/>
        </w:rPr>
        <w:t>Os asteriscos (*) indicam modelos em que o ajuste não foi possível.</w:t>
      </w:r>
    </w:p>
    <w:p w14:paraId="7C5CA4F3" w14:textId="279240FA" w:rsidR="005A45DD" w:rsidRDefault="00411E24" w:rsidP="00D0528F">
      <w:pPr>
        <w:pStyle w:val="p2"/>
        <w:spacing w:line="276" w:lineRule="auto"/>
        <w:contextualSpacing/>
        <w:jc w:val="center"/>
        <w:rPr>
          <w:rFonts w:ascii="Calibri Light" w:hAnsi="Calibri Light"/>
          <w:sz w:val="22"/>
          <w:szCs w:val="22"/>
        </w:rPr>
        <w:sectPr w:rsidR="005A45DD" w:rsidSect="006A0F0C">
          <w:pgSz w:w="11901" w:h="16817"/>
          <w:pgMar w:top="851" w:right="1440" w:bottom="851" w:left="1440" w:header="709" w:footer="709" w:gutter="0"/>
          <w:cols w:space="708"/>
          <w:docGrid w:linePitch="360"/>
        </w:sectPr>
      </w:pPr>
      <w:r w:rsidRPr="00411E24">
        <w:rPr>
          <w:rFonts w:ascii="Calibri Light" w:hAnsi="Calibri Light"/>
          <w:noProof/>
          <w:sz w:val="22"/>
          <w:szCs w:val="22"/>
          <w:lang w:val="en-US"/>
        </w:rPr>
        <w:drawing>
          <wp:inline distT="0" distB="0" distL="0" distR="0" wp14:anchorId="516A890F" wp14:editId="3B5DD57A">
            <wp:extent cx="3866284" cy="86975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9122" cy="8726437"/>
                    </a:xfrm>
                    <a:prstGeom prst="rect">
                      <a:avLst/>
                    </a:prstGeom>
                  </pic:spPr>
                </pic:pic>
              </a:graphicData>
            </a:graphic>
          </wp:inline>
        </w:drawing>
      </w:r>
    </w:p>
    <w:bookmarkStart w:id="35" w:name="_Toc487883808"/>
    <w:p w14:paraId="6C3D88B1" w14:textId="4360D230" w:rsidR="00173A56" w:rsidRPr="00011943" w:rsidRDefault="00173A56" w:rsidP="009A4DB5">
      <w:pPr>
        <w:pStyle w:val="Heading1"/>
        <w:spacing w:before="0"/>
      </w:pPr>
      <w:r w:rsidRPr="00B77089">
        <w:lastRenderedPageBreak/>
        <mc:AlternateContent>
          <mc:Choice Requires="wps">
            <w:drawing>
              <wp:anchor distT="0" distB="0" distL="114300" distR="114300" simplePos="0" relativeHeight="251722752" behindDoc="0" locked="0" layoutInCell="1" allowOverlap="1" wp14:anchorId="6417EA2C" wp14:editId="047F9937">
                <wp:simplePos x="0" y="0"/>
                <wp:positionH relativeFrom="column">
                  <wp:posOffset>-976865</wp:posOffset>
                </wp:positionH>
                <wp:positionV relativeFrom="paragraph">
                  <wp:posOffset>350433</wp:posOffset>
                </wp:positionV>
                <wp:extent cx="7657580" cy="0"/>
                <wp:effectExtent l="0" t="0" r="13335" b="25400"/>
                <wp:wrapNone/>
                <wp:docPr id="78" name="Straight Connector 7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65316" id="Straight Connector 78"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mGE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3776" behindDoc="0" locked="0" layoutInCell="1" allowOverlap="1" wp14:anchorId="2E2596CB" wp14:editId="7316ABFB">
                <wp:simplePos x="0" y="0"/>
                <wp:positionH relativeFrom="column">
                  <wp:posOffset>-976630</wp:posOffset>
                </wp:positionH>
                <wp:positionV relativeFrom="paragraph">
                  <wp:posOffset>-222250</wp:posOffset>
                </wp:positionV>
                <wp:extent cx="7655560" cy="2540"/>
                <wp:effectExtent l="0" t="0" r="40640" b="48260"/>
                <wp:wrapNone/>
                <wp:docPr id="79" name="Straight Connector 7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86C810" id="Straight Connector 79" o:spid="_x0000_s1026" style="position:absolute;flip:y;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&#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vMjHm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B22569">
        <w:t>7</w:t>
      </w:r>
      <w:r w:rsidRPr="00D24BD2">
        <w:tab/>
      </w:r>
      <w:r w:rsidR="00472107">
        <w:rPr>
          <w:color w:val="000000" w:themeColor="text1"/>
        </w:rPr>
        <w:t>DISCUSSÃO</w:t>
      </w:r>
      <w:bookmarkEnd w:id="35"/>
    </w:p>
    <w:p w14:paraId="0FB1D27C" w14:textId="77777777" w:rsidR="00173A56" w:rsidRPr="005E1391" w:rsidRDefault="00173A56" w:rsidP="009A4DB5">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1EB0C1A1" w14:textId="77777777" w:rsidR="009A4DB5" w:rsidRDefault="009A4DB5" w:rsidP="0015745B">
      <w:pPr>
        <w:pStyle w:val="p2"/>
        <w:tabs>
          <w:tab w:val="left" w:pos="7176"/>
        </w:tabs>
        <w:contextualSpacing/>
        <w:rPr>
          <w:rFonts w:asciiTheme="minorHAnsi" w:eastAsiaTheme="majorEastAsia" w:hAnsiTheme="minorHAnsi" w:cstheme="majorBidi"/>
          <w:b/>
          <w:color w:val="7F7F7F" w:themeColor="text1" w:themeTint="80"/>
          <w:sz w:val="24"/>
          <w:szCs w:val="24"/>
        </w:rPr>
      </w:pPr>
    </w:p>
    <w:p w14:paraId="727FFC28" w14:textId="2A82CCA2" w:rsidR="00085C73" w:rsidRPr="00173A56" w:rsidRDefault="00D25037" w:rsidP="0015745B">
      <w:pPr>
        <w:pStyle w:val="p2"/>
        <w:tabs>
          <w:tab w:val="left" w:pos="7176"/>
        </w:tabs>
        <w:contextualSpacing/>
        <w:rPr>
          <w:rFonts w:ascii="Calibri Light" w:hAnsi="Calibri Light"/>
          <w:sz w:val="24"/>
          <w:szCs w:val="24"/>
        </w:rPr>
      </w:pPr>
      <w:r w:rsidRPr="00173A56">
        <w:rPr>
          <w:rFonts w:asciiTheme="majorHAnsi" w:hAnsiTheme="majorHAnsi"/>
          <w:color w:val="000000" w:themeColor="text1"/>
          <w:sz w:val="24"/>
          <w:szCs w:val="24"/>
        </w:rPr>
        <w:t xml:space="preserve">O distúrbio </w:t>
      </w:r>
      <w:r w:rsidR="00A1595D">
        <w:rPr>
          <w:rFonts w:asciiTheme="majorHAnsi" w:hAnsiTheme="majorHAnsi"/>
          <w:color w:val="000000" w:themeColor="text1"/>
          <w:sz w:val="24"/>
          <w:szCs w:val="24"/>
        </w:rPr>
        <w:t>causou aumento na proporção</w:t>
      </w:r>
      <w:r w:rsidRPr="00173A56">
        <w:rPr>
          <w:rFonts w:asciiTheme="majorHAnsi" w:hAnsiTheme="majorHAnsi"/>
          <w:color w:val="000000" w:themeColor="text1"/>
          <w:sz w:val="24"/>
          <w:szCs w:val="24"/>
        </w:rPr>
        <w:t xml:space="preserve"> de indivíduos </w:t>
      </w:r>
      <w:r w:rsidR="00A1595D">
        <w:rPr>
          <w:rFonts w:asciiTheme="majorHAnsi" w:hAnsiTheme="majorHAnsi"/>
          <w:color w:val="000000" w:themeColor="text1"/>
          <w:sz w:val="24"/>
          <w:szCs w:val="24"/>
        </w:rPr>
        <w:t xml:space="preserve">mais </w:t>
      </w:r>
      <w:r w:rsidRPr="00173A56">
        <w:rPr>
          <w:rFonts w:asciiTheme="majorHAnsi" w:hAnsiTheme="majorHAnsi"/>
          <w:color w:val="000000" w:themeColor="text1"/>
          <w:sz w:val="24"/>
          <w:szCs w:val="24"/>
        </w:rPr>
        <w:t>fecundo</w:t>
      </w:r>
      <w:r w:rsidR="00DF03A4" w:rsidRPr="00173A56">
        <w:rPr>
          <w:rFonts w:asciiTheme="majorHAnsi" w:hAnsiTheme="majorHAnsi"/>
          <w:color w:val="000000" w:themeColor="text1"/>
          <w:sz w:val="24"/>
          <w:szCs w:val="24"/>
        </w:rPr>
        <w:t xml:space="preserve">s em todos os cenários, mas </w:t>
      </w:r>
      <w:r w:rsidR="00A1595D">
        <w:rPr>
          <w:rFonts w:asciiTheme="majorHAnsi" w:hAnsiTheme="majorHAnsi"/>
          <w:color w:val="000000" w:themeColor="text1"/>
          <w:sz w:val="24"/>
          <w:szCs w:val="24"/>
        </w:rPr>
        <w:t xml:space="preserve">a velocidade com que essa </w:t>
      </w:r>
      <w:r w:rsidRPr="00173A56">
        <w:rPr>
          <w:rFonts w:asciiTheme="majorHAnsi" w:hAnsiTheme="majorHAnsi"/>
          <w:color w:val="000000" w:themeColor="text1"/>
          <w:sz w:val="24"/>
          <w:szCs w:val="24"/>
        </w:rPr>
        <w:t>predominân</w:t>
      </w:r>
      <w:r w:rsidR="00C93326" w:rsidRPr="00173A56">
        <w:rPr>
          <w:rFonts w:asciiTheme="majorHAnsi" w:hAnsiTheme="majorHAnsi"/>
          <w:color w:val="000000" w:themeColor="text1"/>
          <w:sz w:val="24"/>
          <w:szCs w:val="24"/>
        </w:rPr>
        <w:t>ci</w:t>
      </w:r>
      <w:r w:rsidRPr="00173A56">
        <w:rPr>
          <w:rFonts w:asciiTheme="majorHAnsi" w:hAnsiTheme="majorHAnsi"/>
          <w:color w:val="000000" w:themeColor="text1"/>
          <w:sz w:val="24"/>
          <w:szCs w:val="24"/>
        </w:rPr>
        <w:t>a foi alcançada variou, assim como o efeito do distúrbio sobre a diversidade de estratégias</w:t>
      </w:r>
      <w:r w:rsidR="00DF03A4" w:rsidRPr="00173A56">
        <w:rPr>
          <w:rFonts w:asciiTheme="majorHAnsi" w:hAnsiTheme="majorHAnsi"/>
          <w:color w:val="000000" w:themeColor="text1"/>
          <w:sz w:val="24"/>
          <w:szCs w:val="24"/>
        </w:rPr>
        <w:t xml:space="preserve">. </w:t>
      </w:r>
      <w:r w:rsidR="00085C73" w:rsidRPr="00173A56">
        <w:rPr>
          <w:rFonts w:asciiTheme="majorHAnsi" w:hAnsiTheme="majorHAnsi"/>
          <w:color w:val="000000" w:themeColor="text1"/>
          <w:sz w:val="24"/>
          <w:szCs w:val="24"/>
        </w:rPr>
        <w:t>No cenário em que as estratégias de vida compõem uma dinâmica tipicamente estudada no contexto da Biologia Evolutiva, com a evolução populacional de um atributo componente da a</w:t>
      </w:r>
      <w:r w:rsidR="007E5C02" w:rsidRPr="00173A56">
        <w:rPr>
          <w:rFonts w:asciiTheme="majorHAnsi" w:hAnsiTheme="majorHAnsi"/>
          <w:color w:val="000000" w:themeColor="text1"/>
          <w:sz w:val="24"/>
          <w:szCs w:val="24"/>
        </w:rPr>
        <w:t>ptidão, o aumento do distúrbio foi</w:t>
      </w:r>
      <w:r w:rsidR="00085C73" w:rsidRPr="00173A56">
        <w:rPr>
          <w:rFonts w:asciiTheme="majorHAnsi" w:hAnsiTheme="majorHAnsi"/>
          <w:color w:val="000000" w:themeColor="text1"/>
          <w:sz w:val="24"/>
          <w:szCs w:val="24"/>
        </w:rPr>
        <w:t xml:space="preserve"> acompanhado pela predominância progressiva de indivíduos com grande fecundidade e baixa longevidade. Em contraposição, neste mesmo cenário, quanto maior a força do distúrbio, maior </w:t>
      </w:r>
      <w:r w:rsidR="008249C1" w:rsidRPr="00173A56">
        <w:rPr>
          <w:rFonts w:asciiTheme="majorHAnsi" w:hAnsiTheme="majorHAnsi"/>
          <w:color w:val="000000" w:themeColor="text1"/>
          <w:sz w:val="24"/>
          <w:szCs w:val="24"/>
        </w:rPr>
        <w:t xml:space="preserve">foi </w:t>
      </w:r>
      <w:r w:rsidR="00085C73" w:rsidRPr="00173A56">
        <w:rPr>
          <w:rFonts w:asciiTheme="majorHAnsi" w:hAnsiTheme="majorHAnsi"/>
          <w:color w:val="000000" w:themeColor="text1"/>
          <w:sz w:val="24"/>
          <w:szCs w:val="24"/>
        </w:rPr>
        <w:t>a diversidade de estratégias na po</w:t>
      </w:r>
      <w:r w:rsidR="00574723" w:rsidRPr="00173A56">
        <w:rPr>
          <w:rFonts w:asciiTheme="majorHAnsi" w:hAnsiTheme="majorHAnsi"/>
          <w:color w:val="000000" w:themeColor="text1"/>
          <w:sz w:val="24"/>
          <w:szCs w:val="24"/>
        </w:rPr>
        <w:t>pulação, ou seja, ainda que tenha havido</w:t>
      </w:r>
      <w:r w:rsidR="0077211C">
        <w:rPr>
          <w:rFonts w:asciiTheme="majorHAnsi" w:hAnsiTheme="majorHAnsi"/>
          <w:color w:val="000000" w:themeColor="text1"/>
          <w:sz w:val="24"/>
          <w:szCs w:val="24"/>
        </w:rPr>
        <w:t xml:space="preserve"> um declínio na proporção de</w:t>
      </w:r>
      <w:r w:rsidR="00085C73" w:rsidRPr="00173A56">
        <w:rPr>
          <w:rFonts w:asciiTheme="majorHAnsi" w:hAnsiTheme="majorHAnsi"/>
          <w:color w:val="000000" w:themeColor="text1"/>
          <w:sz w:val="24"/>
          <w:szCs w:val="24"/>
        </w:rPr>
        <w:t xml:space="preserve"> indivíduos que produzem poucos propágulos por ciclo e vivem por muito tempo, uma parcela de indivíduos com maior longevidade q</w:t>
      </w:r>
      <w:r w:rsidR="00574723" w:rsidRPr="00173A56">
        <w:rPr>
          <w:rFonts w:asciiTheme="majorHAnsi" w:hAnsiTheme="majorHAnsi"/>
          <w:color w:val="000000" w:themeColor="text1"/>
          <w:sz w:val="24"/>
          <w:szCs w:val="24"/>
        </w:rPr>
        <w:t>ue a média da população conseguiu persistir quando o distúrbio foi</w:t>
      </w:r>
      <w:r w:rsidR="00085C73" w:rsidRPr="00173A56">
        <w:rPr>
          <w:rFonts w:asciiTheme="majorHAnsi" w:hAnsiTheme="majorHAnsi"/>
          <w:color w:val="000000" w:themeColor="text1"/>
          <w:sz w:val="24"/>
          <w:szCs w:val="24"/>
        </w:rPr>
        <w:t xml:space="preserve"> forte. No cenário em que ocorreu uma dinâmica ecológica de comunid</w:t>
      </w:r>
      <w:r w:rsidR="0030553E">
        <w:rPr>
          <w:rFonts w:asciiTheme="majorHAnsi" w:hAnsiTheme="majorHAnsi"/>
          <w:color w:val="000000" w:themeColor="text1"/>
          <w:sz w:val="24"/>
          <w:szCs w:val="24"/>
        </w:rPr>
        <w:t>ades</w:t>
      </w:r>
      <w:r w:rsidR="00085C73" w:rsidRPr="00173A56">
        <w:rPr>
          <w:rFonts w:asciiTheme="majorHAnsi" w:hAnsiTheme="majorHAnsi"/>
          <w:color w:val="000000" w:themeColor="text1"/>
          <w:sz w:val="24"/>
          <w:szCs w:val="24"/>
        </w:rPr>
        <w:t>, em que espécies com diferentes estratégias competiram pelo mesmo recurso, também houve aumento da proporção da estratégia de maior investimento em fecundidade e menor longevidade com o aumento da força do distúrbio. Comparado ao cenário anterior, em que houve entrada de novas</w:t>
      </w:r>
      <w:r w:rsidR="005146FF" w:rsidRPr="00173A56">
        <w:rPr>
          <w:rFonts w:asciiTheme="majorHAnsi" w:hAnsiTheme="majorHAnsi"/>
          <w:color w:val="000000" w:themeColor="text1"/>
          <w:sz w:val="24"/>
          <w:szCs w:val="24"/>
        </w:rPr>
        <w:t xml:space="preserve"> variantes</w:t>
      </w:r>
      <w:r w:rsidR="00085C73" w:rsidRPr="00173A56">
        <w:rPr>
          <w:rFonts w:asciiTheme="majorHAnsi" w:hAnsiTheme="majorHAnsi"/>
          <w:color w:val="000000" w:themeColor="text1"/>
          <w:sz w:val="24"/>
          <w:szCs w:val="24"/>
        </w:rPr>
        <w:t xml:space="preserve"> estratégias dentro das populações por meio de mutação, o aumento na proporção se deu de forma mais acentuada e estabilizou em valores altos quando o distúrbio ainda era fraco. A diversidade total de estratégias na comunidade, ao contrário do que aconteceu dentro das populações no cenário anterior, caiu com o aumento do distúrbio, acompanhada pela queda na heterogeneidade interespecífica em relação à estratégia de vida. Já o cenário que mistura elementos dos estudos de dinâmicas evolutivas e ecológicas, compondo comunidades com variação intraespecífica em relação às estratégias de vida, apresentou resultados semelhantes ao cenário evolutivo, </w:t>
      </w:r>
      <w:r w:rsidR="00650175" w:rsidRPr="00173A56">
        <w:rPr>
          <w:rFonts w:asciiTheme="majorHAnsi" w:hAnsiTheme="majorHAnsi"/>
          <w:color w:val="000000" w:themeColor="text1"/>
          <w:sz w:val="24"/>
          <w:szCs w:val="24"/>
        </w:rPr>
        <w:t>com distúrbios mais fortes levando ao aumento menos acentuado da proporção da estratégia de vida de maior fecundidade e ao aumento da diversidade total de estratégias na comunidade</w:t>
      </w:r>
      <w:r w:rsidR="004373AB">
        <w:rPr>
          <w:rFonts w:asciiTheme="majorHAnsi" w:hAnsiTheme="majorHAnsi"/>
          <w:color w:val="000000" w:themeColor="text1"/>
          <w:sz w:val="24"/>
          <w:szCs w:val="24"/>
        </w:rPr>
        <w:t>. No entanto, diferente</w:t>
      </w:r>
      <w:r w:rsidR="00085C73" w:rsidRPr="00173A56">
        <w:rPr>
          <w:rFonts w:asciiTheme="majorHAnsi" w:hAnsiTheme="majorHAnsi"/>
          <w:color w:val="000000" w:themeColor="text1"/>
          <w:sz w:val="24"/>
          <w:szCs w:val="24"/>
        </w:rPr>
        <w:t xml:space="preserve"> dos outros, neste cenário a heterogeneidade interespecífica em relação à estratégia de vida foi maior em níveis intermediários da força do distúrbio.</w:t>
      </w:r>
    </w:p>
    <w:p w14:paraId="32F97442" w14:textId="287334F8" w:rsidR="00085C73" w:rsidRPr="00980F59" w:rsidRDefault="00085C73" w:rsidP="00085C73">
      <w:pPr>
        <w:ind w:firstLine="720"/>
        <w:contextualSpacing/>
        <w:jc w:val="both"/>
        <w:rPr>
          <w:rFonts w:asciiTheme="majorHAnsi" w:hAnsiTheme="majorHAnsi"/>
          <w:color w:val="000000" w:themeColor="text1"/>
        </w:rPr>
      </w:pPr>
      <w:r w:rsidRPr="00173A56">
        <w:rPr>
          <w:rFonts w:asciiTheme="majorHAnsi" w:hAnsiTheme="majorHAnsi"/>
          <w:color w:val="000000" w:themeColor="text1"/>
        </w:rPr>
        <w:t xml:space="preserve">No cenário em que há apenas uma população, o principal processo que ocorreu na mudança de frequência das estratégias de vida a partir da pressão exercida pelo distúrbio foi </w:t>
      </w:r>
      <w:r w:rsidRPr="00173A56">
        <w:rPr>
          <w:rFonts w:asciiTheme="majorHAnsi" w:hAnsiTheme="majorHAnsi"/>
          <w:color w:val="000000" w:themeColor="text1"/>
        </w:rPr>
        <w:lastRenderedPageBreak/>
        <w:t>o de seleção natural, que culminou em populações</w:t>
      </w:r>
      <w:r w:rsidR="005D2276">
        <w:rPr>
          <w:rFonts w:asciiTheme="majorHAnsi" w:hAnsiTheme="majorHAnsi"/>
          <w:color w:val="000000" w:themeColor="text1"/>
        </w:rPr>
        <w:t xml:space="preserve"> de indivíduos em média mais</w:t>
      </w:r>
      <w:r w:rsidRPr="00173A56">
        <w:rPr>
          <w:rFonts w:asciiTheme="majorHAnsi" w:hAnsiTheme="majorHAnsi"/>
          <w:color w:val="000000" w:themeColor="text1"/>
        </w:rPr>
        <w:t xml:space="preserve"> adap</w:t>
      </w:r>
      <w:r w:rsidR="005D2276">
        <w:rPr>
          <w:rFonts w:asciiTheme="majorHAnsi" w:hAnsiTheme="majorHAnsi"/>
          <w:color w:val="000000" w:themeColor="text1"/>
        </w:rPr>
        <w:t>tado</w:t>
      </w:r>
      <w:r w:rsidRPr="00173A56">
        <w:rPr>
          <w:rFonts w:asciiTheme="majorHAnsi" w:hAnsiTheme="majorHAnsi"/>
          <w:color w:val="000000" w:themeColor="text1"/>
        </w:rPr>
        <w:t>s ao regime de</w:t>
      </w:r>
      <w:r w:rsidR="002C5199">
        <w:rPr>
          <w:rFonts w:asciiTheme="majorHAnsi" w:hAnsiTheme="majorHAnsi"/>
          <w:color w:val="000000" w:themeColor="text1"/>
        </w:rPr>
        <w:t xml:space="preserve"> distúrbio a que foram submetido</w:t>
      </w:r>
      <w:r w:rsidR="00044F06">
        <w:rPr>
          <w:rFonts w:asciiTheme="majorHAnsi" w:hAnsiTheme="majorHAnsi"/>
          <w:color w:val="000000" w:themeColor="text1"/>
        </w:rPr>
        <w:t>s. As condições</w:t>
      </w:r>
      <w:r w:rsidRPr="00173A56">
        <w:rPr>
          <w:rFonts w:asciiTheme="majorHAnsi" w:hAnsiTheme="majorHAnsi"/>
          <w:color w:val="000000" w:themeColor="text1"/>
        </w:rPr>
        <w:t xml:space="preserve"> para a ocorrência d</w:t>
      </w:r>
      <w:r w:rsidRPr="00854D87">
        <w:rPr>
          <w:rFonts w:asciiTheme="majorHAnsi" w:hAnsiTheme="majorHAnsi"/>
          <w:color w:val="000000" w:themeColor="text1"/>
        </w:rPr>
        <w:t>e seleção natural estão presentes no sistema: há variabilidade em caracteres herdáveis que influenciam a aptidão dos indivíduos de uma população (</w:t>
      </w:r>
      <w:r w:rsidR="00A27FF0" w:rsidRPr="00854D87">
        <w:rPr>
          <w:rFonts w:asciiTheme="majorHAnsi" w:hAnsiTheme="majorHAnsi"/>
          <w:color w:val="000000" w:themeColor="text1"/>
        </w:rPr>
        <w:t>Stearns, 2014</w:t>
      </w:r>
      <w:r w:rsidRPr="00854D87">
        <w:rPr>
          <w:rFonts w:asciiTheme="majorHAnsi" w:hAnsiTheme="majorHAnsi"/>
          <w:color w:val="000000" w:themeColor="text1"/>
        </w:rPr>
        <w:t>) - no caso,</w:t>
      </w:r>
      <w:r w:rsidRPr="00980F59">
        <w:rPr>
          <w:rFonts w:asciiTheme="majorHAnsi" w:hAnsiTheme="majorHAnsi"/>
          <w:color w:val="000000" w:themeColor="text1"/>
        </w:rPr>
        <w:t xml:space="preserve"> a fecundidade e a longevidade. A baixa variabilidade entre populações diferentes em relação à estratégia de vida predominante indica que a deriva genética, ainda que atuante no processo estocástico de morte e nascimento dos indivíduos, teve menor importância relativa na evolução da estratégia quando comparada à seleção natural exercida pelo regime de distúrbio.</w:t>
      </w:r>
    </w:p>
    <w:p w14:paraId="26EDC6D8" w14:textId="6D5A983F" w:rsidR="00085C73" w:rsidRPr="00980F59" w:rsidRDefault="00085C73" w:rsidP="00085C73">
      <w:pPr>
        <w:contextualSpacing/>
        <w:jc w:val="both"/>
        <w:rPr>
          <w:rFonts w:asciiTheme="majorHAnsi" w:hAnsiTheme="majorHAnsi"/>
          <w:color w:val="000000" w:themeColor="text1"/>
        </w:rPr>
      </w:pPr>
      <w:r w:rsidRPr="00980F59">
        <w:tab/>
      </w:r>
      <w:r w:rsidRPr="00980F59">
        <w:rPr>
          <w:rFonts w:asciiTheme="majorHAnsi" w:hAnsiTheme="majorHAnsi"/>
          <w:color w:val="000000" w:themeColor="text1"/>
        </w:rPr>
        <w:t>Como resultado da seleção, a estratégia predominante em cada ambiente deve ser a de maior aptidão, cuja medida mais direta seria o número de descendentes adultos gerados por um indivíduo ao longo da vida. A aptidão pode aumentar com o aumento da longevidade ou da fecundidade, dado que indivíduos que vivem por mais tempo ou que produzem mais propágulos por ciclo reprodutivo têm chance de gerar mais descendentes no total. Assim, a estratégia predominante é composta por um balanço entre os dois investimentos de forma que a aptidão seja máxima. Neste cenário, condições de intensidade e frequência de distúrbio baixas favoreceram indivíduos que investem proporcionalmente mais em longevidade e menos em fecundidade, uma vez que a baixa mortalidade e consequente pouca disponibilidade de recurso selecionou aqueles que têm maior chance de sobrevivência, e assim de permanecer com acesso ao recurso já tomado, em detrimento dos que investem em propágulos</w:t>
      </w:r>
      <w:r w:rsidR="00666FEF">
        <w:rPr>
          <w:rFonts w:asciiTheme="majorHAnsi" w:hAnsiTheme="majorHAnsi"/>
          <w:color w:val="000000" w:themeColor="text1"/>
        </w:rPr>
        <w:t xml:space="preserve"> que competem por acesso a novo recurso</w:t>
      </w:r>
      <w:r w:rsidRPr="00980F59">
        <w:rPr>
          <w:rFonts w:asciiTheme="majorHAnsi" w:hAnsiTheme="majorHAnsi"/>
          <w:color w:val="000000" w:themeColor="text1"/>
        </w:rPr>
        <w:t xml:space="preserve"> e, em contrapartida, têm menor longevidade. </w:t>
      </w:r>
      <w:commentRangeStart w:id="36"/>
      <w:r w:rsidRPr="00980F59">
        <w:rPr>
          <w:rFonts w:asciiTheme="majorHAnsi" w:hAnsiTheme="majorHAnsi"/>
          <w:color w:val="000000" w:themeColor="text1"/>
        </w:rPr>
        <w:t xml:space="preserve">No extremo oposto do regime de distúrbio, em que a intensidade e a frequência são altas, não é vantajoso investir proporcionalmente mais em sobrevivência, dado que as mortes decorrentes do distúrbio são arbitrárias e têm grande chance de atingir indivíduos que porventura tenham maior longevidade em detrimento da fecundidade. Dessa forma, nesse extremo, foram selecionados os indivíduos que produzem maior número de propágulos a cada ciclo reprodutivo e que assim se </w:t>
      </w:r>
      <w:r w:rsidR="00F13B34">
        <w:rPr>
          <w:rFonts w:asciiTheme="majorHAnsi" w:hAnsiTheme="majorHAnsi"/>
          <w:color w:val="000000" w:themeColor="text1"/>
        </w:rPr>
        <w:t>beneficiam</w:t>
      </w:r>
      <w:r w:rsidRPr="00C22511">
        <w:rPr>
          <w:rFonts w:asciiTheme="majorHAnsi" w:hAnsiTheme="majorHAnsi"/>
          <w:color w:val="000000" w:themeColor="text1"/>
        </w:rPr>
        <w:t xml:space="preserve"> do </w:t>
      </w:r>
      <w:r w:rsidRPr="00530DAD">
        <w:rPr>
          <w:rFonts w:asciiTheme="majorHAnsi" w:hAnsiTheme="majorHAnsi"/>
          <w:color w:val="000000" w:themeColor="text1"/>
        </w:rPr>
        <w:t xml:space="preserve">recurso disponibilizado pelo distúrbio. </w:t>
      </w:r>
      <w:commentRangeEnd w:id="36"/>
      <w:r w:rsidR="009A5CB9">
        <w:rPr>
          <w:rStyle w:val="CommentReference"/>
        </w:rPr>
        <w:commentReference w:id="36"/>
      </w:r>
      <w:r w:rsidR="00626B20" w:rsidRPr="00530DAD">
        <w:rPr>
          <w:rFonts w:asciiTheme="majorHAnsi" w:hAnsiTheme="majorHAnsi"/>
          <w:color w:val="000000" w:themeColor="text1"/>
        </w:rPr>
        <w:t>O padrão de aumento do investimento relativo em reprodução em detrimento da sobrevivência a partir da intensifi</w:t>
      </w:r>
      <w:r w:rsidR="005C77A5" w:rsidRPr="00530DAD">
        <w:rPr>
          <w:rFonts w:asciiTheme="majorHAnsi" w:hAnsiTheme="majorHAnsi"/>
          <w:color w:val="000000" w:themeColor="text1"/>
        </w:rPr>
        <w:t>cação do distúrbio é comum</w:t>
      </w:r>
      <w:r w:rsidR="00626B20" w:rsidRPr="00530DAD">
        <w:rPr>
          <w:rFonts w:asciiTheme="majorHAnsi" w:hAnsiTheme="majorHAnsi"/>
          <w:color w:val="000000" w:themeColor="text1"/>
        </w:rPr>
        <w:t xml:space="preserve"> nos estudos da área </w:t>
      </w:r>
      <w:commentRangeStart w:id="37"/>
      <w:r w:rsidR="00626B20" w:rsidRPr="00530DAD">
        <w:rPr>
          <w:rFonts w:asciiTheme="majorHAnsi" w:hAnsiTheme="majorHAnsi"/>
          <w:color w:val="000000" w:themeColor="text1"/>
        </w:rPr>
        <w:t>(</w:t>
      </w:r>
      <w:r w:rsidR="00626B20" w:rsidRPr="00530DAD">
        <w:rPr>
          <w:rFonts w:asciiTheme="majorHAnsi" w:hAnsiTheme="majorHAnsi" w:cs="Times New Roman"/>
          <w:color w:val="000000" w:themeColor="text1"/>
        </w:rPr>
        <w:t>Charlesworth, 1980</w:t>
      </w:r>
      <w:r w:rsidR="002A0016" w:rsidRPr="00530DAD">
        <w:rPr>
          <w:rFonts w:asciiTheme="majorHAnsi" w:hAnsiTheme="majorHAnsi" w:cs="Times New Roman"/>
          <w:color w:val="000000" w:themeColor="text1"/>
        </w:rPr>
        <w:t xml:space="preserve">; </w:t>
      </w:r>
      <w:r w:rsidR="00530DAD" w:rsidRPr="00530DAD">
        <w:rPr>
          <w:rFonts w:asciiTheme="majorHAnsi" w:hAnsiTheme="majorHAnsi" w:cs="Times New Roman"/>
          <w:noProof/>
          <w:color w:val="000000" w:themeColor="text1"/>
        </w:rPr>
        <w:t>Reznick et al., 2002</w:t>
      </w:r>
      <w:commentRangeEnd w:id="37"/>
      <w:r w:rsidR="00630AEF">
        <w:rPr>
          <w:rStyle w:val="CommentReference"/>
        </w:rPr>
        <w:commentReference w:id="37"/>
      </w:r>
      <w:r w:rsidR="00530DAD" w:rsidRPr="00530DAD">
        <w:rPr>
          <w:rFonts w:asciiTheme="majorHAnsi" w:hAnsiTheme="majorHAnsi"/>
          <w:color w:val="000000" w:themeColor="text1"/>
        </w:rPr>
        <w:t>)</w:t>
      </w:r>
      <w:r w:rsidR="003E2916">
        <w:rPr>
          <w:rFonts w:asciiTheme="majorHAnsi" w:hAnsiTheme="majorHAnsi"/>
          <w:color w:val="000000" w:themeColor="text1"/>
        </w:rPr>
        <w:t>,</w:t>
      </w:r>
      <w:r w:rsidR="004E6FA7" w:rsidRPr="00530DAD">
        <w:rPr>
          <w:rFonts w:asciiTheme="majorHAnsi" w:hAnsiTheme="majorHAnsi"/>
          <w:color w:val="000000" w:themeColor="text1"/>
        </w:rPr>
        <w:t xml:space="preserve"> a</w:t>
      </w:r>
      <w:r w:rsidRPr="00530DAD">
        <w:rPr>
          <w:rFonts w:asciiTheme="majorHAnsi" w:hAnsiTheme="majorHAnsi"/>
          <w:color w:val="000000" w:themeColor="text1"/>
        </w:rPr>
        <w:t xml:space="preserve">inda que parte </w:t>
      </w:r>
      <w:r w:rsidR="00B17381" w:rsidRPr="00530DAD">
        <w:rPr>
          <w:rFonts w:asciiTheme="majorHAnsi" w:hAnsiTheme="majorHAnsi"/>
          <w:color w:val="000000" w:themeColor="text1"/>
        </w:rPr>
        <w:t>da literat</w:t>
      </w:r>
      <w:r w:rsidR="007F5D0C" w:rsidRPr="00530DAD">
        <w:rPr>
          <w:rFonts w:asciiTheme="majorHAnsi" w:hAnsiTheme="majorHAnsi"/>
          <w:color w:val="000000" w:themeColor="text1"/>
        </w:rPr>
        <w:t>ura</w:t>
      </w:r>
      <w:r w:rsidRPr="00530DAD">
        <w:rPr>
          <w:rFonts w:asciiTheme="majorHAnsi" w:hAnsiTheme="majorHAnsi"/>
          <w:color w:val="000000" w:themeColor="text1"/>
        </w:rPr>
        <w:t xml:space="preserve"> identifique outros</w:t>
      </w:r>
      <w:r w:rsidRPr="00980F59">
        <w:rPr>
          <w:rFonts w:asciiTheme="majorHAnsi" w:hAnsiTheme="majorHAnsi"/>
          <w:color w:val="000000" w:themeColor="text1"/>
        </w:rPr>
        <w:t xml:space="preserve"> </w:t>
      </w:r>
      <w:r w:rsidRPr="00194690">
        <w:rPr>
          <w:rFonts w:asciiTheme="majorHAnsi" w:hAnsiTheme="majorHAnsi"/>
          <w:color w:val="000000" w:themeColor="text1"/>
        </w:rPr>
        <w:t>atributos que nã</w:t>
      </w:r>
      <w:r w:rsidR="00A9438A" w:rsidRPr="00194690">
        <w:rPr>
          <w:rFonts w:asciiTheme="majorHAnsi" w:hAnsiTheme="majorHAnsi"/>
          <w:color w:val="000000" w:themeColor="text1"/>
        </w:rPr>
        <w:t xml:space="preserve">o </w:t>
      </w:r>
      <w:r w:rsidR="00D00C02" w:rsidRPr="00194690">
        <w:rPr>
          <w:rFonts w:asciiTheme="majorHAnsi" w:hAnsiTheme="majorHAnsi"/>
          <w:color w:val="000000" w:themeColor="text1"/>
        </w:rPr>
        <w:t>a longevidade e a fecundidade</w:t>
      </w:r>
      <w:r w:rsidR="00A9438A" w:rsidRPr="00194690">
        <w:rPr>
          <w:rFonts w:asciiTheme="majorHAnsi" w:hAnsiTheme="majorHAnsi"/>
          <w:color w:val="000000" w:themeColor="text1"/>
        </w:rPr>
        <w:t>,</w:t>
      </w:r>
      <w:r w:rsidRPr="00194690">
        <w:rPr>
          <w:rFonts w:asciiTheme="majorHAnsi" w:hAnsiTheme="majorHAnsi"/>
          <w:color w:val="000000" w:themeColor="text1"/>
        </w:rPr>
        <w:t xml:space="preserve"> como</w:t>
      </w:r>
      <w:r w:rsidR="006A69E2" w:rsidRPr="00194690">
        <w:rPr>
          <w:rFonts w:asciiTheme="majorHAnsi" w:hAnsiTheme="majorHAnsi"/>
          <w:color w:val="000000" w:themeColor="text1"/>
        </w:rPr>
        <w:t xml:space="preserve"> senescência </w:t>
      </w:r>
      <w:r w:rsidR="00A9438A" w:rsidRPr="00194690">
        <w:rPr>
          <w:rFonts w:asciiTheme="majorHAnsi" w:hAnsiTheme="majorHAnsi"/>
          <w:color w:val="000000" w:themeColor="text1"/>
        </w:rPr>
        <w:t>vs. idade de maturação sexual</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r w:rsidR="00854C0B" w:rsidRPr="00194690">
        <w:rPr>
          <w:rFonts w:asciiTheme="majorHAnsi" w:hAnsiTheme="majorHAnsi"/>
          <w:color w:val="000000" w:themeColor="text1"/>
        </w:rPr>
        <w:t>Reznick,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iteroparidade vs. semelparidade</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Morris, 2009; Reznick,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xml:space="preserve">, número vs. tamanho dos </w:t>
      </w:r>
      <w:r w:rsidR="00A9438A" w:rsidRPr="00194690">
        <w:rPr>
          <w:rFonts w:asciiTheme="majorHAnsi" w:hAnsiTheme="majorHAnsi"/>
          <w:color w:val="000000" w:themeColor="text1"/>
        </w:rPr>
        <w:lastRenderedPageBreak/>
        <w:t>propágulos</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Morris, 2009; Reznick,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habilidade</w:t>
      </w:r>
      <w:r w:rsidR="00A9438A">
        <w:rPr>
          <w:rFonts w:asciiTheme="majorHAnsi" w:hAnsiTheme="majorHAnsi"/>
          <w:color w:val="000000" w:themeColor="text1"/>
        </w:rPr>
        <w:t xml:space="preserve"> competitiva vs. capacidade de colonização</w:t>
      </w:r>
      <w:r w:rsidR="00F51552">
        <w:rPr>
          <w:rFonts w:asciiTheme="majorHAnsi" w:hAnsiTheme="majorHAnsi"/>
          <w:color w:val="000000" w:themeColor="text1"/>
        </w:rPr>
        <w:t xml:space="preserve"> </w:t>
      </w:r>
      <w:r w:rsidR="00F51552">
        <w:rPr>
          <w:rFonts w:asciiTheme="majorHAnsi" w:hAnsiTheme="majorHAnsi"/>
          <w:color w:val="000000" w:themeColor="text1"/>
        </w:rPr>
        <w:fldChar w:fldCharType="begin" w:fldLock="1"/>
      </w:r>
      <w:r w:rsidR="00272690">
        <w:rPr>
          <w:rFonts w:asciiTheme="majorHAnsi" w:hAnsiTheme="majorHAnsi"/>
          <w:color w:val="000000" w:themeColor="text1"/>
        </w:rPr>
        <w:instrText>ADDIN CSL_CITATION { "citationItems" : [ { "id" : "ITEM-1", "itemData" : { "DOI" : "10.1890/06-1117", "ISBN" : "0012-9658", "ISSN" : "00129658", "PMID" : "17536699", "abstract" : "The competition-colonization trade-off has long been a mechanism explaining patterns of species coexistence and diversity in nonequilibrium systems. It forms one explanation of the intermediate disturbance hypothesis (IDH) for local communities--specifically that diversity should be maximized at intermediate disturbance frequencies, yet only a fraction of empirical studies support IDH predictions. Similarly, this trade-off is also a powerful explanation of coexistence at larger spatial scales. I show, with a microbial experimental system, that the diversity-disturbance relationship is dependent on the relative distribution of species along this trade-off. Here I show that, when species are skewed toward late-successional habits, local diversity declines with disturbance. Yet, despite this trait skew, diversity at scales larger than the patch appears insensitive to the trade-off distribution. Intermediate disturbance frequencies produce the greatest diversity in patch successional stage, thus benefiting the maximum number of species at larger scales.", "author" : [ { "dropping-particle" : "", "family" : "Cadotte", "given" : "Marc William", "non-dropping-particle" : "", "parse-names" : false, "suffix" : "" } ], "container-title" : "Ecology", "id" : "ITEM-1", "issue" : "4", "issued" : { "date-parts" : [ [ "2007" ] ] }, "page" : "823-829", "title" : "Competition-colonization trade-offs and disturbance effects at multiple scales", "type" : "article-journal", "volume" : "88" }, "uris" : [ "http://www.mendeley.com/documents/?uuid=96b6ecaa-7d39-4027-a48b-167288c5fc50" ] } ], "mendeley" : { "formattedCitation" : "(Cadotte, 2007)", "plainTextFormattedCitation" : "(Cadotte, 2007)", "previouslyFormattedCitation" : "(Cadotte, 2007)" }, "properties" : { "noteIndex" : 0 }, "schema" : "https://github.com/citation-style-language/schema/raw/master/csl-citation.json" }</w:instrText>
      </w:r>
      <w:r w:rsidR="00F51552">
        <w:rPr>
          <w:rFonts w:asciiTheme="majorHAnsi" w:hAnsiTheme="majorHAnsi"/>
          <w:color w:val="000000" w:themeColor="text1"/>
        </w:rPr>
        <w:fldChar w:fldCharType="separate"/>
      </w:r>
      <w:r w:rsidR="00F51552" w:rsidRPr="00F51552">
        <w:rPr>
          <w:rFonts w:asciiTheme="majorHAnsi" w:hAnsiTheme="majorHAnsi"/>
          <w:noProof/>
          <w:color w:val="000000" w:themeColor="text1"/>
        </w:rPr>
        <w:t>(Cadotte, 2007)</w:t>
      </w:r>
      <w:r w:rsidR="00F51552">
        <w:rPr>
          <w:rFonts w:asciiTheme="majorHAnsi" w:hAnsiTheme="majorHAnsi"/>
          <w:color w:val="000000" w:themeColor="text1"/>
        </w:rPr>
        <w:fldChar w:fldCharType="end"/>
      </w:r>
      <w:r w:rsidR="00626B20">
        <w:rPr>
          <w:rFonts w:asciiTheme="majorHAnsi" w:hAnsiTheme="majorHAnsi"/>
          <w:color w:val="000000" w:themeColor="text1"/>
        </w:rPr>
        <w:t>.</w:t>
      </w:r>
    </w:p>
    <w:p w14:paraId="25806D03" w14:textId="7E361001" w:rsidR="00082F16"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A diversidade de estratégias de vida aumentou com a elevação da intensidade e da frequência do distúrbio no cenário evolutivo, o que indica que, ainda que a estratégia tenha se tornado predominantemente de maior fecundidade, houve persistência de indivíduos mais longevos com o aumento do distúrbio. Isso pode ter ocorrido em função da amostragem do banco de propágulos, que aumenta quanto maior for a taxa de distúrbio </w:t>
      </w:r>
      <w:r w:rsidR="000C2C3C">
        <w:rPr>
          <w:rFonts w:asciiTheme="majorHAnsi" w:hAnsiTheme="majorHAnsi"/>
          <w:color w:val="000000" w:themeColor="text1"/>
        </w:rPr>
        <w:t>(</w:t>
      </w:r>
      <w:r w:rsidRPr="00980F59">
        <w:rPr>
          <w:rFonts w:asciiTheme="majorHAnsi" w:hAnsiTheme="majorHAnsi"/>
          <w:color w:val="000000" w:themeColor="text1"/>
        </w:rPr>
        <w:t xml:space="preserve">uma vez que os indivíduos novos </w:t>
      </w:r>
      <w:r w:rsidR="000C2C3C">
        <w:rPr>
          <w:rFonts w:asciiTheme="majorHAnsi" w:hAnsiTheme="majorHAnsi"/>
          <w:color w:val="000000" w:themeColor="text1"/>
        </w:rPr>
        <w:t>sorteados</w:t>
      </w:r>
      <w:r w:rsidR="000C2C3C" w:rsidRPr="00980F59">
        <w:rPr>
          <w:rFonts w:asciiTheme="majorHAnsi" w:hAnsiTheme="majorHAnsi"/>
          <w:color w:val="000000" w:themeColor="text1"/>
        </w:rPr>
        <w:t xml:space="preserve"> </w:t>
      </w:r>
      <w:r w:rsidRPr="00980F59">
        <w:rPr>
          <w:rFonts w:asciiTheme="majorHAnsi" w:hAnsiTheme="majorHAnsi"/>
          <w:color w:val="000000" w:themeColor="text1"/>
        </w:rPr>
        <w:t>do banco substituem os que foram mortos</w:t>
      </w:r>
      <w:r w:rsidR="000C2C3C">
        <w:rPr>
          <w:rFonts w:asciiTheme="majorHAnsi" w:hAnsiTheme="majorHAnsi"/>
          <w:color w:val="000000" w:themeColor="text1"/>
        </w:rPr>
        <w:t>), reduzindo o erro na representação da diversidade do banco</w:t>
      </w:r>
      <w:r w:rsidRPr="00980F59">
        <w:rPr>
          <w:rFonts w:asciiTheme="majorHAnsi" w:hAnsiTheme="majorHAnsi"/>
          <w:color w:val="000000" w:themeColor="text1"/>
        </w:rPr>
        <w:t xml:space="preserve">. Como neste cenário há entrada de novas variantes de estratégia por meio de mutação, </w:t>
      </w:r>
      <w:r w:rsidR="000A7854">
        <w:rPr>
          <w:rFonts w:asciiTheme="majorHAnsi" w:hAnsiTheme="majorHAnsi"/>
          <w:color w:val="000000" w:themeColor="text1"/>
        </w:rPr>
        <w:t xml:space="preserve">a diversidade do banco é potencialmente maior do que a comunidade adulta e, assim, </w:t>
      </w:r>
      <w:r w:rsidR="00F35942">
        <w:rPr>
          <w:rFonts w:asciiTheme="majorHAnsi" w:hAnsiTheme="majorHAnsi"/>
          <w:color w:val="000000" w:themeColor="text1"/>
        </w:rPr>
        <w:t xml:space="preserve">uma grande quantidade de propágulos sorteados </w:t>
      </w:r>
      <w:r w:rsidR="00E76F09">
        <w:rPr>
          <w:rFonts w:asciiTheme="majorHAnsi" w:hAnsiTheme="majorHAnsi"/>
          <w:color w:val="000000" w:themeColor="text1"/>
        </w:rPr>
        <w:t xml:space="preserve">pode </w:t>
      </w:r>
      <w:r w:rsidR="00F35942">
        <w:rPr>
          <w:rFonts w:asciiTheme="majorHAnsi" w:hAnsiTheme="majorHAnsi"/>
          <w:color w:val="000000" w:themeColor="text1"/>
        </w:rPr>
        <w:t>representa</w:t>
      </w:r>
      <w:r w:rsidR="00E76F09">
        <w:rPr>
          <w:rFonts w:asciiTheme="majorHAnsi" w:hAnsiTheme="majorHAnsi"/>
          <w:color w:val="000000" w:themeColor="text1"/>
        </w:rPr>
        <w:t>r</w:t>
      </w:r>
      <w:r w:rsidR="00F35942">
        <w:rPr>
          <w:rFonts w:asciiTheme="majorHAnsi" w:hAnsiTheme="majorHAnsi"/>
          <w:color w:val="000000" w:themeColor="text1"/>
        </w:rPr>
        <w:t xml:space="preserve"> uma diversidade maior do que a já existente na comunidade adulta</w:t>
      </w:r>
      <w:r w:rsidRPr="00980F59">
        <w:rPr>
          <w:rFonts w:asciiTheme="majorHAnsi" w:hAnsiTheme="majorHAnsi"/>
          <w:color w:val="000000" w:themeColor="text1"/>
        </w:rPr>
        <w:t xml:space="preserve">. </w:t>
      </w:r>
      <w:r w:rsidR="005E213D">
        <w:rPr>
          <w:rFonts w:asciiTheme="majorHAnsi" w:hAnsiTheme="majorHAnsi"/>
          <w:color w:val="000000" w:themeColor="text1"/>
        </w:rPr>
        <w:t>Dessa forma</w:t>
      </w:r>
      <w:r w:rsidRPr="00980F59">
        <w:rPr>
          <w:rFonts w:asciiTheme="majorHAnsi" w:hAnsiTheme="majorHAnsi"/>
          <w:color w:val="000000" w:themeColor="text1"/>
        </w:rPr>
        <w:t xml:space="preserve">, ainda que a morte pelo distúrbio em si possa reduzir a diversidade da comunidade adulta, a redução seria compensada e superada pela entrada de estratégias variadas a partir do banco de propágulos em um cenário com mutação. Nesse contexto, a interação entre mutação e </w:t>
      </w:r>
      <w:r w:rsidRPr="00C96CED">
        <w:rPr>
          <w:rFonts w:asciiTheme="majorHAnsi" w:hAnsiTheme="majorHAnsi"/>
          <w:color w:val="000000" w:themeColor="text1"/>
        </w:rPr>
        <w:t>distúrbio favorece a estratégia de</w:t>
      </w:r>
      <w:r w:rsidRPr="00980F59">
        <w:rPr>
          <w:rFonts w:asciiTheme="majorHAnsi" w:hAnsiTheme="majorHAnsi"/>
          <w:color w:val="000000" w:themeColor="text1"/>
        </w:rPr>
        <w:t xml:space="preserve"> maior longevidade, dado que, em última instância, a mutação permite que indivíduos mais longevos consigam reaparecer em ambientes com distúrbio elevado, ainda que em menor proporção que indivíduos mais fecundos.</w:t>
      </w:r>
    </w:p>
    <w:p w14:paraId="0AF20F29" w14:textId="6691ED4B"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O aumento da diversidade com o aumento do </w:t>
      </w:r>
      <w:r w:rsidRPr="00272690">
        <w:rPr>
          <w:rFonts w:asciiTheme="majorHAnsi" w:hAnsiTheme="majorHAnsi"/>
          <w:color w:val="000000" w:themeColor="text1"/>
        </w:rPr>
        <w:t>distúrbio foi encontrado em estudos teóricos</w:t>
      </w:r>
      <w:r w:rsidR="007944A2" w:rsidRPr="00272690">
        <w:rPr>
          <w:rFonts w:asciiTheme="majorHAnsi" w:hAnsiTheme="majorHAnsi"/>
          <w:color w:val="000000" w:themeColor="text1"/>
        </w:rPr>
        <w:t xml:space="preserve"> </w:t>
      </w:r>
      <w:r w:rsidR="007944A2" w:rsidRPr="00272690">
        <w:rPr>
          <w:rFonts w:asciiTheme="majorHAnsi" w:hAnsiTheme="majorHAnsi"/>
          <w:color w:val="000000" w:themeColor="text1"/>
        </w:rPr>
        <w:fldChar w:fldCharType="begin" w:fldLock="1"/>
      </w:r>
      <w:r w:rsidR="001F4239" w:rsidRPr="00272690">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"ITEM-2", "issue" : "1", "issued" : { "date-parts" : [ [ "2002" ] ] }, "page" : "31-46", "title" : "Fluctuating environments and the role of mutation in maintaining quantitative genetic variation", "type" : "article-journal", "volume" : "80" }, "uris" : [ "http://www.mendeley.com/documents/?uuid=1920f814-e88e-4493-b035-20b987c9edda" ] }, { "id" : "ITEM-3", "itemData" : { "DOI" : "10.1111/j.1461-0248.2007.01075.x", "ISBN" : "1461-023X", "ISSN" : "1461023X", "PMID" : "17663718", "abstract" : "Two major foci of ecological research involve reciprocal views of the relationship between biodiversity and disturbance: disturbance determines community diversity or diversity determines realized disturbance severity. Here, we present an initial attempt to synthesize these two approaches in order to understand whether feedbacks occur, and what their effects on patterns of diversity might be. Our review of published experiments shows that (i) disturbance severity can be both a cause and a consequence of local diversity in a wide range of ecosystems and (ii) shapes of the unidirectional relationships between diversity and disturbance can be quite variable. To explore how feedbacks between diversity and disturbance might operate to alter expected patterns of diversity in nature, we develop and then evaluate a conceptual model that decomposes the relationships into component parts, considering sequentially the effect of diversity on disturbance severity, and the effect of realized disturbance on diversity loss, subsequent recruitment, and competitive exclusion. Our model suggests that feedbacks can increase mean values of richness, decrease variability, and alter the patterns of correlation between diversity and disturbance in nature. We close by offering ideas for future research to help fill gaps in our understanding of reciprocal relationships among ecological variables like diversity and disturbance.", "author" : [ { "dropping-particle" : "", "family" : "Hughes", "given" : "A. Randall", "non-dropping-particle" : "", "parse-names" : false, "suffix" : "" }, { "dropping-particle" : "", "family" : "Byrnes", "given" : "Jarrett E.", "non-dropping-particle" : "", "parse-names" : false, "suffix" : "" }, { "dropping-particle" : "", "family" : "Kimbro", "given" : "David L.", "non-dropping-particle" : "", "parse-names" : false, "suffix" : "" }, { "dropping-particle" : "", "family" : "Stachowicz", "given" : "John J.", "non-dropping-particle" : "", "parse-names" : false, "suffix" : "" } ], "container-title" : "Ecology Letters", "id" : "ITEM-3", "issue" : "9", "issued" : { "date-parts" : [ [ "2007" ] ] }, "page" : "849-864", "title" : "Reciprocal relationships and potential feedbacks between biodiversity and disturbance", "type" : "article-journal", "volume" : "10" }, "uris" : [ "http://www.mendeley.com/documents/?uuid=3b62b6c1-ea1f-4ed5-93d1-77930ed8ba45" ] }, { "id" : "ITEM-4",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"ITEM-4", "issue" : "14", "issued" : { "date-parts" : [ [ "2011" ] ] }, "page" : "5643-5648", "title" : "How frequency and intensity shape diversity-disturbance relationships", "type" : "article-journal", "volume" : "108" }, "uris" : [ "http://www.mendeley.com/documents/?uuid=c6937b13-66a0-4b25-8b22-af7550d81b32" ] }, { "id" : "ITEM-5",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"ITEM-5", "issue" : "4", "issued" : { "date-parts" : [ [ "2014" ] ] }, "title" : "The strengths of r- And K-selection shape diversity-disturbance relationships", "type" : "article-journal", "volume" : "9" }, "uris" : [ "http://www.mendeley.com/documents/?uuid=c6f56acc-43d5-4559-b569-823f1ab392d5" ] } ], "mendeley" : { "formattedCitation" : "(Bohn et al., 2014; B\u00fcrger &amp; Gimelfarb, 2002; Hughes, Byrnes, Kimbro, &amp; Stachowicz, 2007; Kondoh, 2001; Miller et al., 2011)", "plainTextFormattedCitation" : "(Bohn et al., 2014; B\u00fcrger &amp; Gimelfarb, 2002; Hughes, Byrnes, Kimbro, &amp; Stachowicz, 2007; Kondoh, 2001; Miller et al., 2011)", "previouslyFormattedCitation" : "(Bohn et al., 2014; B\u00fcrger &amp; Gimelfarb, 2002; Hughes, Byrnes, Kimbro, &amp; Stachowicz, 2007; Kondoh, 2001; Miller et al., 2011)" }, "properties" : { "noteIndex" : 0 }, "schema" : "https://github.com/citation-style-language/schema/raw/master/csl-citation.json" }</w:instrText>
      </w:r>
      <w:r w:rsidR="007944A2" w:rsidRPr="00272690">
        <w:rPr>
          <w:rFonts w:asciiTheme="majorHAnsi" w:hAnsiTheme="majorHAnsi"/>
          <w:color w:val="000000" w:themeColor="text1"/>
        </w:rPr>
        <w:fldChar w:fldCharType="separate"/>
      </w:r>
      <w:r w:rsidR="007944A2" w:rsidRPr="00272690">
        <w:rPr>
          <w:rFonts w:asciiTheme="majorHAnsi" w:hAnsiTheme="majorHAnsi"/>
          <w:noProof/>
          <w:color w:val="000000" w:themeColor="text1"/>
        </w:rPr>
        <w:t>(Bohn et al., 2014; Bürger &amp; Gimelfarb, 2002; Hughes, Byrnes, Kimbro, &amp; Stachowicz, 2007; Kondoh, 2001; Miller et al., 2011)</w:t>
      </w:r>
      <w:r w:rsidR="007944A2" w:rsidRPr="00272690">
        <w:rPr>
          <w:rFonts w:asciiTheme="majorHAnsi" w:hAnsiTheme="majorHAnsi"/>
          <w:color w:val="000000" w:themeColor="text1"/>
        </w:rPr>
        <w:fldChar w:fldCharType="end"/>
      </w:r>
      <w:r w:rsidR="00272690" w:rsidRPr="00272690">
        <w:rPr>
          <w:rFonts w:asciiTheme="majorHAnsi" w:hAnsiTheme="majorHAnsi"/>
          <w:color w:val="000000" w:themeColor="text1"/>
        </w:rPr>
        <w:t xml:space="preserve"> e empíricos </w:t>
      </w:r>
      <w:r w:rsidR="00272690">
        <w:rPr>
          <w:rFonts w:asciiTheme="majorHAnsi" w:hAnsiTheme="majorHAnsi"/>
          <w:color w:val="000000" w:themeColor="text1"/>
        </w:rPr>
        <w:fldChar w:fldCharType="begin" w:fldLock="1"/>
      </w:r>
      <w:r w:rsidR="006424E9">
        <w:rPr>
          <w:rFonts w:asciiTheme="majorHAnsi" w:hAnsiTheme="majorHAnsi"/>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"mendeley" : { "formattedCitation" : "(Mackey &amp; Currie, 2001)", "manualFormatting" : "(revisados em Mackey &amp; Currie, 2001)", "plainTextFormattedCitation" : "(Mackey &amp; Currie, 2001)", "previouslyFormattedCitation" : "(Mackey &amp; Currie, 2001)" }, "properties" : { "noteIndex" : 0 }, "schema" : "https://github.com/citation-style-language/schema/raw/master/csl-citation.json" }</w:instrText>
      </w:r>
      <w:r w:rsidR="00272690">
        <w:rPr>
          <w:rFonts w:asciiTheme="majorHAnsi" w:hAnsiTheme="majorHAnsi"/>
          <w:color w:val="000000" w:themeColor="text1"/>
        </w:rPr>
        <w:fldChar w:fldCharType="separate"/>
      </w:r>
      <w:r w:rsidR="00272690" w:rsidRPr="00272690">
        <w:rPr>
          <w:rFonts w:asciiTheme="majorHAnsi" w:hAnsiTheme="majorHAnsi"/>
          <w:noProof/>
          <w:color w:val="000000" w:themeColor="text1"/>
        </w:rPr>
        <w:t>(</w:t>
      </w:r>
      <w:r w:rsidR="00272690">
        <w:rPr>
          <w:rFonts w:asciiTheme="majorHAnsi" w:hAnsiTheme="majorHAnsi"/>
          <w:noProof/>
          <w:color w:val="000000" w:themeColor="text1"/>
        </w:rPr>
        <w:t xml:space="preserve">revisados em </w:t>
      </w:r>
      <w:r w:rsidR="00272690" w:rsidRPr="00272690">
        <w:rPr>
          <w:rFonts w:asciiTheme="majorHAnsi" w:hAnsiTheme="majorHAnsi"/>
          <w:noProof/>
          <w:color w:val="000000" w:themeColor="text1"/>
        </w:rPr>
        <w:t>Mackey &amp; Currie, 2001)</w:t>
      </w:r>
      <w:r w:rsidR="00272690">
        <w:rPr>
          <w:rFonts w:asciiTheme="majorHAnsi" w:hAnsiTheme="majorHAnsi"/>
          <w:color w:val="000000" w:themeColor="text1"/>
        </w:rPr>
        <w:fldChar w:fldCharType="end"/>
      </w:r>
      <w:r w:rsidRPr="00272690">
        <w:rPr>
          <w:rFonts w:asciiTheme="majorHAnsi" w:hAnsiTheme="majorHAnsi"/>
          <w:color w:val="000000" w:themeColor="text1"/>
        </w:rPr>
        <w:t>. Em um deles, a taxa de mutação foi apontada como um fator importante na determinação da relação entre diversidade e distúrbio</w:t>
      </w:r>
      <w:r w:rsidR="001F4239" w:rsidRPr="00272690">
        <w:rPr>
          <w:rFonts w:asciiTheme="majorHAnsi" w:hAnsiTheme="majorHAnsi"/>
          <w:color w:val="000000" w:themeColor="text1"/>
        </w:rPr>
        <w:t xml:space="preserve"> </w:t>
      </w:r>
      <w:r w:rsidR="001F4239" w:rsidRPr="00272690">
        <w:rPr>
          <w:rFonts w:asciiTheme="majorHAnsi" w:hAnsiTheme="majorHAnsi"/>
          <w:color w:val="000000" w:themeColor="text1"/>
        </w:rPr>
        <w:fldChar w:fldCharType="begin" w:fldLock="1"/>
      </w:r>
      <w:r w:rsidR="00F25A9F" w:rsidRPr="00272690">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1F4239" w:rsidRPr="00272690">
        <w:rPr>
          <w:rFonts w:asciiTheme="majorHAnsi" w:hAnsiTheme="majorHAnsi"/>
          <w:color w:val="000000" w:themeColor="text1"/>
        </w:rPr>
        <w:fldChar w:fldCharType="separate"/>
      </w:r>
      <w:r w:rsidR="001F4239" w:rsidRPr="00272690">
        <w:rPr>
          <w:rFonts w:asciiTheme="majorHAnsi" w:hAnsiTheme="majorHAnsi"/>
          <w:noProof/>
          <w:color w:val="000000" w:themeColor="text1"/>
        </w:rPr>
        <w:t>(Bürger &amp; Gimelfarb, 2002)</w:t>
      </w:r>
      <w:r w:rsidR="001F4239" w:rsidRPr="00272690">
        <w:rPr>
          <w:rFonts w:asciiTheme="majorHAnsi" w:hAnsiTheme="majorHAnsi"/>
          <w:color w:val="000000" w:themeColor="text1"/>
        </w:rPr>
        <w:fldChar w:fldCharType="end"/>
      </w:r>
      <w:r w:rsidRPr="00272690">
        <w:rPr>
          <w:rFonts w:asciiTheme="majorHAnsi" w:hAnsiTheme="majorHAnsi"/>
          <w:color w:val="000000" w:themeColor="text1"/>
        </w:rPr>
        <w:t>, garantindo a entrada constante</w:t>
      </w:r>
      <w:r w:rsidRPr="00980F59">
        <w:rPr>
          <w:rFonts w:asciiTheme="majorHAnsi" w:hAnsiTheme="majorHAnsi"/>
          <w:color w:val="000000" w:themeColor="text1"/>
        </w:rPr>
        <w:t xml:space="preserve"> de variantes de estratégias que, em caso contrário, seriam extintas. Em outro estudo, a diversidade aumentou com a intensificação do distúrbio quando a produtividade do ambiente era alta, e reduziu quando a produtividade era baixa</w:t>
      </w:r>
      <w:r w:rsidR="001F4239"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A produtividade, medida como um acréscimo na taxa de colonização de todas as espécies, favoreceu especialmente populações da estratégia de maior longevidade, que, além de terem maior capacidade de sobrevivência, tiveram a habilidade de colonização aumentada e puderam persistir em ambientes com distúrbio forte</w:t>
      </w:r>
      <w:r w:rsidR="00F25A9F"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w:t>
      </w:r>
      <w:r w:rsidR="00FC4D26">
        <w:rPr>
          <w:rFonts w:asciiTheme="majorHAnsi" w:hAnsiTheme="majorHAnsi"/>
          <w:color w:val="000000" w:themeColor="text1"/>
        </w:rPr>
        <w:t>De forma semelhante, n</w:t>
      </w:r>
      <w:r w:rsidRPr="00980F59">
        <w:rPr>
          <w:rFonts w:asciiTheme="majorHAnsi" w:hAnsiTheme="majorHAnsi"/>
          <w:color w:val="000000" w:themeColor="text1"/>
        </w:rPr>
        <w:t xml:space="preserve">o nosso modelo, a limitação imposta </w:t>
      </w:r>
      <w:r w:rsidR="007C3090">
        <w:rPr>
          <w:rFonts w:asciiTheme="majorHAnsi" w:hAnsiTheme="majorHAnsi"/>
          <w:color w:val="000000" w:themeColor="text1"/>
        </w:rPr>
        <w:t xml:space="preserve">às populações </w:t>
      </w:r>
      <w:r w:rsidRPr="00980F59">
        <w:rPr>
          <w:rFonts w:asciiTheme="majorHAnsi" w:hAnsiTheme="majorHAnsi"/>
          <w:color w:val="000000" w:themeColor="text1"/>
        </w:rPr>
        <w:t xml:space="preserve">em um ambiente </w:t>
      </w:r>
      <w:r w:rsidR="007925E4">
        <w:rPr>
          <w:rFonts w:asciiTheme="majorHAnsi" w:hAnsiTheme="majorHAnsi"/>
          <w:color w:val="000000" w:themeColor="text1"/>
        </w:rPr>
        <w:t>sujeito a distúrbio forte</w:t>
      </w:r>
      <w:r w:rsidRPr="00980F59">
        <w:rPr>
          <w:rFonts w:asciiTheme="majorHAnsi" w:hAnsiTheme="majorHAnsi"/>
          <w:color w:val="000000" w:themeColor="text1"/>
        </w:rPr>
        <w:t xml:space="preserve"> é a de manter a capacidade de reocupação da população após os eventos recorrentes de </w:t>
      </w:r>
      <w:r w:rsidRPr="00980F59">
        <w:rPr>
          <w:rFonts w:asciiTheme="majorHAnsi" w:hAnsiTheme="majorHAnsi"/>
          <w:color w:val="000000" w:themeColor="text1"/>
        </w:rPr>
        <w:lastRenderedPageBreak/>
        <w:t>mortalidade. Esta capacidade pode ter origem na própria estratégia de vida dos indivíduos, por meio da produção elevada de propágulos, mas também em fatores externos, como a mutação</w:t>
      </w:r>
      <w:r w:rsidR="00E22890">
        <w:rPr>
          <w:rFonts w:asciiTheme="majorHAnsi" w:hAnsiTheme="majorHAnsi"/>
          <w:color w:val="000000" w:themeColor="text1"/>
        </w:rPr>
        <w:t>, que possibilita que</w:t>
      </w:r>
      <w:r w:rsidR="00637662">
        <w:rPr>
          <w:rFonts w:asciiTheme="majorHAnsi" w:hAnsiTheme="majorHAnsi"/>
          <w:color w:val="000000" w:themeColor="text1"/>
        </w:rPr>
        <w:t xml:space="preserve"> </w:t>
      </w:r>
      <w:r w:rsidR="00786BED">
        <w:rPr>
          <w:rFonts w:asciiTheme="majorHAnsi" w:hAnsiTheme="majorHAnsi"/>
          <w:color w:val="000000" w:themeColor="text1"/>
        </w:rPr>
        <w:t>estratégias</w:t>
      </w:r>
      <w:r w:rsidR="00E22890">
        <w:rPr>
          <w:rFonts w:asciiTheme="majorHAnsi" w:hAnsiTheme="majorHAnsi"/>
          <w:color w:val="000000" w:themeColor="text1"/>
        </w:rPr>
        <w:t xml:space="preserve"> </w:t>
      </w:r>
      <w:r w:rsidR="00637662">
        <w:rPr>
          <w:rFonts w:asciiTheme="majorHAnsi" w:hAnsiTheme="majorHAnsi"/>
          <w:color w:val="000000" w:themeColor="text1"/>
        </w:rPr>
        <w:t>que produzem poucos</w:t>
      </w:r>
      <w:r w:rsidR="00E22890">
        <w:rPr>
          <w:rFonts w:asciiTheme="majorHAnsi" w:hAnsiTheme="majorHAnsi"/>
          <w:color w:val="000000" w:themeColor="text1"/>
        </w:rPr>
        <w:t xml:space="preserve"> propágulos</w:t>
      </w:r>
      <w:r w:rsidR="00637662">
        <w:rPr>
          <w:rFonts w:asciiTheme="majorHAnsi" w:hAnsiTheme="majorHAnsi"/>
          <w:color w:val="000000" w:themeColor="text1"/>
        </w:rPr>
        <w:t xml:space="preserve"> também</w:t>
      </w:r>
      <w:r w:rsidR="00E01012">
        <w:rPr>
          <w:rFonts w:asciiTheme="majorHAnsi" w:hAnsiTheme="majorHAnsi"/>
          <w:color w:val="000000" w:themeColor="text1"/>
        </w:rPr>
        <w:t xml:space="preserve"> persistam no ambiente</w:t>
      </w:r>
      <w:r w:rsidRPr="00980F59">
        <w:rPr>
          <w:rFonts w:asciiTheme="majorHAnsi" w:hAnsiTheme="majorHAnsi"/>
          <w:color w:val="000000" w:themeColor="text1"/>
        </w:rPr>
        <w:t xml:space="preserve">. Em contrapartida, a mutação não poderia garantir a ocupação </w:t>
      </w:r>
      <w:r w:rsidR="009C16D4">
        <w:rPr>
          <w:rFonts w:asciiTheme="majorHAnsi" w:hAnsiTheme="majorHAnsi"/>
          <w:color w:val="000000" w:themeColor="text1"/>
        </w:rPr>
        <w:t>de estratégias de maior fecundidade (em detrimento da longevidade) em</w:t>
      </w:r>
      <w:r w:rsidRPr="00980F59">
        <w:rPr>
          <w:rFonts w:asciiTheme="majorHAnsi" w:hAnsiTheme="majorHAnsi"/>
          <w:color w:val="000000" w:themeColor="text1"/>
        </w:rPr>
        <w:t xml:space="preserve"> locais com baixa mortalidade,</w:t>
      </w:r>
      <w:r w:rsidR="00E01012">
        <w:rPr>
          <w:rFonts w:asciiTheme="majorHAnsi" w:hAnsiTheme="majorHAnsi"/>
          <w:color w:val="000000" w:themeColor="text1"/>
        </w:rPr>
        <w:t xml:space="preserve"> uma vez que a maior limitação neste tipo de ambiente é a permanência dos indivíduos</w:t>
      </w:r>
      <w:r w:rsidR="00624D09">
        <w:rPr>
          <w:rFonts w:asciiTheme="majorHAnsi" w:hAnsiTheme="majorHAnsi"/>
          <w:color w:val="000000" w:themeColor="text1"/>
        </w:rPr>
        <w:t xml:space="preserve"> adultos</w:t>
      </w:r>
      <w:r w:rsidR="00BC0353">
        <w:rPr>
          <w:rFonts w:asciiTheme="majorHAnsi" w:hAnsiTheme="majorHAnsi"/>
          <w:color w:val="000000" w:themeColor="text1"/>
        </w:rPr>
        <w:t>. Esta permanência</w:t>
      </w:r>
      <w:r w:rsidR="00E01012">
        <w:rPr>
          <w:rFonts w:asciiTheme="majorHAnsi" w:hAnsiTheme="majorHAnsi"/>
          <w:color w:val="000000" w:themeColor="text1"/>
        </w:rPr>
        <w:t xml:space="preserve"> </w:t>
      </w:r>
      <w:r w:rsidR="00BC0353">
        <w:rPr>
          <w:rFonts w:asciiTheme="majorHAnsi" w:hAnsiTheme="majorHAnsi"/>
          <w:color w:val="000000" w:themeColor="text1"/>
        </w:rPr>
        <w:t xml:space="preserve">é </w:t>
      </w:r>
      <w:r w:rsidR="009C16D4">
        <w:rPr>
          <w:rFonts w:asciiTheme="majorHAnsi" w:hAnsiTheme="majorHAnsi"/>
          <w:color w:val="000000" w:themeColor="text1"/>
        </w:rPr>
        <w:t>d</w:t>
      </w:r>
      <w:r w:rsidR="008A425C">
        <w:rPr>
          <w:rFonts w:asciiTheme="majorHAnsi" w:hAnsiTheme="majorHAnsi"/>
          <w:color w:val="000000" w:themeColor="text1"/>
        </w:rPr>
        <w:t>ada</w:t>
      </w:r>
      <w:r w:rsidR="009C16D4">
        <w:rPr>
          <w:rFonts w:asciiTheme="majorHAnsi" w:hAnsiTheme="majorHAnsi"/>
          <w:color w:val="000000" w:themeColor="text1"/>
        </w:rPr>
        <w:t xml:space="preserve"> </w:t>
      </w:r>
      <w:r w:rsidR="008A425C">
        <w:rPr>
          <w:rFonts w:asciiTheme="majorHAnsi" w:hAnsiTheme="majorHAnsi"/>
          <w:color w:val="000000" w:themeColor="text1"/>
        </w:rPr>
        <w:t>pela</w:t>
      </w:r>
      <w:bookmarkStart w:id="38" w:name="_GoBack"/>
      <w:bookmarkEnd w:id="38"/>
      <w:r w:rsidR="00624D09">
        <w:rPr>
          <w:rFonts w:asciiTheme="majorHAnsi" w:hAnsiTheme="majorHAnsi"/>
          <w:color w:val="000000" w:themeColor="text1"/>
        </w:rPr>
        <w:t xml:space="preserve"> capacidade de sobrevivência</w:t>
      </w:r>
      <w:r w:rsidR="008C782C">
        <w:rPr>
          <w:rFonts w:asciiTheme="majorHAnsi" w:hAnsiTheme="majorHAnsi"/>
          <w:color w:val="000000" w:themeColor="text1"/>
        </w:rPr>
        <w:t xml:space="preserve"> dos indivíduos</w:t>
      </w:r>
      <w:r w:rsidR="00BC0353">
        <w:rPr>
          <w:rFonts w:asciiTheme="majorHAnsi" w:hAnsiTheme="majorHAnsi"/>
          <w:color w:val="000000" w:themeColor="text1"/>
        </w:rPr>
        <w:t>,</w:t>
      </w:r>
      <w:r w:rsidR="00151FCC">
        <w:rPr>
          <w:rFonts w:asciiTheme="majorHAnsi" w:hAnsiTheme="majorHAnsi"/>
          <w:color w:val="000000" w:themeColor="text1"/>
        </w:rPr>
        <w:t xml:space="preserve"> </w:t>
      </w:r>
      <w:r w:rsidR="00624D09">
        <w:rPr>
          <w:rFonts w:asciiTheme="majorHAnsi" w:hAnsiTheme="majorHAnsi"/>
          <w:color w:val="000000" w:themeColor="text1"/>
        </w:rPr>
        <w:t>atribuída</w:t>
      </w:r>
      <w:r w:rsidR="00637662">
        <w:rPr>
          <w:rFonts w:asciiTheme="majorHAnsi" w:hAnsiTheme="majorHAnsi"/>
          <w:color w:val="000000" w:themeColor="text1"/>
        </w:rPr>
        <w:t xml:space="preserve"> unicamente</w:t>
      </w:r>
      <w:r w:rsidR="008C782C">
        <w:rPr>
          <w:rFonts w:asciiTheme="majorHAnsi" w:hAnsiTheme="majorHAnsi"/>
          <w:color w:val="000000" w:themeColor="text1"/>
        </w:rPr>
        <w:t xml:space="preserve"> por suas</w:t>
      </w:r>
      <w:r w:rsidR="00624D09">
        <w:rPr>
          <w:rFonts w:asciiTheme="majorHAnsi" w:hAnsiTheme="majorHAnsi"/>
          <w:color w:val="000000" w:themeColor="text1"/>
        </w:rPr>
        <w:t xml:space="preserve"> estratégia</w:t>
      </w:r>
      <w:r w:rsidR="008C782C">
        <w:rPr>
          <w:rFonts w:asciiTheme="majorHAnsi" w:hAnsiTheme="majorHAnsi"/>
          <w:color w:val="000000" w:themeColor="text1"/>
        </w:rPr>
        <w:t>s</w:t>
      </w:r>
      <w:r w:rsidR="00624D09">
        <w:rPr>
          <w:rFonts w:asciiTheme="majorHAnsi" w:hAnsiTheme="majorHAnsi"/>
          <w:color w:val="000000" w:themeColor="text1"/>
        </w:rPr>
        <w:t xml:space="preserve"> de vida</w:t>
      </w:r>
      <w:r w:rsidRPr="00980F59">
        <w:rPr>
          <w:rFonts w:asciiTheme="majorHAnsi" w:hAnsiTheme="majorHAnsi"/>
          <w:color w:val="000000" w:themeColor="text1"/>
        </w:rPr>
        <w:t xml:space="preserve">. Assim, a taxa de mutação do nosso modelo pode ser entendida de forma semelhante à produtividade de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"manualFormatting"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00F25A9F" w:rsidRPr="00980F59">
        <w:rPr>
          <w:rFonts w:asciiTheme="majorHAnsi" w:hAnsiTheme="majorHAnsi"/>
          <w:color w:val="000000" w:themeColor="text1"/>
        </w:rPr>
        <w:t>,</w:t>
      </w:r>
      <w:r w:rsidRPr="00980F59">
        <w:rPr>
          <w:rFonts w:asciiTheme="majorHAnsi" w:hAnsiTheme="majorHAnsi"/>
          <w:color w:val="000000" w:themeColor="text1"/>
        </w:rPr>
        <w:t xml:space="preserve"> que, ao permitir que</w:t>
      </w:r>
      <w:r w:rsidR="00666D26">
        <w:rPr>
          <w:rFonts w:asciiTheme="majorHAnsi" w:hAnsiTheme="majorHAnsi"/>
          <w:color w:val="000000" w:themeColor="text1"/>
        </w:rPr>
        <w:t xml:space="preserve"> estratégias de vida menos fecundas</w:t>
      </w:r>
      <w:r w:rsidRPr="00980F59">
        <w:rPr>
          <w:rFonts w:asciiTheme="majorHAnsi" w:hAnsiTheme="majorHAnsi"/>
          <w:color w:val="000000" w:themeColor="text1"/>
        </w:rPr>
        <w:t xml:space="preserve"> </w:t>
      </w:r>
      <w:r w:rsidR="00666D26">
        <w:rPr>
          <w:rFonts w:asciiTheme="majorHAnsi" w:hAnsiTheme="majorHAnsi"/>
          <w:color w:val="000000" w:themeColor="text1"/>
        </w:rPr>
        <w:t>consigam persistir em</w:t>
      </w:r>
      <w:r w:rsidRPr="00980F59">
        <w:rPr>
          <w:rFonts w:asciiTheme="majorHAnsi" w:hAnsiTheme="majorHAnsi"/>
          <w:color w:val="000000" w:themeColor="text1"/>
        </w:rPr>
        <w:t xml:space="preserve"> amb</w:t>
      </w:r>
      <w:r w:rsidR="000E64C4">
        <w:rPr>
          <w:rFonts w:asciiTheme="majorHAnsi" w:hAnsiTheme="majorHAnsi"/>
          <w:color w:val="000000" w:themeColor="text1"/>
        </w:rPr>
        <w:t xml:space="preserve">ientes com distúrbio forte, </w:t>
      </w:r>
      <w:r w:rsidRPr="00980F59">
        <w:rPr>
          <w:rFonts w:asciiTheme="majorHAnsi" w:hAnsiTheme="majorHAnsi"/>
          <w:color w:val="000000" w:themeColor="text1"/>
        </w:rPr>
        <w:t xml:space="preserve"> o padrão observado de aumento da diversidade com o aumento da força do distúrbio.</w:t>
      </w:r>
    </w:p>
    <w:p w14:paraId="033C3E56" w14:textId="4E9EE747"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Ainda que o modelo selecionado para descrever a relação entre distúrbio e diversidade no cenário evolutivo tenha sido monotônico crescente, é importante considerarmos e discutirmos a queda na diversidade observada em níveis elevados da taxa de distúrbio, já que os modelos que poderiam contemplá-la apresentaram</w:t>
      </w:r>
      <w:r w:rsidR="009F257E">
        <w:rPr>
          <w:rFonts w:asciiTheme="majorHAnsi" w:hAnsiTheme="majorHAnsi"/>
          <w:color w:val="000000" w:themeColor="text1"/>
        </w:rPr>
        <w:t xml:space="preserve"> um ajuste ruim em outras partes</w:t>
      </w:r>
      <w:r w:rsidRPr="00980F59">
        <w:rPr>
          <w:rFonts w:asciiTheme="majorHAnsi" w:hAnsiTheme="majorHAnsi"/>
          <w:color w:val="000000" w:themeColor="text1"/>
        </w:rPr>
        <w:t xml:space="preserve"> da curva e tiveram seus valores de </w:t>
      </w:r>
      <w:commentRangeStart w:id="39"/>
      <w:r w:rsidRPr="00980F59">
        <w:rPr>
          <w:rFonts w:asciiTheme="majorHAnsi" w:hAnsiTheme="majorHAnsi"/>
          <w:color w:val="000000" w:themeColor="text1"/>
        </w:rPr>
        <w:t>verossimilhança reduzidos</w:t>
      </w:r>
      <w:commentRangeEnd w:id="39"/>
      <w:r w:rsidR="0000770A">
        <w:rPr>
          <w:rStyle w:val="CommentReference"/>
        </w:rPr>
        <w:commentReference w:id="39"/>
      </w:r>
      <w:r w:rsidRPr="00980F59">
        <w:rPr>
          <w:rFonts w:asciiTheme="majorHAnsi" w:hAnsiTheme="majorHAnsi"/>
          <w:color w:val="000000" w:themeColor="text1"/>
        </w:rPr>
        <w:t xml:space="preserve">. </w:t>
      </w:r>
      <w:r w:rsidR="00AC0A8A">
        <w:rPr>
          <w:rFonts w:asciiTheme="majorHAnsi" w:hAnsiTheme="majorHAnsi"/>
          <w:color w:val="000000" w:themeColor="text1"/>
        </w:rPr>
        <w:t>Levando</w:t>
      </w:r>
      <w:r w:rsidR="00463FA1">
        <w:rPr>
          <w:rFonts w:asciiTheme="majorHAnsi" w:hAnsiTheme="majorHAnsi"/>
          <w:color w:val="000000" w:themeColor="text1"/>
        </w:rPr>
        <w:t xml:space="preserve"> </w:t>
      </w:r>
      <w:r w:rsidRPr="00980F59">
        <w:rPr>
          <w:rFonts w:asciiTheme="majorHAnsi" w:hAnsiTheme="majorHAnsi"/>
          <w:color w:val="000000" w:themeColor="text1"/>
        </w:rPr>
        <w:t xml:space="preserve">em conta a queda da diversidade em níveis elevados, o padrão geral seria de maior diversidade em níveis intermediários da taxa de distúrbio. Neste caso, estratégias de vida de maior investimento relativo em fecundidade predominam em cenários com intensidade e frequência elevadas, e cenários com taxas intermediárias permitem a persistência de indivíduos distribuídos em uma faixa </w:t>
      </w:r>
      <w:r w:rsidRPr="00CE370F">
        <w:rPr>
          <w:rFonts w:asciiTheme="majorHAnsi" w:hAnsiTheme="majorHAnsi"/>
          <w:color w:val="000000" w:themeColor="text1"/>
        </w:rPr>
        <w:t xml:space="preserve">maior do gradiente de estratégias. Este padrão foi verificado </w:t>
      </w:r>
      <w:r w:rsidR="00490367" w:rsidRPr="00CE370F">
        <w:rPr>
          <w:rFonts w:asciiTheme="majorHAnsi" w:hAnsiTheme="majorHAnsi"/>
          <w:color w:val="000000" w:themeColor="text1"/>
        </w:rPr>
        <w:t xml:space="preserve">em </w:t>
      </w:r>
      <w:r w:rsidR="00625652">
        <w:rPr>
          <w:rFonts w:asciiTheme="majorHAnsi" w:hAnsiTheme="majorHAnsi"/>
          <w:color w:val="000000" w:themeColor="text1"/>
        </w:rPr>
        <w:t>vários</w:t>
      </w:r>
      <w:r w:rsidR="00490367" w:rsidRPr="00CE370F">
        <w:rPr>
          <w:rFonts w:asciiTheme="majorHAnsi" w:hAnsiTheme="majorHAnsi"/>
          <w:color w:val="000000" w:themeColor="text1"/>
        </w:rPr>
        <w:t xml:space="preserve"> estudos da Ecologia</w:t>
      </w:r>
      <w:r w:rsidR="00DE785A">
        <w:rPr>
          <w:rFonts w:asciiTheme="majorHAnsi" w:hAnsiTheme="majorHAnsi"/>
          <w:color w:val="000000" w:themeColor="text1"/>
        </w:rPr>
        <w:t xml:space="preserve"> </w:t>
      </w:r>
      <w:r w:rsidR="00341EAA">
        <w:rPr>
          <w:rFonts w:asciiTheme="majorHAnsi" w:hAnsiTheme="majorHAnsi"/>
          <w:color w:val="000000" w:themeColor="text1"/>
        </w:rPr>
        <w:fldChar w:fldCharType="begin" w:fldLock="1"/>
      </w:r>
      <w:r w:rsidR="00CA3DA8">
        <w:rPr>
          <w:rFonts w:asciiTheme="majorHAnsi" w:hAnsiTheme="majorHAnsi"/>
          <w:color w:val="000000" w:themeColor="text1"/>
        </w:rPr>
        <w:instrText>ADDIN CSL_CITATION { "citationItems" : [ { "id" : "ITEM-1", "itemData" : { "DOI" : "10.1038/242344a0", "ISBN" : "doi:10.1038/242344a0", "ISSN" : "0028-0836", "PMID" : "3096", "abstract" : "IN maintaining or reconstructing types of herbaceous vegetation in which the density of flowering plants exceeds 20 species/m2\u2014the so-called \"species-rich\" communities, success is often frustrated by competitive exclusion. Here I describe an attempt to identify criteria with which to assess or anticipate the effect of competitive exclusion both at individual sites and in different types of vegetation.", "author" : [ { "dropping-particle" : "", "family" : "Grime", "given" : "J. P.", "non-dropping-particle" : "", "parse-names" : false, "suffix" : "" } ], "container-title" : "Nature", "id" : "ITEM-1", "issue" : "5396", "issued" : { "date-parts" : [ [ "1973" ] ] }, "page" : "344-347", "title" : "Competitive exclusion in herbaceous vegetation", "type" : "article-journal", "volume" : "242" }, "uris" : [ "http://www.mendeley.com/documents/?uuid=84056291-635d-4538-b515-c166ed6afbc0"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"ITEM-3", "itemData" : { "author" : [ { "dropping-particle" : "", "family" : "Huston", "given" : "Michael", "non-dropping-particle" : "", "parse-names" : false, "suffix" : "" } ], "container-title" : "The American Naturalist", "id" : "ITEM-3", "issue" : "1", "issued" : { "date-parts" : [ [ "1979" ] ] }, "page" : "81-101", "title" : "A General Hypothesis of Species Diversity", "type" : "article-journal", "volume" : "113" }, "uris" : [ "http://www.mendeley.com/documents/?uuid=2e280600-4d33-489c-9666-3ea4a4295bfa" ] }, { "id" : "ITEM-4", "itemData" : { "author" : [ { "dropping-particle" : "", "family" : "Wilkinson", "given" : "David M.", "non-dropping-particle" : "", "parse-names" : false, "suffix" : "" } ], "container-title" : "Oikos", "id" : "ITEM-4", "issue" : "1", "issued" : { "date-parts" : [ [ "1999" ] ] }, "page" : "145-147", "title" : "The Disturbing History of Intermediate Disturbance", "type" : "article-journal", "volume" : "84" }, "uris" : [ "http://www.mendeley.com/documents/?uuid=e5233750-a9b1-4841-a9a5-9de2d1436472" ] }, { "id" : "ITEM-5", "itemData" : { "DOI" : "10.1093/plankt/23.10.1147", "ISBN" : "0110-6465", "abstract" : "The 'Intermediate Disturbance Hypothesis' (IDH) is one mechanism suggested to explain indefinite species coexistence. Hutchinson\uff92s original concept of the IDH was of a mechanism based on patch dynamics, and logical consideration shows that IDH works only if interpreted this way. Dependence on patch dynamicsdistinguishesIDHfromGradual Climate Change (GCC), though they are distinct also in terms of premature death of individuals, species selectivity, and the suddenness and transience of the perturbation. The applicatio of the concepts of \uff91disturbance\uff92 and of IDH to phytoplanktoncommunitiesisquestioned.", "author" : [ { "dropping-particle" : "", "family" : "Wilson", "given" : "J. Bastow", "non-dropping-particle" : "", "parse-names" : false, "suffix" : "" } ], "container-title" : "New Zealand Journal of Ecology", "id" : "ITEM-5", "issue" : "2", "issued" : { "date-parts" : [ [ "1994" ] ] }, "page" : "176-181", "title" : "The 'Intermediate Disturbance Hypothesis' of species coexistance is based on patch dynamics", "type" : "article-journal", "volume" : "18" }, "uris" : [ "http://www.mendeley.com/documents/?uuid=5dd3fc4f-ef9d-48dd-a420-d2e21d163934" ] }, { "id" : "ITEM-6",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"ITEM-6", "issue" : "12", "issued" : { "date-parts" : [ [ "2001" ] ] }, "page" : "3479-3492", "title" : "The diversity-disturbance relationship: Is it generally strong and peaked?", "type" : "article-journal", "volume" : "82" }, "uris" : [ "http://www.mendeley.com/documents/?uuid=83b29996-c531-429b-a1bd-c728a5b338d3" ] } ], "mendeley" : { "formattedCitation" : "(Connell, 1978; Grime, 1973; Huston, 1979; Mackey &amp; Currie, 2001; Wilkinson, 1999; Wilson, 1994)", "manualFormatting" : "(Connell, 1978; Grime, 1973; Horn, 1975; Huston, 1979; Mackey &amp; Currie, 2001; Wilkinson, 1999; Wilson, 1994)", "plainTextFormattedCitation" : "(Connell, 1978; Grime, 1973; Huston, 1979; Mackey &amp; Currie, 2001; Wilkinson, 1999; Wilson, 1994)", "previouslyFormattedCitation" : "(Connell, 1978; Grime, 1973; Huston, 1979; Mackey &amp; Currie, 2001; Wilkinson, 1999; Wilson, 1994)" }, "properties" : { "noteIndex" : 0 }, "schema" : "https://github.com/citation-style-language/schema/raw/master/csl-citation.json" }</w:instrText>
      </w:r>
      <w:r w:rsidR="00341EAA">
        <w:rPr>
          <w:rFonts w:asciiTheme="majorHAnsi" w:hAnsiTheme="majorHAnsi"/>
          <w:color w:val="000000" w:themeColor="text1"/>
        </w:rPr>
        <w:fldChar w:fldCharType="separate"/>
      </w:r>
      <w:r w:rsidR="00341EAA" w:rsidRPr="00341EAA">
        <w:rPr>
          <w:rFonts w:asciiTheme="majorHAnsi" w:hAnsiTheme="majorHAnsi"/>
          <w:noProof/>
          <w:color w:val="000000" w:themeColor="text1"/>
        </w:rPr>
        <w:t xml:space="preserve">(Connell, 1978; Grime, 1973; </w:t>
      </w:r>
      <w:r w:rsidR="00341EAA">
        <w:rPr>
          <w:rFonts w:asciiTheme="majorHAnsi" w:hAnsiTheme="majorHAnsi"/>
          <w:noProof/>
          <w:color w:val="000000" w:themeColor="text1"/>
        </w:rPr>
        <w:t xml:space="preserve">Horn, 1975; </w:t>
      </w:r>
      <w:r w:rsidR="00341EAA" w:rsidRPr="00341EAA">
        <w:rPr>
          <w:rFonts w:asciiTheme="majorHAnsi" w:hAnsiTheme="majorHAnsi"/>
          <w:noProof/>
          <w:color w:val="000000" w:themeColor="text1"/>
        </w:rPr>
        <w:t>Huston, 1979; Mackey &amp; Currie, 2001; Wilkinson, 1999; Wilson, 1994)</w:t>
      </w:r>
      <w:r w:rsidR="00341EAA">
        <w:rPr>
          <w:rFonts w:asciiTheme="majorHAnsi" w:hAnsiTheme="majorHAnsi"/>
          <w:color w:val="000000" w:themeColor="text1"/>
        </w:rPr>
        <w:fldChar w:fldCharType="end"/>
      </w:r>
      <w:r w:rsidR="006B453C">
        <w:rPr>
          <w:rFonts w:asciiTheme="majorHAnsi" w:hAnsiTheme="majorHAnsi"/>
          <w:color w:val="000000" w:themeColor="text1"/>
        </w:rPr>
        <w:t xml:space="preserve"> </w:t>
      </w:r>
      <w:r w:rsidRPr="00980F59">
        <w:rPr>
          <w:rFonts w:asciiTheme="majorHAnsi" w:hAnsiTheme="majorHAnsi"/>
          <w:color w:val="000000" w:themeColor="text1"/>
        </w:rPr>
        <w:t>(que consideram contextos com mais de uma espécie) e em alguns estudos da Biologia Evolutiva</w:t>
      </w:r>
      <w:r w:rsidR="003C2771" w:rsidRPr="00980F59">
        <w:rPr>
          <w:rFonts w:asciiTheme="majorHAnsi" w:hAnsiTheme="majorHAnsi"/>
          <w:color w:val="000000" w:themeColor="text1"/>
        </w:rPr>
        <w:t xml:space="preserve"> </w:t>
      </w:r>
      <w:r w:rsidR="00D9036E" w:rsidRPr="00980F59">
        <w:rPr>
          <w:rFonts w:asciiTheme="majorHAnsi" w:hAnsiTheme="majorHAnsi"/>
          <w:color w:val="000000" w:themeColor="text1"/>
        </w:rPr>
        <w:fldChar w:fldCharType="begin" w:fldLock="1"/>
      </w:r>
      <w:r w:rsidR="00756240">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Nagylaki, 1975; Venail et al., 2011)", "plainTextFormattedCitation" : "(Kassen, 2002; Nagylaki, 1975; Venail et al., 2011)", "previouslyFormattedCitation" : "(Kassen, 2002; Nagylaki, 1975; Venail et al., 2011)" }, "properties" : { "noteIndex" : 0 }, "schema" : "https://github.com/citation-style-language/schema/raw/master/csl-citation.json" }</w:instrText>
      </w:r>
      <w:r w:rsidR="00D9036E" w:rsidRPr="00980F59">
        <w:rPr>
          <w:rFonts w:asciiTheme="majorHAnsi" w:hAnsiTheme="majorHAnsi"/>
          <w:color w:val="000000" w:themeColor="text1"/>
        </w:rPr>
        <w:fldChar w:fldCharType="separate"/>
      </w:r>
      <w:r w:rsidR="00411550" w:rsidRPr="00411550">
        <w:rPr>
          <w:rFonts w:asciiTheme="majorHAnsi" w:hAnsiTheme="majorHAnsi"/>
          <w:noProof/>
          <w:color w:val="000000" w:themeColor="text1"/>
        </w:rPr>
        <w:t>(Kassen, 2002; Nagylaki, 1975; Venail et al., 2011)</w:t>
      </w:r>
      <w:r w:rsidR="00D9036E" w:rsidRPr="00980F59">
        <w:rPr>
          <w:rFonts w:asciiTheme="majorHAnsi" w:hAnsiTheme="majorHAnsi"/>
          <w:color w:val="000000" w:themeColor="text1"/>
        </w:rPr>
        <w:fldChar w:fldCharType="end"/>
      </w:r>
      <w:r w:rsidR="005E2BB8">
        <w:rPr>
          <w:rFonts w:asciiTheme="majorHAnsi" w:hAnsiTheme="majorHAnsi"/>
          <w:color w:val="000000" w:themeColor="text1"/>
        </w:rPr>
        <w:t xml:space="preserve"> e atribuído a fatores diversos</w:t>
      </w:r>
      <w:r w:rsidRPr="00980F59">
        <w:rPr>
          <w:rFonts w:asciiTheme="majorHAnsi" w:hAnsiTheme="majorHAnsi"/>
          <w:color w:val="000000" w:themeColor="text1"/>
        </w:rPr>
        <w:t xml:space="preserve">. </w:t>
      </w:r>
      <w:r w:rsidR="00625652">
        <w:rPr>
          <w:rFonts w:asciiTheme="majorHAnsi" w:hAnsiTheme="majorHAnsi"/>
          <w:color w:val="000000" w:themeColor="text1"/>
        </w:rPr>
        <w:t>Nos estudos de Biologia Evolutiva</w:t>
      </w:r>
      <w:r w:rsidRPr="00980F59">
        <w:rPr>
          <w:rFonts w:asciiTheme="majorHAnsi" w:hAnsiTheme="majorHAnsi"/>
          <w:color w:val="000000" w:themeColor="text1"/>
        </w:rPr>
        <w:t>, baixa diversidade é esperada em ambientes homogêneos, que favorecem a evolução de especialistas, ou ambientes heterogêneos em que os indivíduos se submetem a diferentes pressões seletivas durante seu período de vida, o que favoreceria especialistas ao tipo de ambiente mais produtivo ou generalistas adaptados a mudanças ambientais constantes</w:t>
      </w:r>
      <w:r w:rsidR="00F2629D" w:rsidRPr="00980F59">
        <w:rPr>
          <w:rFonts w:asciiTheme="majorHAnsi" w:hAnsiTheme="majorHAnsi"/>
          <w:color w:val="000000" w:themeColor="text1"/>
        </w:rPr>
        <w:t xml:space="preserve"> </w:t>
      </w:r>
      <w:r w:rsidR="00F2629D" w:rsidRPr="00980F59">
        <w:rPr>
          <w:rFonts w:asciiTheme="majorHAnsi" w:hAnsiTheme="majorHAnsi"/>
          <w:color w:val="000000" w:themeColor="text1"/>
        </w:rPr>
        <w:fldChar w:fldCharType="begin" w:fldLock="1"/>
      </w:r>
      <w:r w:rsidR="00345E54" w:rsidRPr="00980F59">
        <w:rPr>
          <w:rFonts w:asciiTheme="majorHAnsi" w:hAnsiTheme="majorHAnsi"/>
          <w:color w:val="000000" w:themeColor="text1"/>
        </w:rPr>
        <w:instrText>ADDIN CSL_CITATION { "citationItems" : [ { "id" : "ITEM-1",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"ITEM-1", "issued" : { "date-parts" : [ [ "2002" ] ] }, "page" : "173-190", "title" : "The experimental evolution of specialists, generalists, and the maintenance of diversity", "type" : "article-journal", "volume" : "15" }, "uris" : [ "http://www.mendeley.com/documents/?uuid=acdcd056-54c6-41cc-bdcc-eaefd117162e"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Venail et al., 2011)", "plainTextFormattedCitation" : "(Kassen, 2002; Venail et al., 2011)", "previouslyFormattedCitation" : "(Kassen, 2002; Venail et al., 2011)" }, "properties" : { "noteIndex" : 0 }, "schema" : "https://github.com/citation-style-language/schema/raw/master/csl-citation.json" }</w:instrText>
      </w:r>
      <w:r w:rsidR="00F2629D" w:rsidRPr="00980F59">
        <w:rPr>
          <w:rFonts w:asciiTheme="majorHAnsi" w:hAnsiTheme="majorHAnsi"/>
          <w:color w:val="000000" w:themeColor="text1"/>
        </w:rPr>
        <w:fldChar w:fldCharType="separate"/>
      </w:r>
      <w:r w:rsidR="00D9036E" w:rsidRPr="00980F59">
        <w:rPr>
          <w:rFonts w:asciiTheme="majorHAnsi" w:hAnsiTheme="majorHAnsi"/>
          <w:noProof/>
          <w:color w:val="000000" w:themeColor="text1"/>
        </w:rPr>
        <w:t>(Kassen, 2002; Venail et al., 2011)</w:t>
      </w:r>
      <w:r w:rsidR="00F2629D" w:rsidRPr="00980F59">
        <w:rPr>
          <w:rFonts w:asciiTheme="majorHAnsi" w:hAnsiTheme="majorHAnsi"/>
          <w:color w:val="000000" w:themeColor="text1"/>
        </w:rPr>
        <w:fldChar w:fldCharType="end"/>
      </w:r>
      <w:r w:rsidRPr="00980F59">
        <w:rPr>
          <w:rFonts w:asciiTheme="majorHAnsi" w:hAnsiTheme="majorHAnsi"/>
          <w:color w:val="000000" w:themeColor="text1"/>
        </w:rPr>
        <w:t>. Entretanto, se as flutuações ambientais oscilarem em uma frequência algumas vezes maior que o tempo de geração da população, especialistas adaptados a cada um dos tipos de ambientes podem ser mantidos, aumentando a diversidade da população</w:t>
      </w:r>
      <w:r w:rsidR="00345E54" w:rsidRPr="00980F59">
        <w:rPr>
          <w:rFonts w:asciiTheme="majorHAnsi" w:hAnsiTheme="majorHAnsi"/>
          <w:color w:val="000000" w:themeColor="text1"/>
        </w:rPr>
        <w:t xml:space="preserve"> </w:t>
      </w:r>
      <w:r w:rsidR="00345E54" w:rsidRPr="00980F59">
        <w:rPr>
          <w:rFonts w:asciiTheme="majorHAnsi" w:hAnsiTheme="majorHAnsi"/>
          <w:color w:val="000000" w:themeColor="text1"/>
        </w:rPr>
        <w:fldChar w:fldCharType="begin" w:fldLock="1"/>
      </w:r>
      <w:r w:rsidR="00731F1F" w:rsidRPr="00980F59">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"mendeley" : { "formattedCitation" : "(Nagylaki, 1975)", "plainTextFormattedCitation" : "(Nagylaki, 1975)", "previouslyFormattedCitation" : "(Nagylaki, 1975)" }, "properties" : { "noteIndex" : 0 }, "schema" : "https://github.com/citation-style-language/schema/raw/master/csl-citation.json" }</w:instrText>
      </w:r>
      <w:r w:rsidR="00345E54" w:rsidRPr="00980F59">
        <w:rPr>
          <w:rFonts w:asciiTheme="majorHAnsi" w:hAnsiTheme="majorHAnsi"/>
          <w:color w:val="000000" w:themeColor="text1"/>
        </w:rPr>
        <w:fldChar w:fldCharType="separate"/>
      </w:r>
      <w:r w:rsidR="00345E54" w:rsidRPr="00980F59">
        <w:rPr>
          <w:rFonts w:asciiTheme="majorHAnsi" w:hAnsiTheme="majorHAnsi"/>
          <w:noProof/>
          <w:color w:val="000000" w:themeColor="text1"/>
        </w:rPr>
        <w:t>(Nagylaki, 1975)</w:t>
      </w:r>
      <w:r w:rsidR="00345E54"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No </w:t>
      </w:r>
      <w:r w:rsidRPr="00980F59">
        <w:rPr>
          <w:rFonts w:asciiTheme="majorHAnsi" w:hAnsiTheme="majorHAnsi"/>
          <w:color w:val="000000" w:themeColor="text1"/>
        </w:rPr>
        <w:lastRenderedPageBreak/>
        <w:t xml:space="preserve">modelo utilizado neste estudo, </w:t>
      </w:r>
      <w:r w:rsidR="003B5F06">
        <w:rPr>
          <w:rFonts w:asciiTheme="majorHAnsi" w:hAnsiTheme="majorHAnsi"/>
          <w:color w:val="000000" w:themeColor="text1"/>
        </w:rPr>
        <w:t>indivíduos submetidos a valores</w:t>
      </w:r>
      <w:r w:rsidRPr="00980F59">
        <w:rPr>
          <w:rFonts w:asciiTheme="majorHAnsi" w:hAnsiTheme="majorHAnsi"/>
          <w:color w:val="000000" w:themeColor="text1"/>
        </w:rPr>
        <w:t xml:space="preserve"> extremos do regime de distúrbio </w:t>
      </w:r>
      <w:r w:rsidR="003B5F06">
        <w:rPr>
          <w:rFonts w:asciiTheme="majorHAnsi" w:hAnsiTheme="majorHAnsi"/>
          <w:color w:val="000000" w:themeColor="text1"/>
        </w:rPr>
        <w:t xml:space="preserve">– </w:t>
      </w:r>
      <w:r w:rsidR="00FD4D2F">
        <w:rPr>
          <w:rFonts w:asciiTheme="majorHAnsi" w:hAnsiTheme="majorHAnsi"/>
          <w:color w:val="000000" w:themeColor="text1"/>
        </w:rPr>
        <w:t>nada/pouco de</w:t>
      </w:r>
      <w:r w:rsidR="003B5F06">
        <w:rPr>
          <w:rFonts w:asciiTheme="majorHAnsi" w:hAnsiTheme="majorHAnsi"/>
          <w:color w:val="000000" w:themeColor="text1"/>
        </w:rPr>
        <w:t xml:space="preserve"> distúrbio e</w:t>
      </w:r>
      <w:r w:rsidR="00FD4D2F">
        <w:rPr>
          <w:rFonts w:asciiTheme="majorHAnsi" w:hAnsiTheme="majorHAnsi"/>
          <w:color w:val="000000" w:themeColor="text1"/>
        </w:rPr>
        <w:t xml:space="preserve"> </w:t>
      </w:r>
      <w:r w:rsidR="003B5F06">
        <w:rPr>
          <w:rFonts w:asciiTheme="majorHAnsi" w:hAnsiTheme="majorHAnsi"/>
          <w:color w:val="000000" w:themeColor="text1"/>
        </w:rPr>
        <w:t>muito</w:t>
      </w:r>
      <w:r w:rsidRPr="00980F59">
        <w:rPr>
          <w:rFonts w:asciiTheme="majorHAnsi" w:hAnsiTheme="majorHAnsi"/>
          <w:color w:val="000000" w:themeColor="text1"/>
        </w:rPr>
        <w:t xml:space="preserve"> distúrbio </w:t>
      </w:r>
      <w:r w:rsidR="00FD4D2F">
        <w:rPr>
          <w:rFonts w:asciiTheme="majorHAnsi" w:hAnsiTheme="majorHAnsi"/>
          <w:color w:val="000000" w:themeColor="text1"/>
        </w:rPr>
        <w:t>- entra</w:t>
      </w:r>
      <w:r w:rsidR="000B0C99">
        <w:rPr>
          <w:rFonts w:asciiTheme="majorHAnsi" w:hAnsiTheme="majorHAnsi"/>
          <w:color w:val="000000" w:themeColor="text1"/>
        </w:rPr>
        <w:t>ra</w:t>
      </w:r>
      <w:r w:rsidR="00FD4D2F">
        <w:rPr>
          <w:rFonts w:asciiTheme="majorHAnsi" w:hAnsiTheme="majorHAnsi"/>
          <w:color w:val="000000" w:themeColor="text1"/>
        </w:rPr>
        <w:t>m em contato majoritariamente com</w:t>
      </w:r>
      <w:r w:rsidRPr="00980F59">
        <w:rPr>
          <w:rFonts w:asciiTheme="majorHAnsi" w:hAnsiTheme="majorHAnsi"/>
          <w:color w:val="000000" w:themeColor="text1"/>
        </w:rPr>
        <w:t xml:space="preserve"> um tipo</w:t>
      </w:r>
      <w:r w:rsidR="00FD4D2F">
        <w:rPr>
          <w:rFonts w:asciiTheme="majorHAnsi" w:hAnsiTheme="majorHAnsi"/>
          <w:color w:val="000000" w:themeColor="text1"/>
        </w:rPr>
        <w:t xml:space="preserve"> único</w:t>
      </w:r>
      <w:r w:rsidRPr="00980F59">
        <w:rPr>
          <w:rFonts w:asciiTheme="majorHAnsi" w:hAnsiTheme="majorHAnsi"/>
          <w:color w:val="000000" w:themeColor="text1"/>
        </w:rPr>
        <w:t xml:space="preserve"> de ambiente e</w:t>
      </w:r>
      <w:r w:rsidR="007239FF">
        <w:rPr>
          <w:rFonts w:asciiTheme="majorHAnsi" w:hAnsiTheme="majorHAnsi"/>
          <w:color w:val="000000" w:themeColor="text1"/>
        </w:rPr>
        <w:t>, dessa forma,</w:t>
      </w:r>
      <w:r w:rsidRPr="00980F59">
        <w:rPr>
          <w:rFonts w:asciiTheme="majorHAnsi" w:hAnsiTheme="majorHAnsi"/>
          <w:color w:val="000000" w:themeColor="text1"/>
        </w:rPr>
        <w:t xml:space="preserve"> a po</w:t>
      </w:r>
      <w:r w:rsidR="00097117">
        <w:rPr>
          <w:rFonts w:asciiTheme="majorHAnsi" w:hAnsiTheme="majorHAnsi"/>
          <w:color w:val="000000" w:themeColor="text1"/>
        </w:rPr>
        <w:t>pula</w:t>
      </w:r>
      <w:r w:rsidR="007239FF">
        <w:rPr>
          <w:rFonts w:asciiTheme="majorHAnsi" w:hAnsiTheme="majorHAnsi"/>
          <w:color w:val="000000" w:themeColor="text1"/>
        </w:rPr>
        <w:t>ção resultante da dinâmica tornou</w:t>
      </w:r>
      <w:r w:rsidR="00097117">
        <w:rPr>
          <w:rFonts w:asciiTheme="majorHAnsi" w:hAnsiTheme="majorHAnsi"/>
          <w:color w:val="000000" w:themeColor="text1"/>
        </w:rPr>
        <w:t>-se</w:t>
      </w:r>
      <w:r w:rsidRPr="00980F59">
        <w:rPr>
          <w:rFonts w:asciiTheme="majorHAnsi" w:hAnsiTheme="majorHAnsi"/>
          <w:color w:val="000000" w:themeColor="text1"/>
        </w:rPr>
        <w:t xml:space="preserve"> </w:t>
      </w:r>
      <w:r w:rsidR="00FD4D2F">
        <w:rPr>
          <w:rFonts w:asciiTheme="majorHAnsi" w:hAnsiTheme="majorHAnsi"/>
          <w:color w:val="000000" w:themeColor="text1"/>
        </w:rPr>
        <w:t>predominantemente</w:t>
      </w:r>
      <w:r w:rsidRPr="00980F59">
        <w:rPr>
          <w:rFonts w:asciiTheme="majorHAnsi" w:hAnsiTheme="majorHAnsi"/>
          <w:color w:val="000000" w:themeColor="text1"/>
        </w:rPr>
        <w:t xml:space="preserve"> formada por especialistas nestes determinados ambientes (longevos ou fecundos).</w:t>
      </w:r>
      <w:r w:rsidR="00097117">
        <w:rPr>
          <w:rFonts w:asciiTheme="majorHAnsi" w:hAnsiTheme="majorHAnsi"/>
          <w:color w:val="000000" w:themeColor="text1"/>
        </w:rPr>
        <w:t xml:space="preserve"> Ainda assim, </w:t>
      </w:r>
      <w:r w:rsidR="005452D9">
        <w:rPr>
          <w:rFonts w:asciiTheme="majorHAnsi" w:hAnsiTheme="majorHAnsi"/>
          <w:color w:val="000000" w:themeColor="text1"/>
        </w:rPr>
        <w:t>o efeito da amostragem do banco descrito no parágrafo anterior faz com que</w:t>
      </w:r>
      <w:r w:rsidR="00097117">
        <w:rPr>
          <w:rFonts w:asciiTheme="majorHAnsi" w:hAnsiTheme="majorHAnsi"/>
          <w:color w:val="000000" w:themeColor="text1"/>
        </w:rPr>
        <w:t xml:space="preserve"> a entrada de variantes de estratégia por mutação</w:t>
      </w:r>
      <w:r w:rsidR="005452D9">
        <w:rPr>
          <w:rFonts w:asciiTheme="majorHAnsi" w:hAnsiTheme="majorHAnsi"/>
          <w:color w:val="000000" w:themeColor="text1"/>
        </w:rPr>
        <w:t xml:space="preserve"> seja maior em distúrbios elevados</w:t>
      </w:r>
      <w:r w:rsidR="00097117">
        <w:rPr>
          <w:rFonts w:asciiTheme="majorHAnsi" w:hAnsiTheme="majorHAnsi"/>
          <w:color w:val="000000" w:themeColor="text1"/>
        </w:rPr>
        <w:t xml:space="preserve">, </w:t>
      </w:r>
      <w:r w:rsidR="002B11B9">
        <w:rPr>
          <w:rFonts w:asciiTheme="majorHAnsi" w:hAnsiTheme="majorHAnsi"/>
          <w:color w:val="000000" w:themeColor="text1"/>
        </w:rPr>
        <w:t xml:space="preserve">o que fez com a diversidade de estratégias fosse mais alta </w:t>
      </w:r>
      <w:r w:rsidR="004551AD">
        <w:rPr>
          <w:rFonts w:asciiTheme="majorHAnsi" w:hAnsiTheme="majorHAnsi"/>
          <w:color w:val="000000" w:themeColor="text1"/>
        </w:rPr>
        <w:t>no extremo mais forte do distúrbio do que no extremo mais fraco</w:t>
      </w:r>
      <w:r w:rsidR="002B11B9">
        <w:rPr>
          <w:rFonts w:asciiTheme="majorHAnsi" w:hAnsiTheme="majorHAnsi"/>
          <w:color w:val="000000" w:themeColor="text1"/>
        </w:rPr>
        <w:t xml:space="preserve">. </w:t>
      </w:r>
      <w:r w:rsidR="00655FFE">
        <w:rPr>
          <w:rFonts w:asciiTheme="majorHAnsi" w:hAnsiTheme="majorHAnsi"/>
          <w:color w:val="000000" w:themeColor="text1"/>
        </w:rPr>
        <w:t xml:space="preserve">No entanto, a </w:t>
      </w:r>
      <w:r w:rsidR="00B46071">
        <w:rPr>
          <w:rFonts w:asciiTheme="majorHAnsi" w:hAnsiTheme="majorHAnsi"/>
          <w:color w:val="000000" w:themeColor="text1"/>
        </w:rPr>
        <w:t xml:space="preserve">diversidade </w:t>
      </w:r>
      <w:r w:rsidR="00655FFE">
        <w:rPr>
          <w:rFonts w:asciiTheme="majorHAnsi" w:hAnsiTheme="majorHAnsi"/>
          <w:color w:val="000000" w:themeColor="text1"/>
        </w:rPr>
        <w:t xml:space="preserve">máxima </w:t>
      </w:r>
      <w:r w:rsidR="00647C9D">
        <w:rPr>
          <w:rFonts w:asciiTheme="majorHAnsi" w:hAnsiTheme="majorHAnsi"/>
          <w:color w:val="000000" w:themeColor="text1"/>
        </w:rPr>
        <w:t>ocorre em p</w:t>
      </w:r>
      <w:r w:rsidRPr="00980F59">
        <w:rPr>
          <w:rFonts w:asciiTheme="majorHAnsi" w:hAnsiTheme="majorHAnsi"/>
          <w:color w:val="000000" w:themeColor="text1"/>
        </w:rPr>
        <w:t xml:space="preserve">orções intermediárias do gradiente de distúrbio, </w:t>
      </w:r>
      <w:r w:rsidR="00342D11">
        <w:rPr>
          <w:rFonts w:asciiTheme="majorHAnsi" w:hAnsiTheme="majorHAnsi"/>
          <w:color w:val="000000" w:themeColor="text1"/>
        </w:rPr>
        <w:t>com</w:t>
      </w:r>
      <w:r w:rsidRPr="00980F59">
        <w:rPr>
          <w:rFonts w:asciiTheme="majorHAnsi" w:hAnsiTheme="majorHAnsi"/>
          <w:color w:val="000000" w:themeColor="text1"/>
        </w:rPr>
        <w:t xml:space="preserve"> persistência de estratégias distintas, </w:t>
      </w:r>
      <w:r w:rsidR="00B46071">
        <w:rPr>
          <w:rFonts w:asciiTheme="majorHAnsi" w:hAnsiTheme="majorHAnsi"/>
          <w:color w:val="000000" w:themeColor="text1"/>
        </w:rPr>
        <w:t>uma vez que</w:t>
      </w:r>
      <w:r w:rsidRPr="00980F59">
        <w:rPr>
          <w:rFonts w:asciiTheme="majorHAnsi" w:hAnsiTheme="majorHAnsi"/>
          <w:color w:val="000000" w:themeColor="text1"/>
        </w:rPr>
        <w:t xml:space="preserve"> parte dos indivíduos se adapta </w:t>
      </w:r>
      <w:r w:rsidR="00594B32">
        <w:rPr>
          <w:rFonts w:asciiTheme="majorHAnsi" w:hAnsiTheme="majorHAnsi"/>
          <w:color w:val="000000" w:themeColor="text1"/>
        </w:rPr>
        <w:t>à condição</w:t>
      </w:r>
      <w:r w:rsidRPr="00980F59">
        <w:rPr>
          <w:rFonts w:asciiTheme="majorHAnsi" w:hAnsiTheme="majorHAnsi"/>
          <w:color w:val="000000" w:themeColor="text1"/>
        </w:rPr>
        <w:t xml:space="preserve"> de uma dada fase do regime </w:t>
      </w:r>
      <w:r w:rsidR="00342D11">
        <w:rPr>
          <w:rFonts w:asciiTheme="majorHAnsi" w:hAnsiTheme="majorHAnsi"/>
          <w:color w:val="000000" w:themeColor="text1"/>
        </w:rPr>
        <w:t xml:space="preserve">de distúrbio </w:t>
      </w:r>
      <w:r w:rsidRPr="00980F59">
        <w:rPr>
          <w:rFonts w:asciiTheme="majorHAnsi" w:hAnsiTheme="majorHAnsi"/>
          <w:color w:val="000000" w:themeColor="text1"/>
        </w:rPr>
        <w:t xml:space="preserve">antes que ela dê lugar à outra, que seleciona indivíduos </w:t>
      </w:r>
      <w:r w:rsidR="00F3480A">
        <w:rPr>
          <w:rFonts w:asciiTheme="majorHAnsi" w:hAnsiTheme="majorHAnsi"/>
          <w:color w:val="000000" w:themeColor="text1"/>
        </w:rPr>
        <w:t>com</w:t>
      </w:r>
      <w:r w:rsidRPr="00980F59">
        <w:rPr>
          <w:rFonts w:asciiTheme="majorHAnsi" w:hAnsiTheme="majorHAnsi"/>
          <w:color w:val="000000" w:themeColor="text1"/>
        </w:rPr>
        <w:t xml:space="preserve"> outra estratégia. Assim, cuidada a relação entre a frequência da oscilação ambiental e o tempo de geração da população, o pico de diversidade se dá em algum trecho do gradiente com tax</w:t>
      </w:r>
      <w:r w:rsidR="00097117">
        <w:rPr>
          <w:rFonts w:asciiTheme="majorHAnsi" w:hAnsiTheme="majorHAnsi"/>
          <w:color w:val="000000" w:themeColor="text1"/>
        </w:rPr>
        <w:t>as intermediárias de distúrbio.</w:t>
      </w:r>
      <w:r w:rsidR="00817F50">
        <w:rPr>
          <w:rFonts w:asciiTheme="majorHAnsi" w:hAnsiTheme="majorHAnsi"/>
          <w:color w:val="000000" w:themeColor="text1"/>
        </w:rPr>
        <w:t xml:space="preserve"> Alé</w:t>
      </w:r>
      <w:r w:rsidR="003208CC">
        <w:rPr>
          <w:rFonts w:asciiTheme="majorHAnsi" w:hAnsiTheme="majorHAnsi"/>
          <w:color w:val="000000" w:themeColor="text1"/>
        </w:rPr>
        <w:t>m disso, o pico de diversidade</w:t>
      </w:r>
      <w:r w:rsidR="005452D9">
        <w:rPr>
          <w:rFonts w:asciiTheme="majorHAnsi" w:hAnsiTheme="majorHAnsi"/>
          <w:color w:val="000000" w:themeColor="text1"/>
        </w:rPr>
        <w:t xml:space="preserve"> também</w:t>
      </w:r>
      <w:r w:rsidR="003208CC">
        <w:rPr>
          <w:rFonts w:asciiTheme="majorHAnsi" w:hAnsiTheme="majorHAnsi"/>
          <w:color w:val="000000" w:themeColor="text1"/>
        </w:rPr>
        <w:t xml:space="preserve"> pode ser formado caso a perda de diversidade ocasionada em níveis muito elevados de distúrbio não seja compensada pela entrada de variação dada pela mutação</w:t>
      </w:r>
      <w:r w:rsidR="00A10482">
        <w:rPr>
          <w:rFonts w:asciiTheme="majorHAnsi" w:hAnsiTheme="majorHAnsi"/>
          <w:color w:val="000000" w:themeColor="text1"/>
        </w:rPr>
        <w:t xml:space="preserve"> (como proposto no parágrafo anterior)</w:t>
      </w:r>
      <w:r w:rsidR="00293468">
        <w:rPr>
          <w:rFonts w:asciiTheme="majorHAnsi" w:hAnsiTheme="majorHAnsi"/>
          <w:color w:val="000000" w:themeColor="text1"/>
        </w:rPr>
        <w:t xml:space="preserve">, </w:t>
      </w:r>
      <w:r w:rsidR="003208CC">
        <w:rPr>
          <w:rFonts w:asciiTheme="majorHAnsi" w:hAnsiTheme="majorHAnsi"/>
          <w:color w:val="000000" w:themeColor="text1"/>
        </w:rPr>
        <w:t>mas consiga ser superada em níveis intermediários de distúrbio.</w:t>
      </w:r>
    </w:p>
    <w:p w14:paraId="393023B0" w14:textId="2A11D398" w:rsidR="00085C73" w:rsidRPr="00980F59" w:rsidRDefault="00085C73" w:rsidP="00085C73">
      <w:pPr>
        <w:ind w:firstLine="720"/>
        <w:contextualSpacing/>
        <w:jc w:val="both"/>
        <w:rPr>
          <w:rFonts w:asciiTheme="majorHAnsi" w:hAnsiTheme="majorHAnsi"/>
          <w:color w:val="808080" w:themeColor="background1" w:themeShade="80"/>
        </w:rPr>
      </w:pPr>
      <w:r w:rsidRPr="00980F59">
        <w:rPr>
          <w:rFonts w:asciiTheme="majorHAnsi" w:hAnsiTheme="majorHAnsi"/>
          <w:color w:val="000000" w:themeColor="text1"/>
        </w:rPr>
        <w:t xml:space="preserve">No cenário multiespecífico em que não há entrada de novas estratégias de vida nas populações, o principal processo determinístico que ocorreu na mudança de frequência de estratégias de vida a partir da pressão exercida pelo distúrbio foi o de exclusão competitiva. Como predito por diversas teorias de Ecologia de Comunidades, espécies com estratégias de vida de maior </w:t>
      </w:r>
      <w:r w:rsidRPr="006B453C">
        <w:rPr>
          <w:rFonts w:asciiTheme="majorHAnsi" w:hAnsiTheme="majorHAnsi"/>
          <w:color w:val="000000" w:themeColor="text1"/>
        </w:rPr>
        <w:t xml:space="preserve">longevidade prevaleceram quando a mortalidade foi baixa, enquanto espécies com estratégias de maior fecundidade predominaram no contexto de alta mortalidade </w:t>
      </w:r>
      <w:r w:rsidR="00692FA1" w:rsidRPr="006B453C">
        <w:rPr>
          <w:rFonts w:asciiTheme="majorHAnsi" w:hAnsiTheme="majorHAnsi"/>
          <w:color w:val="000000" w:themeColor="text1"/>
        </w:rPr>
        <w:fldChar w:fldCharType="begin" w:fldLock="1"/>
      </w:r>
      <w:r w:rsidR="00033943" w:rsidRPr="006B453C">
        <w:rPr>
          <w:rFonts w:asciiTheme="majorHAnsi" w:hAnsiTheme="majorHAnsi"/>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"id" : "ITEM-2", "itemData" : { "author" : [ { "dropping-particle" : "", "family" : "Pianka", "given" : "Eric R.", "non-dropping-particle" : "", "parse-names" : false, "suffix" : "" } ], "container-title" : "The American Naturalist", "id" : "ITEM-2", "issue" : "940", "issued" : { "date-parts" : [ [ "1970" ] ] }, "page" : "592-597", "title" : "On r- and K-Selection", "type" : "article-journal", "volume" : "104" }, "uris" : [ "http://www.mendeley.com/documents/?uuid=0cedc031-64fd-48e8-9895-a374986736bd" ] }, { "id" : "ITEM-3", "itemData" : { "author" : [ { "dropping-particle" : "", "family" : "Connell", "given" : "Joseph H", "non-dropping-particle" : "", "parse-names" : false, "suffix" : "" } ], "container-title" : "Science", "id" : "ITEM-3",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"ITEM-4", "itemData" : { "author" : [ { "dropping-particle" : "", "family" : "Gadgil", "given" : "Madhav", "non-dropping-particle" : "", "parse-names" : false, "suffix" : "" }, { "dropping-particle" : "", "family" : "Bossert", "given" : "William H.", "non-dropping-particle" : "", "parse-names" : false, "suffix" : "" } ], "container-title" : "The American Naturalist", "id" : "ITEM-4", "issue" : "935", "issued" : { "date-parts" : [ [ "1970" ] ] }, "page" : "1-24", "title" : "Life Historical Consequences of Natural Selection", "type" : "article-journal", "volume" : "104" }, "uris" : [ "http://www.mendeley.com/documents/?uuid=ed31bfec-568d-4d68-8506-eb03947056f3" ] }, { "id" : "ITEM-5", "itemData" : { "author" : [ { "dropping-particle" : "", "family" : "Schaffer", "given" : "William", "non-dropping-particle" : "", "parse-names" : false, "suffix" : "" } ], "container-title" : "The American Naturalist", "id" : "ITEM-5", "issue" : "964", "issued" : { "date-parts" : [ [ "1974" ] ] }, "page" : "783-790", "title" : "Optimal Reproductive Effort in Fluctuating Environments", "type" : "article-journal", "volume" : "108" }, "uris" : [ "http://www.mendeley.com/documents/?uuid=d95c4bfa-3de1-47eb-9638-51d896c26739" ] }, { "id" : "ITEM-6", "itemData" : { "author" : [ { "dropping-particle" : "", "family" : "Michod", "given" : "Richard E.", "non-dropping-particle" : "", "parse-names" : false, "suffix" : "" } ], "container-title" : "The American Naturalist", "id" : "ITEM-6", "issue" : "4", "issued" : { "date-parts" : [ [ "1979" ] ] }, "page" : "229-246", "title" : "Evolution of Life Histories in Response to Age-Specific Mortality Factors", "type" : "article-journal", "volume" : "113" }, "uris" : [ "http://www.mendeley.com/documents/?uuid=ff316a66-1daa-4e7f-9079-5a55555e0591" ] }, { "id" : "ITEM-7", "itemData" : { "author" : [ { "dropping-particle" : "", "family" : "Law", "given" : "Richard", "non-dropping-particle" : "", "parse-names" : false, "suffix" : "" } ], "container-title" : "The American Naturalist", "id" : "ITEM-7", "issue" : "3", "issued" : { "date-parts" : [ [ "1979" ] ] }, "page" : "399-417", "title" : "Optimal Life Histories Under Age-Specific Predation", "type" : "article-journal", "volume" : "114" }, "uris" : [ "http://www.mendeley.com/documents/?uuid=5720263a-b86b-4de4-ae66-fce6404f8c45" ] }, { "id" : "ITEM-8",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"ITEM-8", "issue" : "2", "issued" : { "date-parts" : [ [ "1995" ] ] }, "page" : "337-350", "title" : "The evolutionarily stable phenotype distribution in a random environment", "type" : "article-journal", "volume" : "49" }, "uris" : [ "http://www.mendeley.com/documents/?uuid=d4af32ce-f974-469c-9db4-bfa931e2df7d" ] }, { "id" : "ITEM-9", "itemData" : { "author" : [ { "dropping-particle" : "", "family" : "Benton", "given" : "T G", "non-dropping-particle" : "", "parse-names" : false, "suffix" : "" }, { "dropping-particle" : "", "family" : "Grant", "given" : "A", "non-dropping-particle" : "", "parse-names" : false, "suffix" : "" } ], "id" : "ITEM-9",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Connell, 1978; Gadgil &amp; Bossert, 1970; Law, 1979; Macarthur &amp; Levins, 1967; Michod, 1979; Pianka, 1970; Sasaki &amp; Ellner, 1995; Schaffer, 1974)", "manualFormatting" : "(Benton &amp; Grant, 1999; Charlesworth, 1980; Connell, 1978; Gadgil &amp; Bossert, 1970; Law, 1979; Macarthur &amp; Levins, 1967; Michod, 1979; Pianka, 1970; Sasaki &amp; Ellner, 1995; Schaffer, 1974)", "plainTextFormattedCitation" : "(Benton &amp; Grant, 1999; Connell, 1978; Gadgil &amp; Bossert, 1970; Law, 1979; Macarthur &amp; Levins, 1967; Michod, 1979; Pianka, 1970; Sasaki &amp; Ellner, 1995; Schaffer, 1974)", "previouslyFormattedCitation" : "(Benton &amp; Grant, 1999; Connell, 1978; Gadgil &amp; Bossert, 1970; Law, 1979; Macarthur &amp; Levins, 1967; Michod, 1979; Pianka, 1970; Sasaki &amp; Ellner, 1995; Schaffer, 1974)" }, "properties" : { "noteIndex" : 0 }, "schema" : "https://github.com/citation-style-language/schema/raw/master/csl-citation.json" }</w:instrText>
      </w:r>
      <w:r w:rsidR="00692FA1" w:rsidRPr="006B453C">
        <w:rPr>
          <w:rFonts w:asciiTheme="majorHAnsi" w:hAnsiTheme="majorHAnsi"/>
          <w:color w:val="000000" w:themeColor="text1"/>
        </w:rPr>
        <w:fldChar w:fldCharType="separate"/>
      </w:r>
      <w:r w:rsidR="00B36898" w:rsidRPr="006B453C">
        <w:rPr>
          <w:rFonts w:asciiTheme="majorHAnsi" w:hAnsiTheme="majorHAnsi"/>
          <w:noProof/>
          <w:color w:val="000000" w:themeColor="text1"/>
        </w:rPr>
        <w:t xml:space="preserve">(Benton &amp; Grant, 1999; </w:t>
      </w:r>
      <w:r w:rsidR="006D5BC4" w:rsidRPr="006B453C">
        <w:rPr>
          <w:rFonts w:asciiTheme="majorHAnsi" w:hAnsiTheme="majorHAnsi"/>
          <w:noProof/>
          <w:color w:val="000000" w:themeColor="text1"/>
        </w:rPr>
        <w:t xml:space="preserve">Charlesworth, 1980; </w:t>
      </w:r>
      <w:r w:rsidR="00B36898" w:rsidRPr="006B453C">
        <w:rPr>
          <w:rFonts w:asciiTheme="majorHAnsi" w:hAnsiTheme="majorHAnsi"/>
          <w:noProof/>
          <w:color w:val="000000" w:themeColor="text1"/>
        </w:rPr>
        <w:t>Connell, 1978; Gadgil &amp; Bossert, 1970; Law, 1979; Macarthur &amp; Levins, 1967; Michod, 1979; Pianka, 1970; Sasaki &amp; Ellner, 1995; Schaffer, 1974)</w:t>
      </w:r>
      <w:r w:rsidR="00692FA1" w:rsidRPr="006B453C">
        <w:rPr>
          <w:rFonts w:asciiTheme="majorHAnsi" w:hAnsiTheme="majorHAnsi"/>
          <w:color w:val="000000" w:themeColor="text1"/>
        </w:rPr>
        <w:fldChar w:fldCharType="end"/>
      </w:r>
      <w:r w:rsidRPr="00980F59">
        <w:rPr>
          <w:rFonts w:asciiTheme="majorHAnsi" w:hAnsiTheme="majorHAnsi"/>
          <w:color w:val="000000" w:themeColor="text1"/>
        </w:rPr>
        <w:t xml:space="preserve">. Análogo ao que ocorre </w:t>
      </w:r>
      <w:r w:rsidR="00720B49">
        <w:rPr>
          <w:rFonts w:asciiTheme="majorHAnsi" w:hAnsiTheme="majorHAnsi"/>
          <w:color w:val="000000" w:themeColor="text1"/>
        </w:rPr>
        <w:t>nas simulações com uma</w:t>
      </w:r>
      <w:r w:rsidRPr="00980F59">
        <w:rPr>
          <w:rFonts w:asciiTheme="majorHAnsi" w:hAnsiTheme="majorHAnsi"/>
          <w:color w:val="000000" w:themeColor="text1"/>
        </w:rPr>
        <w:t xml:space="preserve"> população, a elevada mortalidade torna o recurso disponível para novos indivíduos e, dessa forma, aqueles que produzem grande quantidade de filhotes por ciclo reprodutivo têm </w:t>
      </w:r>
      <w:r w:rsidR="00F80E3C">
        <w:rPr>
          <w:rFonts w:asciiTheme="majorHAnsi" w:hAnsiTheme="majorHAnsi"/>
          <w:color w:val="000000" w:themeColor="text1"/>
        </w:rPr>
        <w:t>maior chance de deixar descendentes na comunidade adulta,</w:t>
      </w:r>
      <w:r w:rsidRPr="00980F59">
        <w:rPr>
          <w:rFonts w:asciiTheme="majorHAnsi" w:hAnsiTheme="majorHAnsi"/>
          <w:color w:val="000000" w:themeColor="text1"/>
        </w:rPr>
        <w:t xml:space="preserve"> </w:t>
      </w:r>
      <w:r w:rsidR="00F80E3C">
        <w:rPr>
          <w:rFonts w:asciiTheme="majorHAnsi" w:hAnsiTheme="majorHAnsi"/>
          <w:color w:val="000000" w:themeColor="text1"/>
        </w:rPr>
        <w:t>excluindo</w:t>
      </w:r>
      <w:r w:rsidRPr="00980F59">
        <w:rPr>
          <w:rFonts w:asciiTheme="majorHAnsi" w:hAnsiTheme="majorHAnsi"/>
          <w:color w:val="000000" w:themeColor="text1"/>
        </w:rPr>
        <w:t xml:space="preserve"> indivíduos de espécies que investem proporcionalmente mais </w:t>
      </w:r>
      <w:r w:rsidRPr="00980F59">
        <w:rPr>
          <w:rFonts w:asciiTheme="majorHAnsi" w:hAnsiTheme="majorHAnsi"/>
          <w:color w:val="000000" w:themeColor="text1"/>
        </w:rPr>
        <w:lastRenderedPageBreak/>
        <w:t>em longevidade</w:t>
      </w:r>
      <w:r w:rsidRPr="00F16F73">
        <w:rPr>
          <w:rStyle w:val="FootnoteReference"/>
        </w:rPr>
        <w:footnoteReference w:id="8"/>
      </w:r>
      <w:r w:rsidRPr="00980F59">
        <w:rPr>
          <w:rFonts w:asciiTheme="majorHAnsi" w:hAnsiTheme="majorHAnsi"/>
          <w:color w:val="000000" w:themeColor="text1"/>
        </w:rPr>
        <w:t>. Outro processo que pode levar à extinção de linhagens é a deriva ecológica, caracterizada pela mudança aleatória na abundância relativa das espécies</w:t>
      </w:r>
      <w:r w:rsidR="004D3CED" w:rsidRPr="00980F59">
        <w:rPr>
          <w:rFonts w:asciiTheme="majorHAnsi" w:hAnsiTheme="majorHAnsi"/>
          <w:color w:val="000000" w:themeColor="text1"/>
        </w:rPr>
        <w:t xml:space="preserve"> </w:t>
      </w:r>
      <w:r w:rsidR="004D3CED" w:rsidRPr="00980F59">
        <w:rPr>
          <w:rFonts w:asciiTheme="majorHAnsi" w:hAnsiTheme="majorHAnsi"/>
          <w:color w:val="000000" w:themeColor="text1"/>
        </w:rPr>
        <w:fldChar w:fldCharType="begin" w:fldLock="1"/>
      </w:r>
      <w:r w:rsidR="00453360" w:rsidRPr="00980F59">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sidR="004D3CED" w:rsidRPr="00980F59">
        <w:rPr>
          <w:rFonts w:asciiTheme="majorHAnsi" w:hAnsiTheme="majorHAnsi"/>
          <w:color w:val="000000" w:themeColor="text1"/>
        </w:rPr>
        <w:fldChar w:fldCharType="separate"/>
      </w:r>
      <w:r w:rsidR="004D3CED" w:rsidRPr="00980F59">
        <w:rPr>
          <w:rFonts w:asciiTheme="majorHAnsi" w:hAnsiTheme="majorHAnsi"/>
          <w:noProof/>
          <w:color w:val="000000" w:themeColor="text1"/>
        </w:rPr>
        <w:t>(Hubbell, 2001)</w:t>
      </w:r>
      <w:r w:rsidR="004D3CED"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que ocorre em função da estocasticidade presente nos eventos de morte e nascimento dos indivíduos. Da mesma forma que para a deriva genética no cenário anterior, houve pouca variação entre as comunidades em relação à estratégia de vida predominante em todo o gradiente de distúrbio, o que indica pouco papel do acaso na distribuição de estratégias das comunidades. É possível, todavia, que a deriva</w:t>
      </w:r>
      <w:r w:rsidR="002F3E0D">
        <w:rPr>
          <w:rFonts w:asciiTheme="majorHAnsi" w:hAnsiTheme="majorHAnsi"/>
          <w:color w:val="000000" w:themeColor="text1"/>
        </w:rPr>
        <w:t xml:space="preserve"> ecológica</w:t>
      </w:r>
      <w:r w:rsidRPr="00980F59">
        <w:rPr>
          <w:rFonts w:asciiTheme="majorHAnsi" w:hAnsiTheme="majorHAnsi"/>
          <w:color w:val="000000" w:themeColor="text1"/>
        </w:rPr>
        <w:t xml:space="preserve">, que tem maior importância quanto menor for o tamanho da população, tenha atuado de forma sinérgica à exclusão competitiva na redução de populações de menor aptidão. </w:t>
      </w:r>
    </w:p>
    <w:p w14:paraId="06D5E47F" w14:textId="049B0733" w:rsidR="00085C73" w:rsidRPr="00980F59" w:rsidRDefault="00085C73" w:rsidP="00085C73">
      <w:pPr>
        <w:ind w:firstLine="720"/>
        <w:contextualSpacing/>
        <w:jc w:val="both"/>
        <w:rPr>
          <w:rFonts w:asciiTheme="majorHAnsi" w:hAnsiTheme="majorHAnsi"/>
          <w:color w:val="000000" w:themeColor="text1"/>
        </w:rPr>
      </w:pPr>
      <w:r w:rsidRPr="00433FAC">
        <w:rPr>
          <w:rFonts w:asciiTheme="majorHAnsi" w:hAnsiTheme="majorHAnsi"/>
          <w:color w:val="000000" w:themeColor="text1"/>
          <w:highlight w:val="cyan"/>
        </w:rPr>
        <w:t>Diferentemente do que ocorreu</w:t>
      </w:r>
      <w:r w:rsidRPr="00980F59">
        <w:rPr>
          <w:rFonts w:asciiTheme="majorHAnsi" w:hAnsiTheme="majorHAnsi"/>
          <w:color w:val="000000" w:themeColor="text1"/>
        </w:rPr>
        <w:t xml:space="preserve"> no cenário de evolução da estratégia em apenas uma população, um pequeno aumento na taxa de distúrbio foi suficiente para selecionar indivíduos do extremo da estratégia de maior investimento em fecundidade. Isso provavelmente ocorreu porque as estratégias de vida extintas com os eventos de distúrbio não tiveram possibilidade de reaparecer na comunidade, dado que não houve mutação</w:t>
      </w:r>
      <w:r w:rsidR="00F80E3C">
        <w:rPr>
          <w:rFonts w:asciiTheme="majorHAnsi" w:hAnsiTheme="majorHAnsi"/>
          <w:color w:val="000000" w:themeColor="text1"/>
        </w:rPr>
        <w:t xml:space="preserve"> </w:t>
      </w:r>
      <w:r w:rsidR="00F80E3C">
        <w:rPr>
          <w:rFonts w:asciiTheme="majorHAnsi" w:hAnsiTheme="majorHAnsi"/>
          <w:color w:val="000000" w:themeColor="text1"/>
        </w:rPr>
        <w:fldChar w:fldCharType="begin" w:fldLock="1"/>
      </w:r>
      <w:r w:rsidR="00F80E3C">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 "properties" : { "noteIndex" : 0 }, "schema" : "https://github.com/citation-style-language/schema/raw/master/csl-citation.json" }</w:instrText>
      </w:r>
      <w:r w:rsidR="00F80E3C">
        <w:rPr>
          <w:rFonts w:asciiTheme="majorHAnsi" w:hAnsiTheme="majorHAnsi"/>
          <w:color w:val="000000" w:themeColor="text1"/>
        </w:rPr>
        <w:fldChar w:fldCharType="separate"/>
      </w:r>
      <w:r w:rsidR="00F80E3C" w:rsidRPr="00F80E3C">
        <w:rPr>
          <w:rFonts w:asciiTheme="majorHAnsi" w:hAnsiTheme="majorHAnsi"/>
          <w:noProof/>
          <w:color w:val="000000" w:themeColor="text1"/>
        </w:rPr>
        <w:t>(Bürger &amp; Gimelfarb, 2002)</w:t>
      </w:r>
      <w:r w:rsidR="00F80E3C">
        <w:rPr>
          <w:rFonts w:asciiTheme="majorHAnsi" w:hAnsiTheme="majorHAnsi"/>
          <w:color w:val="000000" w:themeColor="text1"/>
        </w:rPr>
        <w:fldChar w:fldCharType="end"/>
      </w:r>
      <w:r w:rsidRPr="00980F59">
        <w:rPr>
          <w:rFonts w:asciiTheme="majorHAnsi" w:hAnsiTheme="majorHAnsi"/>
          <w:color w:val="000000" w:themeColor="text1"/>
        </w:rPr>
        <w:t>. Sem entrada constante de novas variantes, alguns poucos eventos de distúrbio podem ter sido suficientes para extinguir</w:t>
      </w:r>
      <w:r w:rsidR="007626E3">
        <w:rPr>
          <w:rFonts w:asciiTheme="majorHAnsi" w:hAnsiTheme="majorHAnsi"/>
          <w:color w:val="000000" w:themeColor="text1"/>
        </w:rPr>
        <w:t xml:space="preserve"> definitivamente</w:t>
      </w:r>
      <w:r w:rsidR="006C6574">
        <w:rPr>
          <w:rFonts w:asciiTheme="majorHAnsi" w:hAnsiTheme="majorHAnsi"/>
          <w:color w:val="000000" w:themeColor="text1"/>
        </w:rPr>
        <w:t xml:space="preserve"> estratégias menos fecundas mesmo em</w:t>
      </w:r>
      <w:r w:rsidRPr="00980F59">
        <w:rPr>
          <w:rFonts w:asciiTheme="majorHAnsi" w:hAnsiTheme="majorHAnsi"/>
          <w:color w:val="000000" w:themeColor="text1"/>
        </w:rPr>
        <w:t xml:space="preserve"> comunidades sujeitas a regimes de distúrbio fraco</w:t>
      </w:r>
      <w:r w:rsidR="00870C7A">
        <w:rPr>
          <w:rFonts w:asciiTheme="majorHAnsi" w:hAnsiTheme="majorHAnsi"/>
          <w:color w:val="000000" w:themeColor="text1"/>
        </w:rPr>
        <w:t>, sendo mantidas apenas as que produzem o máximo de propágulos por ciclo reprodutivo</w:t>
      </w:r>
      <w:r w:rsidRPr="00F16F73">
        <w:rPr>
          <w:rStyle w:val="FootnoteReference"/>
        </w:rPr>
        <w:footnoteReference w:id="9"/>
      </w:r>
      <w:r w:rsidRPr="00980F59">
        <w:rPr>
          <w:rFonts w:asciiTheme="majorHAnsi" w:hAnsiTheme="majorHAnsi"/>
          <w:color w:val="000000" w:themeColor="text1"/>
        </w:rPr>
        <w:t xml:space="preserve">. </w:t>
      </w:r>
      <w:r w:rsidR="00B765B5">
        <w:rPr>
          <w:rFonts w:asciiTheme="majorHAnsi" w:hAnsiTheme="majorHAnsi"/>
          <w:color w:val="000000" w:themeColor="text1"/>
        </w:rPr>
        <w:t>Em paralelo</w:t>
      </w:r>
      <w:r w:rsidR="00743F8C">
        <w:rPr>
          <w:rFonts w:asciiTheme="majorHAnsi" w:hAnsiTheme="majorHAnsi"/>
          <w:color w:val="000000" w:themeColor="text1"/>
        </w:rPr>
        <w:t xml:space="preserve">, </w:t>
      </w:r>
      <w:r w:rsidR="00870C7A">
        <w:rPr>
          <w:rFonts w:asciiTheme="majorHAnsi" w:hAnsiTheme="majorHAnsi"/>
          <w:color w:val="000000" w:themeColor="text1"/>
        </w:rPr>
        <w:t>a probabilidade de</w:t>
      </w:r>
      <w:r w:rsidR="00EB24F3">
        <w:rPr>
          <w:rFonts w:asciiTheme="majorHAnsi" w:hAnsiTheme="majorHAnsi"/>
          <w:color w:val="000000" w:themeColor="text1"/>
        </w:rPr>
        <w:t xml:space="preserve"> um dado </w:t>
      </w:r>
      <w:r w:rsidR="00EB24F3">
        <w:rPr>
          <w:rFonts w:asciiTheme="majorHAnsi" w:hAnsiTheme="majorHAnsi"/>
          <w:color w:val="000000" w:themeColor="text1"/>
        </w:rPr>
        <w:lastRenderedPageBreak/>
        <w:t xml:space="preserve">grupo de indivíduos, qualquer que seja </w:t>
      </w:r>
      <w:r w:rsidR="00582AAF">
        <w:rPr>
          <w:rFonts w:asciiTheme="majorHAnsi" w:hAnsiTheme="majorHAnsi"/>
          <w:color w:val="000000" w:themeColor="text1"/>
        </w:rPr>
        <w:t xml:space="preserve">ele </w:t>
      </w:r>
      <w:r w:rsidR="00EB24F3">
        <w:rPr>
          <w:rFonts w:asciiTheme="majorHAnsi" w:hAnsiTheme="majorHAnsi"/>
          <w:color w:val="000000" w:themeColor="text1"/>
        </w:rPr>
        <w:t>(um grupo de indivíduos da mesma espécie ou com a mesma estratégia, por exemplo), ser extinto</w:t>
      </w:r>
      <w:r w:rsidR="003D4D87">
        <w:rPr>
          <w:rFonts w:asciiTheme="majorHAnsi" w:hAnsiTheme="majorHAnsi"/>
          <w:color w:val="000000" w:themeColor="text1"/>
        </w:rPr>
        <w:t xml:space="preserve"> da comunidade</w:t>
      </w:r>
      <w:r w:rsidR="00B765B5" w:rsidRPr="00B765B5">
        <w:rPr>
          <w:rFonts w:asciiTheme="majorHAnsi" w:hAnsiTheme="majorHAnsi"/>
          <w:color w:val="000000" w:themeColor="text1"/>
        </w:rPr>
        <w:t xml:space="preserve"> </w:t>
      </w:r>
      <w:r w:rsidR="00B765B5">
        <w:rPr>
          <w:rFonts w:asciiTheme="majorHAnsi" w:hAnsiTheme="majorHAnsi"/>
          <w:color w:val="000000" w:themeColor="text1"/>
        </w:rPr>
        <w:t xml:space="preserve">na ausência </w:t>
      </w:r>
      <w:r w:rsidR="00F60B0D">
        <w:rPr>
          <w:rFonts w:asciiTheme="majorHAnsi" w:hAnsiTheme="majorHAnsi"/>
          <w:color w:val="000000" w:themeColor="text1"/>
        </w:rPr>
        <w:t xml:space="preserve">total </w:t>
      </w:r>
      <w:r w:rsidR="00B765B5">
        <w:rPr>
          <w:rFonts w:asciiTheme="majorHAnsi" w:hAnsiTheme="majorHAnsi"/>
          <w:color w:val="000000" w:themeColor="text1"/>
        </w:rPr>
        <w:t>de distúrbio</w:t>
      </w:r>
      <w:r w:rsidR="003D4D87">
        <w:rPr>
          <w:rFonts w:asciiTheme="majorHAnsi" w:hAnsiTheme="majorHAnsi"/>
          <w:color w:val="000000" w:themeColor="text1"/>
        </w:rPr>
        <w:t xml:space="preserve"> é menor do que em uma condição em que o mesmo nú</w:t>
      </w:r>
      <w:r w:rsidR="008643E0">
        <w:rPr>
          <w:rFonts w:asciiTheme="majorHAnsi" w:hAnsiTheme="majorHAnsi"/>
          <w:color w:val="000000" w:themeColor="text1"/>
        </w:rPr>
        <w:t>mero de mortes (que são “naturais” quando não há distúrbio) ocorra de forma concentrada no tempo, como no caso do distúrbio.</w:t>
      </w:r>
      <w:r w:rsidR="00EB24F3">
        <w:rPr>
          <w:rFonts w:asciiTheme="majorHAnsi" w:hAnsiTheme="majorHAnsi"/>
          <w:color w:val="000000" w:themeColor="text1"/>
        </w:rPr>
        <w:t xml:space="preserve"> </w:t>
      </w:r>
      <w:r w:rsidR="00AB1DCE">
        <w:rPr>
          <w:rFonts w:asciiTheme="majorHAnsi" w:hAnsiTheme="majorHAnsi"/>
          <w:color w:val="000000" w:themeColor="text1"/>
        </w:rPr>
        <w:t xml:space="preserve">Como consequência, </w:t>
      </w:r>
      <w:r w:rsidR="004D2E30">
        <w:rPr>
          <w:rFonts w:asciiTheme="majorHAnsi" w:hAnsiTheme="majorHAnsi"/>
          <w:color w:val="000000" w:themeColor="text1"/>
        </w:rPr>
        <w:t>neste cenário,</w:t>
      </w:r>
      <w:r w:rsidR="006608D4">
        <w:rPr>
          <w:rFonts w:asciiTheme="majorHAnsi" w:hAnsiTheme="majorHAnsi"/>
          <w:color w:val="000000" w:themeColor="text1"/>
        </w:rPr>
        <w:t xml:space="preserve"> a diversidade de estratégias é maior na ausência de distú</w:t>
      </w:r>
      <w:r w:rsidR="00F60B0D">
        <w:rPr>
          <w:rFonts w:asciiTheme="majorHAnsi" w:hAnsiTheme="majorHAnsi"/>
          <w:color w:val="000000" w:themeColor="text1"/>
        </w:rPr>
        <w:t>rbio</w:t>
      </w:r>
      <w:r w:rsidR="006608D4">
        <w:rPr>
          <w:rFonts w:asciiTheme="majorHAnsi" w:hAnsiTheme="majorHAnsi"/>
          <w:color w:val="000000" w:themeColor="text1"/>
        </w:rPr>
        <w:t xml:space="preserve"> </w:t>
      </w:r>
      <w:r w:rsidR="00F60B0D">
        <w:rPr>
          <w:rFonts w:asciiTheme="majorHAnsi" w:hAnsiTheme="majorHAnsi"/>
          <w:color w:val="000000" w:themeColor="text1"/>
        </w:rPr>
        <w:t>(</w:t>
      </w:r>
      <w:r w:rsidR="006608D4">
        <w:rPr>
          <w:rFonts w:asciiTheme="majorHAnsi" w:hAnsiTheme="majorHAnsi"/>
          <w:color w:val="000000" w:themeColor="text1"/>
        </w:rPr>
        <w:t>ainda que neste extremo a estratégia de vida de maior longevidade seja favorecida</w:t>
      </w:r>
      <w:r w:rsidR="00F60B0D">
        <w:rPr>
          <w:rFonts w:asciiTheme="majorHAnsi" w:hAnsiTheme="majorHAnsi"/>
          <w:color w:val="000000" w:themeColor="text1"/>
        </w:rPr>
        <w:t>)</w:t>
      </w:r>
      <w:ins w:id="40" w:author="LUISA NOVARA MONCLAR GONÇALVES" w:date="2017-07-15T17:46:00Z">
        <w:r w:rsidR="005F7453">
          <w:rPr>
            <w:rStyle w:val="FootnoteReference"/>
            <w:rFonts w:asciiTheme="majorHAnsi" w:hAnsiTheme="majorHAnsi"/>
            <w:color w:val="000000" w:themeColor="text1"/>
          </w:rPr>
          <w:footnoteReference w:id="10"/>
        </w:r>
      </w:ins>
      <w:r w:rsidRPr="00980F59">
        <w:rPr>
          <w:rFonts w:asciiTheme="majorHAnsi" w:hAnsiTheme="majorHAnsi"/>
          <w:color w:val="000000" w:themeColor="text1"/>
        </w:rPr>
        <w:t>. Em outros estudos, resultados semelhantes foram observados, em que quanto menor a variação intraespecífica, relacionada à diversidade genética das populações, menor a capacidade das populações se recuperarem de distúrbios</w:t>
      </w:r>
      <w:r w:rsidR="00BF2EE3" w:rsidRPr="00980F59">
        <w:rPr>
          <w:rFonts w:asciiTheme="majorHAnsi" w:hAnsiTheme="majorHAnsi"/>
          <w:color w:val="000000" w:themeColor="text1"/>
        </w:rPr>
        <w:t xml:space="preserve"> </w:t>
      </w:r>
      <w:r w:rsidR="00BF2EE3" w:rsidRPr="00980F59">
        <w:rPr>
          <w:rFonts w:asciiTheme="majorHAnsi" w:hAnsiTheme="majorHAnsi"/>
          <w:color w:val="000000" w:themeColor="text1"/>
        </w:rPr>
        <w:fldChar w:fldCharType="begin" w:fldLock="1"/>
      </w:r>
      <w:r w:rsidR="009F4D84" w:rsidRPr="00980F59">
        <w:rPr>
          <w:rFonts w:asciiTheme="majorHAnsi" w:hAnsiTheme="majorHAnsi"/>
          <w:color w:val="000000" w:themeColor="text1"/>
        </w:rPr>
        <w:instrText>ADDIN CSL_CITATION { "citationItems" : [ { "id" : "ITEM-1", "itemData" : { "DOI" : "10.1111/j.1461-0248.2008.01179.x", "ISBN" : "1461-023X", "ISSN" : "1461023X", "PMID" : "18400018", "abstract" : "Understanding the ecological consequences of biodiversity is a fundamental challenge. Research on a key component of biodiversity, genetic diversity, has traditionally focused on its importance in evolutionary processes, but classical studies in evolutionary biology, agronomy and conservation biology indicate that genetic diversity might also have important ecological effects. Our review of the literature reveals significant effects of genetic diversity on ecological processes such as primary productivity, population recovery from disturbance, interspecific competition, community structure, and fluxes of energy and nutrients. Thus, genetic diversity can have important ecological consequences at the population, community and ecosystem levels, and in some cases the effects are comparable in magnitude to the effects of species diversity. However, it is not clear how widely these results apply in nature, as studies to date have been biased towards manipulations of plant clonal diversity, and little is known about the relative importance of genetic diversity vs. other factors that influence ecological processes of interest. Future studies should focus not only on documenting the presence of genetic diversity effects but also on identifying underlying mechanisms and predicting when such effects are likely to occur in nature.", "author" : [ { "dropping-particle" : "", "family" : "Hughes", "given" : "A. Randall", "non-dropping-particle" : "", "parse-names" : false, "suffix" : "" }, { "dropping-particle" : "", "family" : "Inouye", "given" : "Brian D.", "non-dropping-particle" : "", "parse-names" : false, "suffix" : "" }, { "dropping-particle" : "", "family" : "Johnson", "given" : "Marc T J", "non-dropping-particle" : "", "parse-names" : false, "suffix" : "" }, { "dropping-particle" : "", "family" : "Underwood", "given" : "Nora", "non-dropping-particle" : "", "parse-names" : false, "suffix" : "" }, { "dropping-particle" : "", "family" : "Vellend", "given" : "Mark", "non-dropping-particle" : "", "parse-names" : false, "suffix" : "" } ], "container-title" : "Ecology Letters", "id" : "ITEM-1", "issue" : "6", "issued" : { "date-parts" : [ [ "2008" ] ] }, "page" : "609-623", "title" : "Ecological consequences of genetic diversity", "type" : "article-journal", "volume" : "11" }, "uris" : [ "http://www.mendeley.com/documents/?uuid=7dfb9640-7421-4415-b792-cb8ecc39c0ec" ] } ], "mendeley" : { "formattedCitation" : "(Hughes, Inouye, Johnson, Underwood, &amp; Vellend, 2008)", "plainTextFormattedCitation" : "(Hughes, Inouye, Johnson, Underwood, &amp; Vellend, 2008)", "previouslyFormattedCitation" : "(Hughes, Inouye, Johnson, Underwood, &amp; Vellend, 2008)" }, "properties" : { "noteIndex" : 0 }, "schema" : "https://github.com/citation-style-language/schema/raw/master/csl-citation.json" }</w:instrText>
      </w:r>
      <w:r w:rsidR="00BF2EE3" w:rsidRPr="00980F59">
        <w:rPr>
          <w:rFonts w:asciiTheme="majorHAnsi" w:hAnsiTheme="majorHAnsi"/>
          <w:color w:val="000000" w:themeColor="text1"/>
        </w:rPr>
        <w:fldChar w:fldCharType="separate"/>
      </w:r>
      <w:r w:rsidR="00BF2EE3" w:rsidRPr="00980F59">
        <w:rPr>
          <w:rFonts w:asciiTheme="majorHAnsi" w:hAnsiTheme="majorHAnsi"/>
          <w:noProof/>
          <w:color w:val="000000" w:themeColor="text1"/>
        </w:rPr>
        <w:t>(Hughes, Inouye, Johnson, Underwood, &amp; Vellend, 2008)</w:t>
      </w:r>
      <w:r w:rsidR="00BF2EE3"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e, então, maior a perda de espécies da comunidade</w:t>
      </w:r>
      <w:r w:rsidR="00CF555D" w:rsidRPr="00980F59">
        <w:rPr>
          <w:rFonts w:asciiTheme="majorHAnsi" w:hAnsiTheme="majorHAnsi"/>
          <w:color w:val="000000" w:themeColor="text1"/>
        </w:rPr>
        <w:t xml:space="preserve"> </w:t>
      </w:r>
      <w:r w:rsidR="00BF2EE3" w:rsidRPr="00980F59">
        <w:rPr>
          <w:rFonts w:asciiTheme="majorHAnsi" w:hAnsiTheme="majorHAnsi"/>
          <w:color w:val="000000" w:themeColor="text1"/>
        </w:rPr>
        <w:fldChar w:fldCharType="begin" w:fldLock="1"/>
      </w:r>
      <w:r w:rsidR="00BF2EE3" w:rsidRPr="00980F59">
        <w:rPr>
          <w:rFonts w:asciiTheme="majorHAnsi" w:hAnsiTheme="majorHAnsi"/>
          <w:color w:val="000000" w:themeColor="text1"/>
        </w:rPr>
        <w:instrText>ADDIN CSL_CITATION { "citationItems" : [ { "id" : "ITEM-1", "itemData" : { "DOI" : "10.1111/j.1461-0248.2005.00775.x", "ISBN" : "1461-023X", "ISSN" : "1461023X", "PMID" : "648", "abstract" : "Species diversity and genetic diversity remain the nearly exclusive domains of community ecology and population genetics, respectively, despite repeated recognition in the literature over the past 30 years of close parallels between these two levels of diversity. Species diversity within communities and genetic diversity within populations are hypothesized to co-vary in space or time because of locality characteristics that influence the two levels of diversity via parallel processes, or because of direct effects of one level of diversity on the other via several different mechanisms. Here, we draw on a wide range of studies in ecology and evolution to examine the theoretical underpinnings of these hypotheses, review relevant empirical literature, and outline an agenda for future research. The plausibility of species diversity-genetic diversity relationships is supported by a variety of theoretical and empirical studies, and several recent studies provide direct, though preliminary support. Focusing on potential connections between species diversity and genetic diversity complements other approaches to synthesis at the ecology-evolution interface, and should contribute to conceptual unification of biodiversity research at the levels of genes and species.", "author" : [ { "dropping-particle" : "", "family" : "Vellend", "given" : "Mark", "non-dropping-particle" : "", "parse-names" : false, "suffix" : "" }, { "dropping-particle" : "", "family" : "Geber", "given" : "Monica A.", "non-dropping-particle" : "", "parse-names" : false, "suffix" : "" } ], "container-title" : "Ecology Letters", "id" : "ITEM-1", "issue" : "7", "issued" : { "date-parts" : [ [ "2005" ] ] }, "page" : "767-781", "title" : "Connections between species diversity and genetic diversity", "type" : "article-journal", "volume" : "8" }, "uris" : [ "http://www.mendeley.com/documents/?uuid=cc4b913d-fa3a-4611-8de7-fd0dab2b4fdf" ] } ], "mendeley" : { "formattedCitation" : "(Vellend &amp; Geber, 2005)", "plainTextFormattedCitation" : "(Vellend &amp; Geber, 2005)", "previouslyFormattedCitation" : "(Vellend &amp; Geber, 2005)" }, "properties" : { "noteIndex" : 0 }, "schema" : "https://github.com/citation-style-language/schema/raw/master/csl-citation.json" }</w:instrText>
      </w:r>
      <w:r w:rsidR="00BF2EE3" w:rsidRPr="00980F59">
        <w:rPr>
          <w:rFonts w:asciiTheme="majorHAnsi" w:hAnsiTheme="majorHAnsi"/>
          <w:color w:val="000000" w:themeColor="text1"/>
        </w:rPr>
        <w:fldChar w:fldCharType="separate"/>
      </w:r>
      <w:r w:rsidR="00BF2EE3" w:rsidRPr="00980F59">
        <w:rPr>
          <w:rFonts w:asciiTheme="majorHAnsi" w:hAnsiTheme="majorHAnsi"/>
          <w:noProof/>
          <w:color w:val="000000" w:themeColor="text1"/>
        </w:rPr>
        <w:t>(Vellend &amp; Geber, 2005)</w:t>
      </w:r>
      <w:r w:rsidR="00BF2EE3" w:rsidRPr="00980F59">
        <w:rPr>
          <w:rFonts w:asciiTheme="majorHAnsi" w:hAnsiTheme="majorHAnsi"/>
          <w:color w:val="000000" w:themeColor="text1"/>
        </w:rPr>
        <w:fldChar w:fldCharType="end"/>
      </w:r>
      <w:r w:rsidR="00BF2EE3" w:rsidRPr="00980F59">
        <w:rPr>
          <w:rFonts w:asciiTheme="majorHAnsi" w:hAnsiTheme="majorHAnsi"/>
          <w:color w:val="000000" w:themeColor="text1"/>
        </w:rPr>
        <w:t>.</w:t>
      </w:r>
    </w:p>
    <w:p w14:paraId="56AB802D" w14:textId="6E07D9FA"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Essa interpretação corrobora os </w:t>
      </w:r>
      <w:r w:rsidRPr="00BF55C3">
        <w:rPr>
          <w:rFonts w:asciiTheme="majorHAnsi" w:hAnsiTheme="majorHAnsi"/>
          <w:color w:val="000000" w:themeColor="text1"/>
        </w:rPr>
        <w:t xml:space="preserve">resultados obtidos por </w:t>
      </w:r>
      <w:commentRangeStart w:id="49"/>
      <w:r w:rsidR="00516DFC" w:rsidRPr="00BF55C3">
        <w:rPr>
          <w:rFonts w:asciiTheme="majorHAnsi" w:hAnsiTheme="majorHAnsi"/>
          <w:color w:val="000000" w:themeColor="text1"/>
        </w:rPr>
        <w:t>Mandai (em preparação</w:t>
      </w:r>
      <w:commentRangeEnd w:id="49"/>
      <w:r w:rsidR="007D60CC">
        <w:rPr>
          <w:rStyle w:val="CommentReference"/>
        </w:rPr>
        <w:commentReference w:id="49"/>
      </w:r>
      <w:r w:rsidRPr="00BF55C3">
        <w:rPr>
          <w:rFonts w:asciiTheme="majorHAnsi" w:hAnsiTheme="majorHAnsi"/>
          <w:color w:val="000000" w:themeColor="text1"/>
        </w:rPr>
        <w:t xml:space="preserve">) em simulações de comunidades com estocasticidade demográfica. No estudo, a diversidade de espécies caiu com o aumento da intensidade e da frequência de distúrbios em função da intensificação dos processos de exclusão competitiva e deriva ecológica </w:t>
      </w:r>
      <w:commentRangeStart w:id="50"/>
      <w:r w:rsidRPr="00BF55C3">
        <w:rPr>
          <w:rFonts w:asciiTheme="majorHAnsi" w:hAnsiTheme="majorHAnsi"/>
          <w:color w:val="000000" w:themeColor="text1"/>
        </w:rPr>
        <w:t>(</w:t>
      </w:r>
      <w:r w:rsidR="00516DFC" w:rsidRPr="00BF55C3">
        <w:rPr>
          <w:rFonts w:asciiTheme="majorHAnsi" w:hAnsiTheme="majorHAnsi"/>
          <w:color w:val="000000" w:themeColor="text1"/>
        </w:rPr>
        <w:t xml:space="preserve">Mandai, em </w:t>
      </w:r>
      <w:r w:rsidR="00516DFC" w:rsidRPr="00BF55C3">
        <w:rPr>
          <w:rFonts w:asciiTheme="majorHAnsi" w:hAnsiTheme="majorHAnsi"/>
          <w:color w:val="000000" w:themeColor="text1"/>
        </w:rPr>
        <w:lastRenderedPageBreak/>
        <w:t>preparação</w:t>
      </w:r>
      <w:r w:rsidRPr="00BF55C3">
        <w:rPr>
          <w:rFonts w:asciiTheme="majorHAnsi" w:hAnsiTheme="majorHAnsi"/>
          <w:color w:val="000000" w:themeColor="text1"/>
        </w:rPr>
        <w:t>)</w:t>
      </w:r>
      <w:commentRangeEnd w:id="50"/>
      <w:r w:rsidR="00B70141">
        <w:rPr>
          <w:rStyle w:val="CommentReference"/>
        </w:rPr>
        <w:commentReference w:id="50"/>
      </w:r>
      <w:r w:rsidRPr="00BF55C3">
        <w:rPr>
          <w:rFonts w:asciiTheme="majorHAnsi" w:hAnsiTheme="majorHAnsi"/>
          <w:color w:val="000000" w:themeColor="text1"/>
        </w:rPr>
        <w:t>. O distúrbio, ainda que possa retardar o processo de exclusão competitiva de espécies menos longevas por espécies com maior capacidade de sobrevivência</w:t>
      </w:r>
      <w:r w:rsidR="009F4D84" w:rsidRPr="00BF55C3">
        <w:rPr>
          <w:rFonts w:asciiTheme="majorHAnsi" w:hAnsiTheme="majorHAnsi"/>
          <w:color w:val="000000" w:themeColor="text1"/>
        </w:rPr>
        <w:t xml:space="preserve"> </w:t>
      </w:r>
      <w:r w:rsidR="009F4D84" w:rsidRPr="00BF55C3">
        <w:rPr>
          <w:rFonts w:asciiTheme="majorHAnsi" w:hAnsiTheme="majorHAnsi"/>
          <w:color w:val="000000" w:themeColor="text1"/>
        </w:rPr>
        <w:fldChar w:fldCharType="begin" w:fldLock="1"/>
      </w:r>
      <w:r w:rsidR="00C0372E" w:rsidRPr="00BF55C3">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9F4D84" w:rsidRPr="00BF55C3">
        <w:rPr>
          <w:rFonts w:asciiTheme="majorHAnsi" w:hAnsiTheme="majorHAnsi"/>
          <w:color w:val="000000" w:themeColor="text1"/>
        </w:rPr>
        <w:fldChar w:fldCharType="separate"/>
      </w:r>
      <w:r w:rsidR="009F4D84" w:rsidRPr="00BF55C3">
        <w:rPr>
          <w:rFonts w:asciiTheme="majorHAnsi" w:hAnsiTheme="majorHAnsi"/>
          <w:noProof/>
          <w:color w:val="000000" w:themeColor="text1"/>
        </w:rPr>
        <w:t>(Connell, 1978)</w:t>
      </w:r>
      <w:r w:rsidR="009F4D84" w:rsidRPr="00BF55C3">
        <w:rPr>
          <w:rFonts w:asciiTheme="majorHAnsi" w:hAnsiTheme="majorHAnsi"/>
          <w:color w:val="000000" w:themeColor="text1"/>
        </w:rPr>
        <w:fldChar w:fldCharType="end"/>
      </w:r>
      <w:r w:rsidR="009F4D84" w:rsidRPr="00BF55C3">
        <w:rPr>
          <w:rFonts w:asciiTheme="majorHAnsi" w:hAnsiTheme="majorHAnsi"/>
          <w:color w:val="000000" w:themeColor="text1"/>
        </w:rPr>
        <w:t xml:space="preserve">, </w:t>
      </w:r>
      <w:r w:rsidRPr="00BF55C3">
        <w:rPr>
          <w:rFonts w:asciiTheme="majorHAnsi" w:hAnsiTheme="majorHAnsi"/>
          <w:color w:val="000000" w:themeColor="text1"/>
        </w:rPr>
        <w:t>tende a reverter a direção do processo de exclusão, facilitando a exclusão das espécies mais longevas pelas mais fecundas</w:t>
      </w:r>
      <w:r w:rsidR="00C0372E" w:rsidRPr="00BF55C3">
        <w:rPr>
          <w:rFonts w:asciiTheme="majorHAnsi" w:hAnsiTheme="majorHAnsi"/>
          <w:color w:val="000000" w:themeColor="text1"/>
        </w:rPr>
        <w:t xml:space="preserve"> </w:t>
      </w:r>
      <w:r w:rsidR="00C0372E" w:rsidRPr="00BF55C3">
        <w:rPr>
          <w:rFonts w:asciiTheme="majorHAnsi" w:hAnsiTheme="majorHAnsi"/>
          <w:color w:val="000000" w:themeColor="text1"/>
        </w:rPr>
        <w:fldChar w:fldCharType="begin" w:fldLock="1"/>
      </w:r>
      <w:r w:rsidR="00CE775D" w:rsidRPr="00BF55C3">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C0372E" w:rsidRPr="00BF55C3">
        <w:rPr>
          <w:rFonts w:asciiTheme="majorHAnsi" w:hAnsiTheme="majorHAnsi"/>
          <w:color w:val="000000" w:themeColor="text1"/>
        </w:rPr>
        <w:fldChar w:fldCharType="separate"/>
      </w:r>
      <w:r w:rsidR="002746AC" w:rsidRPr="00BF55C3">
        <w:rPr>
          <w:rFonts w:asciiTheme="majorHAnsi" w:hAnsiTheme="majorHAnsi"/>
          <w:noProof/>
          <w:color w:val="000000" w:themeColor="text1"/>
        </w:rPr>
        <w:t>(Fox, 2013)</w:t>
      </w:r>
      <w:r w:rsidR="00C0372E" w:rsidRPr="00BF55C3">
        <w:rPr>
          <w:rFonts w:asciiTheme="majorHAnsi" w:hAnsiTheme="majorHAnsi"/>
          <w:color w:val="000000" w:themeColor="text1"/>
        </w:rPr>
        <w:fldChar w:fldCharType="end"/>
      </w:r>
      <w:r w:rsidRPr="00980F59">
        <w:rPr>
          <w:rFonts w:asciiTheme="majorHAnsi" w:hAnsiTheme="majorHAnsi"/>
          <w:color w:val="000000" w:themeColor="text1"/>
        </w:rPr>
        <w:t>. Diferentes combinações de intensidade e frequência de distúrbio apenas compõem um ambiente único no qual determinada estratégia é favorecida, tendendo, então, a excluir as demais</w:t>
      </w:r>
      <w:r w:rsidR="00E54C35" w:rsidRPr="00980F59">
        <w:rPr>
          <w:rFonts w:asciiTheme="majorHAnsi" w:hAnsiTheme="majorHAnsi"/>
          <w:color w:val="000000" w:themeColor="text1"/>
        </w:rPr>
        <w:t xml:space="preserve"> </w:t>
      </w:r>
      <w:r w:rsidR="00E54C35" w:rsidRPr="00980F59">
        <w:rPr>
          <w:rFonts w:asciiTheme="majorHAnsi" w:hAnsiTheme="majorHAnsi"/>
          <w:color w:val="000000" w:themeColor="text1"/>
        </w:rPr>
        <w:fldChar w:fldCharType="begin" w:fldLock="1"/>
      </w:r>
      <w:r w:rsidR="00CE775D" w:rsidRPr="00980F59">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E54C35" w:rsidRPr="00980F59">
        <w:rPr>
          <w:rFonts w:asciiTheme="majorHAnsi" w:hAnsiTheme="majorHAnsi"/>
          <w:color w:val="000000" w:themeColor="text1"/>
        </w:rPr>
        <w:fldChar w:fldCharType="separate"/>
      </w:r>
      <w:r w:rsidR="00E54C35" w:rsidRPr="00980F59">
        <w:rPr>
          <w:rFonts w:asciiTheme="majorHAnsi" w:hAnsiTheme="majorHAnsi"/>
          <w:noProof/>
          <w:color w:val="000000" w:themeColor="text1"/>
        </w:rPr>
        <w:t>(Fox, 2013)</w:t>
      </w:r>
      <w:r w:rsidR="00E54C35" w:rsidRPr="00980F59">
        <w:rPr>
          <w:rFonts w:asciiTheme="majorHAnsi" w:hAnsiTheme="majorHAnsi"/>
          <w:color w:val="000000" w:themeColor="text1"/>
        </w:rPr>
        <w:fldChar w:fldCharType="end"/>
      </w:r>
      <w:r w:rsidR="00E54C35" w:rsidRPr="00980F59">
        <w:rPr>
          <w:rFonts w:asciiTheme="majorHAnsi" w:hAnsiTheme="majorHAnsi"/>
          <w:color w:val="000000" w:themeColor="text1"/>
        </w:rPr>
        <w:t xml:space="preserve">. </w:t>
      </w:r>
      <w:commentRangeStart w:id="51"/>
      <w:r w:rsidRPr="00980F59">
        <w:rPr>
          <w:rFonts w:asciiTheme="majorHAnsi" w:hAnsiTheme="majorHAnsi"/>
          <w:color w:val="000000" w:themeColor="text1"/>
        </w:rPr>
        <w:t>Dessa forma, a não ser que outros mecanismos promotores da coexistência local estejam atuando</w:t>
      </w:r>
      <w:r w:rsidR="00CE775D" w:rsidRPr="00980F59">
        <w:rPr>
          <w:rFonts w:asciiTheme="majorHAnsi" w:hAnsiTheme="majorHAnsi"/>
          <w:color w:val="000000" w:themeColor="text1"/>
        </w:rPr>
        <w:t xml:space="preserve"> </w:t>
      </w:r>
      <w:r w:rsidR="00CE775D" w:rsidRPr="00980F59">
        <w:rPr>
          <w:rFonts w:asciiTheme="majorHAnsi" w:hAnsiTheme="majorHAnsi"/>
          <w:color w:val="000000" w:themeColor="text1"/>
        </w:rPr>
        <w:fldChar w:fldCharType="begin" w:fldLock="1"/>
      </w:r>
      <w:r w:rsidR="00F80E3C">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"(Chesson, 2000)" }, "properties" : { "noteIndex" : 0 }, "schema" : "https://github.com/citation-style-language/schema/raw/master/csl-citation.json" }</w:instrText>
      </w:r>
      <w:r w:rsidR="00CE775D" w:rsidRPr="00980F59">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CE775D"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ou que haja uma fonte externa de novas variantes, como a mutação</w:t>
      </w:r>
      <w:r w:rsidR="005401BD">
        <w:rPr>
          <w:rFonts w:asciiTheme="majorHAnsi" w:hAnsiTheme="majorHAnsi"/>
          <w:color w:val="000000" w:themeColor="text1"/>
        </w:rPr>
        <w:t xml:space="preserve"> </w:t>
      </w:r>
      <w:r w:rsidR="00553740">
        <w:rPr>
          <w:rFonts w:asciiTheme="majorHAnsi" w:hAnsiTheme="majorHAnsi"/>
          <w:color w:val="000000" w:themeColor="text1"/>
        </w:rPr>
        <w:fldChar w:fldCharType="begin" w:fldLock="1"/>
      </w:r>
      <w:r w:rsidR="004B3553">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553740">
        <w:rPr>
          <w:rFonts w:asciiTheme="majorHAnsi" w:hAnsiTheme="majorHAnsi"/>
          <w:color w:val="000000" w:themeColor="text1"/>
        </w:rPr>
        <w:fldChar w:fldCharType="separate"/>
      </w:r>
      <w:r w:rsidR="00553740" w:rsidRPr="00553740">
        <w:rPr>
          <w:rFonts w:asciiTheme="majorHAnsi" w:hAnsiTheme="majorHAnsi"/>
          <w:noProof/>
          <w:color w:val="000000" w:themeColor="text1"/>
        </w:rPr>
        <w:t>(Bürger &amp; Gimelfarb, 2002)</w:t>
      </w:r>
      <w:r w:rsidR="00553740">
        <w:rPr>
          <w:rFonts w:asciiTheme="majorHAnsi" w:hAnsiTheme="majorHAnsi"/>
          <w:color w:val="000000" w:themeColor="text1"/>
        </w:rPr>
        <w:fldChar w:fldCharType="end"/>
      </w:r>
      <w:r w:rsidRPr="00980F59">
        <w:rPr>
          <w:rFonts w:asciiTheme="majorHAnsi" w:hAnsiTheme="majorHAnsi"/>
          <w:color w:val="000000" w:themeColor="text1"/>
        </w:rPr>
        <w:t>, a ocorrência de distúrbios</w:t>
      </w:r>
      <w:r w:rsidR="0007543D">
        <w:rPr>
          <w:rFonts w:asciiTheme="majorHAnsi" w:hAnsiTheme="majorHAnsi"/>
          <w:color w:val="000000" w:themeColor="text1"/>
        </w:rPr>
        <w:t xml:space="preserve"> por si só</w:t>
      </w:r>
      <w:r w:rsidRPr="00980F59">
        <w:rPr>
          <w:rFonts w:asciiTheme="majorHAnsi" w:hAnsiTheme="majorHAnsi"/>
          <w:color w:val="000000" w:themeColor="text1"/>
        </w:rPr>
        <w:t xml:space="preserve"> tende a reduzir a diversidade de comunidades.</w:t>
      </w:r>
      <w:commentRangeEnd w:id="51"/>
      <w:r w:rsidR="00CB319F">
        <w:rPr>
          <w:rStyle w:val="CommentReference"/>
        </w:rPr>
        <w:commentReference w:id="51"/>
      </w:r>
    </w:p>
    <w:p w14:paraId="0C61265A" w14:textId="77221E90" w:rsidR="00085C73" w:rsidRPr="00980F59" w:rsidRDefault="00085C73" w:rsidP="000240A7">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Por fim, no cenário que agrega elementos dos dois anteriores, compondo comunidades com diversas espécies em que há entrada de novas variantes de estratégia de vida por meio de mutação, a estratégia predominante passou a ser de maior investimento relativo em fecundidade com o aumento da força do distúrbio. Assim como no cenário em que há evolução de apenas uma população, a predominância se deu de forma progressiva com o aumento do distúrbio, menos acentuada do que no cenário </w:t>
      </w:r>
      <w:r w:rsidRPr="00A7189E">
        <w:rPr>
          <w:rFonts w:asciiTheme="majorHAnsi" w:hAnsiTheme="majorHAnsi"/>
          <w:color w:val="000000" w:themeColor="text1"/>
        </w:rPr>
        <w:t xml:space="preserve">ecológico. </w:t>
      </w:r>
      <w:commentRangeStart w:id="52"/>
      <w:r w:rsidRPr="00A7189E">
        <w:rPr>
          <w:rFonts w:asciiTheme="majorHAnsi" w:hAnsiTheme="majorHAnsi"/>
          <w:color w:val="000000" w:themeColor="text1"/>
        </w:rPr>
        <w:t>A diversidade de estratégia total também se comportou da mesma forma que no primeiro cenário. Como detalhado anteriormente, caso interpretássemos o padrão como uma relação monotônica crescente da diversidade em função do distúrbio, uma possível explicação seria o consequente aumento na amostragem do banco de propágulos, que é mais diverso que a comunidade local nos cenários com mutação. Ainda, podemos entender o padrão como uma relação não monotônica com pico em níveis intermediários de distúrbio, que poderia ocorrer em função da alternância entre diferentes tipos de ambiente em uma frequência que possibilite a adaptação de estratégias a cada um</w:t>
      </w:r>
      <w:r w:rsidR="00C227B0">
        <w:rPr>
          <w:rFonts w:asciiTheme="majorHAnsi" w:hAnsiTheme="majorHAnsi"/>
          <w:color w:val="000000" w:themeColor="text1"/>
        </w:rPr>
        <w:t>. Assim, é</w:t>
      </w:r>
      <w:r w:rsidR="00C31C94" w:rsidRPr="00A7189E">
        <w:rPr>
          <w:rFonts w:asciiTheme="majorHAnsi" w:hAnsiTheme="majorHAnsi"/>
          <w:color w:val="000000" w:themeColor="text1"/>
        </w:rPr>
        <w:t xml:space="preserve"> o balanço entre adaptação a diferentes condições ambientais ocasion</w:t>
      </w:r>
      <w:r w:rsidR="00A7189E" w:rsidRPr="00A7189E">
        <w:rPr>
          <w:rFonts w:asciiTheme="majorHAnsi" w:hAnsiTheme="majorHAnsi"/>
          <w:color w:val="000000" w:themeColor="text1"/>
        </w:rPr>
        <w:t>adas pela oscilação do distúrbio</w:t>
      </w:r>
      <w:r w:rsidR="00C31C94" w:rsidRPr="00A7189E">
        <w:rPr>
          <w:rFonts w:asciiTheme="majorHAnsi" w:hAnsiTheme="majorHAnsi"/>
          <w:color w:val="000000" w:themeColor="text1"/>
        </w:rPr>
        <w:t xml:space="preserve"> e a entrada de novas variantes de estr</w:t>
      </w:r>
      <w:r w:rsidR="00C227B0">
        <w:rPr>
          <w:rFonts w:asciiTheme="majorHAnsi" w:hAnsiTheme="majorHAnsi"/>
          <w:color w:val="000000" w:themeColor="text1"/>
        </w:rPr>
        <w:t>atégia por mutação que resulta</w:t>
      </w:r>
      <w:r w:rsidR="00C31C94" w:rsidRPr="00A7189E">
        <w:rPr>
          <w:rFonts w:asciiTheme="majorHAnsi" w:hAnsiTheme="majorHAnsi"/>
          <w:color w:val="000000" w:themeColor="text1"/>
        </w:rPr>
        <w:t xml:space="preserve"> no padrão de diversidade observado</w:t>
      </w:r>
      <w:commentRangeEnd w:id="52"/>
      <w:r w:rsidR="00802727">
        <w:rPr>
          <w:rStyle w:val="CommentReference"/>
        </w:rPr>
        <w:commentReference w:id="52"/>
      </w:r>
      <w:r w:rsidR="00C31C94" w:rsidRPr="00A7189E">
        <w:rPr>
          <w:rFonts w:asciiTheme="majorHAnsi" w:hAnsiTheme="majorHAnsi"/>
          <w:color w:val="000000" w:themeColor="text1"/>
        </w:rPr>
        <w:t xml:space="preserve">. </w:t>
      </w:r>
      <w:r w:rsidRPr="00A7189E">
        <w:rPr>
          <w:rFonts w:asciiTheme="majorHAnsi" w:hAnsiTheme="majorHAnsi"/>
          <w:color w:val="000000" w:themeColor="text1"/>
        </w:rPr>
        <w:t>A semelhança na variação da média e da diversidade total de estratégias entre cenários com mutação aponta para a importância deste processo nas dinâmicas populacional e d</w:t>
      </w:r>
      <w:r w:rsidRPr="00980F59">
        <w:rPr>
          <w:rFonts w:asciiTheme="majorHAnsi" w:hAnsiTheme="majorHAnsi"/>
          <w:color w:val="000000" w:themeColor="text1"/>
        </w:rPr>
        <w:t xml:space="preserve">e </w:t>
      </w:r>
      <w:r w:rsidRPr="00091F47">
        <w:rPr>
          <w:rFonts w:asciiTheme="majorHAnsi" w:hAnsiTheme="majorHAnsi"/>
          <w:color w:val="000000" w:themeColor="text1"/>
        </w:rPr>
        <w:t>comunidade. Ao contrário da exclusão competitiva e da adaptação, assim como da deriva, que resultam na retirada de indivíduos, a mutação ocasiona a entrada de variação no sistema (</w:t>
      </w:r>
      <w:r w:rsidR="00091F47" w:rsidRPr="00091F47">
        <w:rPr>
          <w:rFonts w:asciiTheme="majorHAnsi" w:hAnsiTheme="majorHAnsi"/>
          <w:color w:val="000000" w:themeColor="text1"/>
        </w:rPr>
        <w:t>Baer, 2014</w:t>
      </w:r>
      <w:r w:rsidRPr="00091F47">
        <w:rPr>
          <w:rFonts w:asciiTheme="majorHAnsi" w:hAnsiTheme="majorHAnsi"/>
          <w:color w:val="000000" w:themeColor="text1"/>
        </w:rPr>
        <w:t>). Dessa forma, ela permite haja uma contraposição à extinção de estratégias ocasionadas pelo distúrbio, alterando</w:t>
      </w:r>
      <w:r w:rsidRPr="00980F59">
        <w:rPr>
          <w:rFonts w:asciiTheme="majorHAnsi" w:hAnsiTheme="majorHAnsi"/>
          <w:color w:val="000000" w:themeColor="text1"/>
        </w:rPr>
        <w:t xml:space="preserve"> os padrões de diversidade encontrados. Além disso, a mutação permite que as populações respondam continuamente às pressões variadas que ocorrem ao longo de um mesmo regime de distúrbio, </w:t>
      </w:r>
      <w:r w:rsidRPr="00980F59">
        <w:rPr>
          <w:rFonts w:asciiTheme="majorHAnsi" w:hAnsiTheme="majorHAnsi"/>
          <w:color w:val="000000" w:themeColor="text1"/>
        </w:rPr>
        <w:lastRenderedPageBreak/>
        <w:t xml:space="preserve">fazendo com que cada porção do gradiente de estratégias de vida </w:t>
      </w:r>
      <w:r w:rsidR="00DD0151">
        <w:rPr>
          <w:rFonts w:asciiTheme="majorHAnsi" w:hAnsiTheme="majorHAnsi"/>
          <w:color w:val="000000" w:themeColor="text1"/>
        </w:rPr>
        <w:t>ocorra</w:t>
      </w:r>
      <w:r w:rsidRPr="00980F59">
        <w:rPr>
          <w:rFonts w:asciiTheme="majorHAnsi" w:hAnsiTheme="majorHAnsi"/>
          <w:color w:val="000000" w:themeColor="text1"/>
        </w:rPr>
        <w:t xml:space="preserve"> </w:t>
      </w:r>
      <w:r w:rsidR="00DD0151">
        <w:rPr>
          <w:rFonts w:asciiTheme="majorHAnsi" w:hAnsiTheme="majorHAnsi"/>
          <w:color w:val="000000" w:themeColor="text1"/>
        </w:rPr>
        <w:t xml:space="preserve">em um dado ambiente e evitando que </w:t>
      </w:r>
      <w:r w:rsidR="00D561CC">
        <w:rPr>
          <w:rFonts w:asciiTheme="majorHAnsi" w:hAnsiTheme="majorHAnsi"/>
          <w:color w:val="000000" w:themeColor="text1"/>
        </w:rPr>
        <w:t xml:space="preserve">apenas </w:t>
      </w:r>
      <w:r w:rsidR="00DD0151">
        <w:rPr>
          <w:rFonts w:asciiTheme="majorHAnsi" w:hAnsiTheme="majorHAnsi"/>
          <w:color w:val="000000" w:themeColor="text1"/>
        </w:rPr>
        <w:t xml:space="preserve">uma porção </w:t>
      </w:r>
      <w:r w:rsidR="00D561CC">
        <w:rPr>
          <w:rFonts w:asciiTheme="majorHAnsi" w:hAnsiTheme="majorHAnsi"/>
          <w:color w:val="000000" w:themeColor="text1"/>
        </w:rPr>
        <w:t xml:space="preserve">limitada </w:t>
      </w:r>
      <w:r w:rsidR="00DD0151">
        <w:rPr>
          <w:rFonts w:asciiTheme="majorHAnsi" w:hAnsiTheme="majorHAnsi"/>
          <w:color w:val="000000" w:themeColor="text1"/>
        </w:rPr>
        <w:t>do gradi</w:t>
      </w:r>
      <w:r w:rsidR="00EB467F">
        <w:rPr>
          <w:rFonts w:asciiTheme="majorHAnsi" w:hAnsiTheme="majorHAnsi"/>
          <w:color w:val="000000" w:themeColor="text1"/>
        </w:rPr>
        <w:t>ente de estratégias predomine sob</w:t>
      </w:r>
      <w:r w:rsidR="00DD0151">
        <w:rPr>
          <w:rFonts w:asciiTheme="majorHAnsi" w:hAnsiTheme="majorHAnsi"/>
          <w:color w:val="000000" w:themeColor="text1"/>
        </w:rPr>
        <w:t xml:space="preserve"> diversos regime</w:t>
      </w:r>
      <w:r w:rsidR="00D026EC">
        <w:rPr>
          <w:rFonts w:asciiTheme="majorHAnsi" w:hAnsiTheme="majorHAnsi"/>
          <w:color w:val="000000" w:themeColor="text1"/>
        </w:rPr>
        <w:t>s de distúrbio</w:t>
      </w:r>
      <w:r w:rsidRPr="00980F59">
        <w:rPr>
          <w:rFonts w:asciiTheme="majorHAnsi" w:hAnsiTheme="majorHAnsi"/>
          <w:color w:val="000000" w:themeColor="text1"/>
        </w:rPr>
        <w:t>.</w:t>
      </w:r>
    </w:p>
    <w:p w14:paraId="060902AC" w14:textId="6BEE26E9" w:rsidR="00085C73" w:rsidRPr="000240A7" w:rsidRDefault="00085C73" w:rsidP="000240A7">
      <w:pPr>
        <w:widowControl w:val="0"/>
        <w:autoSpaceDE w:val="0"/>
        <w:autoSpaceDN w:val="0"/>
        <w:adjustRightInd w:val="0"/>
        <w:spacing w:after="240"/>
        <w:ind w:firstLine="720"/>
        <w:contextualSpacing/>
        <w:jc w:val="both"/>
        <w:rPr>
          <w:rFonts w:asciiTheme="majorHAnsi" w:hAnsiTheme="majorHAnsi" w:cs="Times"/>
          <w:lang w:val="en-US"/>
        </w:rPr>
      </w:pPr>
      <w:r w:rsidRPr="00980F59">
        <w:rPr>
          <w:rFonts w:asciiTheme="majorHAnsi" w:hAnsiTheme="majorHAnsi"/>
          <w:color w:val="000000" w:themeColor="text1"/>
        </w:rPr>
        <w:t>Por fim, a heterogeneidade interespecífica de estratégias nas comunidades do cenário eco-evolutivo apresentou uma relação diferente daquela encontrada no cenário ecológico. O padrão encontrado em função do distúrbio foi de relação não monotônica com pico em níveis intermediários do distúrbio. Como descrito anteriormente, este padrão foi verificado em alguns estudos de evolução que relacionam a frequência de flutuações ambientais à evolução de especialistas e generalistas e à coexistência de diferentes tipos de especialistas dentro de populações</w:t>
      </w:r>
      <w:r w:rsidR="004B3553">
        <w:rPr>
          <w:rFonts w:asciiTheme="majorHAnsi" w:hAnsiTheme="majorHAnsi"/>
          <w:color w:val="000000" w:themeColor="text1"/>
        </w:rPr>
        <w:t xml:space="preserve"> </w:t>
      </w:r>
      <w:r w:rsidR="004B3553">
        <w:rPr>
          <w:rFonts w:asciiTheme="majorHAnsi" w:hAnsiTheme="majorHAnsi"/>
          <w:color w:val="000000" w:themeColor="text1"/>
        </w:rPr>
        <w:fldChar w:fldCharType="begin" w:fldLock="1"/>
      </w:r>
      <w:r w:rsidR="00282D2A">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"ITEM-4",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"ITEM-4",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Kassen, 2002; Nagylaki, 1975; Venail et al., 2011)", "plainTextFormattedCitation" : "(B\u00fcrger &amp; Gimelfarb, 2002; Kassen, 2002; Nagylaki, 1975; Venail et al., 2011)", "previouslyFormattedCitation" : "(B\u00fcrger &amp; Gimelfarb, 2002; Kassen, 2002; Nagylaki, 1975; Venail et al., 2011)" }, "properties" : { "noteIndex" : 0 }, "schema" : "https://github.com/citation-style-language/schema/raw/master/csl-citation.json" }</w:instrText>
      </w:r>
      <w:r w:rsidR="004B3553">
        <w:rPr>
          <w:rFonts w:asciiTheme="majorHAnsi" w:hAnsiTheme="majorHAnsi"/>
          <w:color w:val="000000" w:themeColor="text1"/>
        </w:rPr>
        <w:fldChar w:fldCharType="separate"/>
      </w:r>
      <w:r w:rsidR="004B3553" w:rsidRPr="004B3553">
        <w:rPr>
          <w:rFonts w:asciiTheme="majorHAnsi" w:hAnsiTheme="majorHAnsi"/>
          <w:noProof/>
          <w:color w:val="000000" w:themeColor="text1"/>
        </w:rPr>
        <w:t>(Bürger &amp; Gimelfarb, 2002; Kassen, 2002; Nagylaki, 1975; Venail et al., 2011)</w:t>
      </w:r>
      <w:r w:rsidR="004B3553">
        <w:rPr>
          <w:rFonts w:asciiTheme="majorHAnsi" w:hAnsiTheme="majorHAnsi"/>
          <w:color w:val="000000" w:themeColor="text1"/>
        </w:rPr>
        <w:fldChar w:fldCharType="end"/>
      </w:r>
      <w:r w:rsidR="004B3553">
        <w:rPr>
          <w:rFonts w:asciiTheme="majorHAnsi" w:hAnsiTheme="majorHAnsi"/>
          <w:color w:val="000000" w:themeColor="text1"/>
        </w:rPr>
        <w:t>.</w:t>
      </w:r>
      <w:r w:rsidRPr="00980F59">
        <w:rPr>
          <w:rFonts w:asciiTheme="majorHAnsi" w:hAnsiTheme="majorHAnsi"/>
          <w:color w:val="000000" w:themeColor="text1"/>
        </w:rPr>
        <w:t xml:space="preserve"> Na Ecologia, mecanismos não evolutivos que mantêm ou promovem a diversidade de espécies por meio da ocorrência de flutuações ambientais são intensivamente estudados </w:t>
      </w:r>
      <w:r w:rsidR="000240A7" w:rsidRPr="00161E9F">
        <w:rPr>
          <w:rFonts w:asciiTheme="majorHAnsi" w:hAnsiTheme="majorHAnsi" w:cs="Times"/>
          <w:lang w:val="en-US"/>
        </w:rPr>
        <w:t>(Abrams, 1984</w:t>
      </w:r>
      <w:r w:rsidR="000240A7" w:rsidRPr="000240A7">
        <w:rPr>
          <w:rFonts w:asciiTheme="majorHAnsi" w:hAnsiTheme="majorHAnsi" w:cs="Times"/>
          <w:lang w:val="en-US"/>
        </w:rPr>
        <w:t>; Adler, 1990; Armstrong &amp; McGehee, 1976; Armstrong &amp; McGehee, 1980; Brown, 1989 a; Brown, 1989 b; Chesson, 1993; Chesson, 1994; Chesson 1997; Ellner, 1986; Huisman &amp; Weissing, 1999; Levins, 1979; Leon &amp; Tumpson, 1975; Loreau, 1992; Smth, 1981; Tilman, 1982)</w:t>
      </w:r>
      <w:r w:rsidR="000240A7" w:rsidRPr="000240A7">
        <w:rPr>
          <w:rFonts w:asciiTheme="majorHAnsi" w:hAnsiTheme="majorHAnsi"/>
          <w:color w:val="000000" w:themeColor="text1"/>
        </w:rPr>
        <w:t>.</w:t>
      </w:r>
      <w:r w:rsidRPr="000240A7">
        <w:rPr>
          <w:rFonts w:asciiTheme="majorHAnsi" w:hAnsiTheme="majorHAnsi"/>
          <w:color w:val="000000" w:themeColor="text1"/>
        </w:rPr>
        <w:t xml:space="preserve"> A Teoria Moderna</w:t>
      </w:r>
      <w:r w:rsidR="00282D2A">
        <w:rPr>
          <w:rFonts w:asciiTheme="majorHAnsi" w:hAnsiTheme="majorHAnsi"/>
          <w:color w:val="000000" w:themeColor="text1"/>
        </w:rPr>
        <w:t xml:space="preserve"> </w:t>
      </w:r>
      <w:r w:rsidR="00282D2A">
        <w:rPr>
          <w:rFonts w:asciiTheme="majorHAnsi" w:hAnsiTheme="majorHAnsi"/>
          <w:color w:val="000000" w:themeColor="text1"/>
        </w:rPr>
        <w:fldChar w:fldCharType="begin" w:fldLock="1"/>
      </w:r>
      <w:r w:rsidR="00F80E3C">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et al., 2007; Peter Chesson, 2000)", "plainTextFormattedCitation" : "(Adler et al., 2007; Peter Chesson, 2000)", "previouslyFormattedCitation" : "(Adler, HilleRislambers, &amp; Levine, 2007; Chesson, 2000)" }, "properties" : { "noteIndex" : 0 }, "schema" : "https://github.com/citation-style-language/schema/raw/master/csl-citation.json" }</w:instrText>
      </w:r>
      <w:r w:rsidR="00282D2A">
        <w:rPr>
          <w:rFonts w:asciiTheme="majorHAnsi" w:hAnsiTheme="majorHAnsi"/>
          <w:color w:val="000000" w:themeColor="text1"/>
        </w:rPr>
        <w:fldChar w:fldCharType="separate"/>
      </w:r>
      <w:r w:rsidR="00F80E3C" w:rsidRPr="00F80E3C">
        <w:rPr>
          <w:rFonts w:asciiTheme="majorHAnsi" w:hAnsiTheme="majorHAnsi"/>
          <w:noProof/>
          <w:color w:val="000000" w:themeColor="text1"/>
        </w:rPr>
        <w:t>(Adler et al., 2007; Peter Chesson, 2000)</w:t>
      </w:r>
      <w:r w:rsidR="00282D2A">
        <w:rPr>
          <w:rFonts w:asciiTheme="majorHAnsi" w:hAnsiTheme="majorHAnsi"/>
          <w:color w:val="000000" w:themeColor="text1"/>
        </w:rPr>
        <w:fldChar w:fldCharType="end"/>
      </w:r>
      <w:r w:rsidRPr="00980F59">
        <w:rPr>
          <w:rFonts w:asciiTheme="majorHAnsi" w:hAnsiTheme="majorHAnsi"/>
          <w:color w:val="000000" w:themeColor="text1"/>
        </w:rPr>
        <w:t xml:space="preserve"> explicita mecanismos promotores da coexistência estável de maneira exaustiva, de forma que o padrão não monotônico da Hipótese do Distúrbio Intermediário</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8B7F8A">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8B7F8A">
        <w:rPr>
          <w:rFonts w:asciiTheme="majorHAnsi" w:hAnsiTheme="majorHAnsi"/>
          <w:color w:val="000000" w:themeColor="text1"/>
        </w:rPr>
        <w:fldChar w:fldCharType="separate"/>
      </w:r>
      <w:r w:rsidR="008B7F8A" w:rsidRPr="008B7F8A">
        <w:rPr>
          <w:rFonts w:asciiTheme="majorHAnsi" w:hAnsiTheme="majorHAnsi"/>
          <w:noProof/>
          <w:color w:val="000000" w:themeColor="text1"/>
        </w:rPr>
        <w:t>(Connell, 1978)</w:t>
      </w:r>
      <w:r w:rsidR="008B7F8A">
        <w:rPr>
          <w:rFonts w:asciiTheme="majorHAnsi" w:hAnsiTheme="majorHAnsi"/>
          <w:color w:val="000000" w:themeColor="text1"/>
        </w:rPr>
        <w:fldChar w:fldCharType="end"/>
      </w:r>
      <w:r w:rsidR="008B7F8A">
        <w:rPr>
          <w:rFonts w:asciiTheme="majorHAnsi" w:hAnsiTheme="majorHAnsi"/>
          <w:color w:val="000000" w:themeColor="text1"/>
        </w:rPr>
        <w:t xml:space="preserve"> </w:t>
      </w:r>
      <w:r w:rsidRPr="00980F59">
        <w:rPr>
          <w:rFonts w:asciiTheme="majorHAnsi" w:hAnsiTheme="majorHAnsi"/>
          <w:color w:val="000000" w:themeColor="text1"/>
        </w:rPr>
        <w:t>pôde ser relacionado a mais de um mecanismo possível</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F929D0">
        <w:rPr>
          <w:rFonts w:asciiTheme="majorHAnsi" w:hAnsiTheme="majorHAnsi"/>
          <w:color w:val="000000" w:themeColor="text1"/>
        </w:rPr>
        <w:instrText>ADDIN CSL_CITATION { "citationItems" : [ { "id" : "ITEM-1",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"ITEM-1",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et al., 2004)", "plainTextFormattedCitation" : "(Roxburgh et al., 2004)", "previouslyFormattedCitation" : "(Roxburgh et al., 2004)" }, "properties" : { "noteIndex" : 0 }, "schema" : "https://github.com/citation-style-language/schema/raw/master/csl-citation.json" }</w:instrText>
      </w:r>
      <w:r w:rsidR="008B7F8A">
        <w:rPr>
          <w:rFonts w:asciiTheme="majorHAnsi" w:hAnsiTheme="majorHAnsi"/>
          <w:color w:val="000000" w:themeColor="text1"/>
        </w:rPr>
        <w:fldChar w:fldCharType="separate"/>
      </w:r>
      <w:r w:rsidR="007D439E" w:rsidRPr="007D439E">
        <w:rPr>
          <w:rFonts w:asciiTheme="majorHAnsi" w:hAnsiTheme="majorHAnsi"/>
          <w:noProof/>
          <w:color w:val="000000" w:themeColor="text1"/>
        </w:rPr>
        <w:t>(Roxburgh et al., 2004)</w:t>
      </w:r>
      <w:r w:rsidR="008B7F8A">
        <w:rPr>
          <w:rFonts w:asciiTheme="majorHAnsi" w:hAnsiTheme="majorHAnsi"/>
          <w:color w:val="000000" w:themeColor="text1"/>
        </w:rPr>
        <w:fldChar w:fldCharType="end"/>
      </w:r>
      <w:r w:rsidRPr="00980F59">
        <w:rPr>
          <w:rFonts w:asciiTheme="majorHAnsi" w:hAnsiTheme="majorHAnsi"/>
          <w:color w:val="000000" w:themeColor="text1"/>
        </w:rPr>
        <w:t xml:space="preserve">. Um deles é chamado de </w:t>
      </w:r>
      <w:r w:rsidRPr="00980F59">
        <w:rPr>
          <w:rFonts w:asciiTheme="majorHAnsi" w:hAnsiTheme="majorHAnsi"/>
          <w:i/>
          <w:color w:val="000000" w:themeColor="text1"/>
        </w:rPr>
        <w:t>storage effect</w:t>
      </w:r>
      <w:r w:rsidRPr="00980F59">
        <w:rPr>
          <w:rFonts w:asciiTheme="majorHAnsi" w:hAnsiTheme="majorHAnsi"/>
          <w:color w:val="000000" w:themeColor="text1"/>
        </w:rPr>
        <w:t xml:space="preserve"> </w:t>
      </w:r>
      <w:r w:rsidR="00F929D0">
        <w:rPr>
          <w:rFonts w:asciiTheme="majorHAnsi" w:hAnsiTheme="majorHAnsi"/>
          <w:color w:val="000000" w:themeColor="text1"/>
        </w:rPr>
        <w:fldChar w:fldCharType="begin" w:fldLock="1"/>
      </w:r>
      <w:r w:rsidR="00F80E3C">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"(Chesson, 2000)" }, "properties" : { "noteIndex" : 0 }, "schema" : "https://github.com/citation-style-language/schema/raw/master/csl-citation.json" }</w:instrText>
      </w:r>
      <w:r w:rsidR="00F929D0">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F929D0">
        <w:rPr>
          <w:rFonts w:asciiTheme="majorHAnsi" w:hAnsiTheme="majorHAnsi"/>
          <w:color w:val="000000" w:themeColor="text1"/>
        </w:rPr>
        <w:fldChar w:fldCharType="end"/>
      </w:r>
      <w:r w:rsidRPr="00980F59">
        <w:rPr>
          <w:rFonts w:asciiTheme="majorHAnsi" w:hAnsiTheme="majorHAnsi"/>
          <w:color w:val="000000" w:themeColor="text1"/>
        </w:rPr>
        <w:t>, em que a coexistência de diferentes espécies depende da diferença entre elas na resposta ao ambiente e da ocorrência de um crescimento populacional tamponado, que limita o impacto da competição sobre uma população quando a outra está favorecida pelo ambiente</w:t>
      </w:r>
      <w:r w:rsidR="002C79A5">
        <w:rPr>
          <w:rFonts w:asciiTheme="majorHAnsi" w:hAnsiTheme="majorHAnsi"/>
          <w:color w:val="000000" w:themeColor="text1"/>
        </w:rPr>
        <w:t xml:space="preserve"> </w:t>
      </w:r>
      <w:r w:rsidR="002C79A5">
        <w:rPr>
          <w:rFonts w:asciiTheme="majorHAnsi" w:hAnsiTheme="majorHAnsi"/>
          <w:color w:val="000000" w:themeColor="text1"/>
        </w:rPr>
        <w:fldChar w:fldCharType="begin" w:fldLock="1"/>
      </w:r>
      <w:r w:rsidR="00F80E3C">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"(Chesson, 2000)" }, "properties" : { "noteIndex" : 0 }, "schema" : "https://github.com/citation-style-language/schema/raw/master/csl-citation.json" }</w:instrText>
      </w:r>
      <w:r w:rsidR="002C79A5">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2C79A5">
        <w:rPr>
          <w:rFonts w:asciiTheme="majorHAnsi" w:hAnsiTheme="majorHAnsi"/>
          <w:color w:val="000000" w:themeColor="text1"/>
        </w:rPr>
        <w:fldChar w:fldCharType="end"/>
      </w:r>
      <w:r w:rsidRPr="00980F59">
        <w:rPr>
          <w:rFonts w:asciiTheme="majorHAnsi" w:hAnsiTheme="majorHAnsi"/>
          <w:color w:val="000000" w:themeColor="text1"/>
        </w:rPr>
        <w:t xml:space="preserve">. Em alguns estudos, a reserva que permitiu o crescimento tamponado das estratégias foi o banco de propágulos, quando este não sofreu as mesmas flutuações ambientais do que a comunidade adulta </w:t>
      </w:r>
      <w:r w:rsidR="008C02FC">
        <w:rPr>
          <w:rFonts w:asciiTheme="majorHAnsi" w:hAnsiTheme="majorHAnsi"/>
          <w:color w:val="000000" w:themeColor="text1"/>
        </w:rPr>
        <w:fldChar w:fldCharType="begin" w:fldLock="1"/>
      </w:r>
      <w:r w:rsidR="00F80E3C">
        <w:rPr>
          <w:rFonts w:asciiTheme="majorHAnsi" w:hAnsiTheme="majorHAnsi"/>
          <w:color w:val="000000" w:themeColor="text1"/>
        </w:rPr>
        <w:instrText>ADDIN CSL_CITATION { "citationItems" : [ { "id" : "ITEM-1", "itemData" : { "author" : [ { "dropping-particle" : "", "family" : "Ellner", "given" : "Stephen P.", "non-dropping-particle" : "", "parse-names" : false, "suffix" : "" } ], "container-title" : "Theoretical Population Biology", "id" : "ITEM-1", "issued" : { "date-parts" : [ [ "1985" ] ] }, "title" : "ESS Germination Strategies in Randomly Varying Environments", "type" : "article-journal", "volume" : "28" }, "uris" : [ "http://www.mendeley.com/documents/?uuid=4669bff8-146f-4ab8-b99c-c2632e9211b5" ] }, { "id" : "ITEM-2", "itemData" : { "author" : [ { "dropping-particle" : "", "family" : "Pake", "given" : "Catherine E.", "non-dropping-particle" : "", "parse-names" : false, "suffix" : "" }, { "dropping-particle" : "", "family" : "Venable", "given" : "D. Lawrence", "non-dropping-particle" : "", "parse-names" : false, "suffix" : "" } ], "container-title" : "Ecology", "id" : "ITEM-2", "issue" : "1", "issued" : { "date-parts" : [ [ "1995" ] ] }, "page" : "246-261", "title" : "Is coexistence of sonoran desert annuals mediated by temporal variability in reproductive sucess?", "type" : "article-journal", "volume" : "76" }, "uris" : [ "http://www.mendeley.com/documents/?uuid=4e8d7f96-3d49-47ea-9b2f-11c12f6780fd" ] }, { "id" : "ITEM-3", "itemData" : { "author" : [ { "dropping-particle" : "", "family" : "Pake", "given" : "Catherine E.", "non-dropping-particle" : "", "parse-names" : false, "suffix" : "" }, { "dropping-particle" : "", "family" : "Venable", "given" : "D. Lawrence", "non-dropping-particle" : "", "parse-names" : false, "suffix" : "" } ], "container-title" : "Ecology", "id" : "ITEM-3", "issue" : "5", "issued" : { "date-parts" : [ [ "1996" ] ] }, "page" : "1427-1435", "title" : "Seed Banks in Desert Annuals: Implications for Persistence and Coexistence in Variable Environments", "type" : "article-journal", "volume" : "77" }, "uris" : [ "http://www.mendeley.com/documents/?uuid=d1046949-93ec-4317-b758-f4be61de34d6" ] }, { "id" : "ITEM-4", "itemData" : { "author" : [ { "dropping-particle" : "", "family" : "Chesson", "given" : "Peter", "non-dropping-particle" : "", "parse-names" : false, "suffix" : "" } ], "container-title" : "Annual Review of Ecology and Systematics", "id" : "ITEM-4", "issued" : { "date-parts" : [ [ "2000" ] ] }, "page" : "343-366", "title" : "Mechanisms of Maintenance of Species Diversity", "type" : "article-journal", "volume" : "31" }, "uris" : [ "http://www.mendeley.com/documents/?uuid=da969d84-5999-401a-a567-8f3d6652d438" ] } ], "mendeley" : { "formattedCitation" : "(Peter Chesson, 2000; Ellner, 1985; Pake &amp; Venable, 1995, 1996)", "plainTextFormattedCitation" : "(Peter Chesson, 2000; Ellner, 1985; Pake &amp; Venable, 1995, 1996)", "previouslyFormattedCitation" : "(Chesson, 2000; Ellner, 1985; Pake &amp; Venable, 1995, 1996)" }, "properties" : { "noteIndex" : 0 }, "schema" : "https://github.com/citation-style-language/schema/raw/master/csl-citation.json" }</w:instrText>
      </w:r>
      <w:r w:rsidR="008C02FC">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 Ellner, 1985; Pake &amp; Venable, 1995, 1996)</w:t>
      </w:r>
      <w:r w:rsidR="008C02FC">
        <w:rPr>
          <w:rFonts w:asciiTheme="majorHAnsi" w:hAnsiTheme="majorHAnsi"/>
          <w:color w:val="000000" w:themeColor="text1"/>
        </w:rPr>
        <w:fldChar w:fldCharType="end"/>
      </w:r>
      <w:r w:rsidRPr="00980F59">
        <w:rPr>
          <w:rFonts w:asciiTheme="majorHAnsi" w:hAnsiTheme="majorHAnsi"/>
          <w:color w:val="000000" w:themeColor="text1"/>
        </w:rPr>
        <w:t>. Da mesma forma, no modelo que utilizamos, a vantagem das estratégias de vida de maior investimento em longevidade na comunidade adulta poderia ser contrabalanceada pela vantagem das estratégias de vida de maior investimento em fecundidade no banco de propágulos. Teoricamente, esse mecanismo pode emergir em diversas frequências e intensidades de distúrbio, inclusive em níveis intermediários</w:t>
      </w:r>
      <w:r w:rsidR="00A02035">
        <w:rPr>
          <w:rFonts w:asciiTheme="majorHAnsi" w:hAnsiTheme="majorHAnsi"/>
          <w:color w:val="000000" w:themeColor="text1"/>
        </w:rPr>
        <w:t xml:space="preserve"> </w:t>
      </w:r>
      <w:r w:rsidR="00A02035" w:rsidRPr="00980F59">
        <w:rPr>
          <w:rFonts w:asciiTheme="majorHAnsi" w:hAnsiTheme="majorHAnsi"/>
          <w:color w:val="000000" w:themeColor="text1"/>
        </w:rPr>
        <w:fldChar w:fldCharType="begin" w:fldLock="1"/>
      </w:r>
      <w:r w:rsidR="00A02035" w:rsidRPr="00980F59">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A02035" w:rsidRPr="00980F59">
        <w:rPr>
          <w:rFonts w:asciiTheme="majorHAnsi" w:hAnsiTheme="majorHAnsi"/>
          <w:color w:val="000000" w:themeColor="text1"/>
        </w:rPr>
        <w:fldChar w:fldCharType="separate"/>
      </w:r>
      <w:r w:rsidR="00A02035" w:rsidRPr="00980F59">
        <w:rPr>
          <w:rFonts w:asciiTheme="majorHAnsi" w:hAnsiTheme="majorHAnsi"/>
          <w:noProof/>
          <w:color w:val="000000" w:themeColor="text1"/>
        </w:rPr>
        <w:t>(Fox, 2013)</w:t>
      </w:r>
      <w:r w:rsidR="00A02035" w:rsidRPr="00980F59">
        <w:rPr>
          <w:rFonts w:asciiTheme="majorHAnsi" w:hAnsiTheme="majorHAnsi"/>
          <w:color w:val="000000" w:themeColor="text1"/>
        </w:rPr>
        <w:fldChar w:fldCharType="end"/>
      </w:r>
      <w:r w:rsidR="00A02035">
        <w:rPr>
          <w:rFonts w:asciiTheme="majorHAnsi" w:hAnsiTheme="majorHAnsi"/>
          <w:color w:val="000000" w:themeColor="text1"/>
        </w:rPr>
        <w:t xml:space="preserve">. </w:t>
      </w:r>
      <w:r w:rsidRPr="00980F59">
        <w:rPr>
          <w:rFonts w:asciiTheme="majorHAnsi" w:hAnsiTheme="majorHAnsi"/>
        </w:rPr>
        <w:t>Mas por que a relação não monotônica entre diversidade interespecífica e distúrbio emerge apenas no cenário que une elementos dos cenários ecológico e evolutivo?</w:t>
      </w:r>
    </w:p>
    <w:p w14:paraId="22B827E6" w14:textId="77777777" w:rsidR="00085C73" w:rsidRPr="00980F59" w:rsidRDefault="00085C73" w:rsidP="000240A7">
      <w:pPr>
        <w:ind w:firstLine="720"/>
        <w:contextualSpacing/>
        <w:jc w:val="both"/>
        <w:rPr>
          <w:rFonts w:asciiTheme="majorHAnsi" w:hAnsiTheme="majorHAnsi"/>
        </w:rPr>
      </w:pPr>
      <w:r w:rsidRPr="00980F59">
        <w:rPr>
          <w:rFonts w:asciiTheme="majorHAnsi" w:hAnsiTheme="majorHAnsi"/>
        </w:rPr>
        <w:lastRenderedPageBreak/>
        <w:t xml:space="preserve">O cenário em que há apenas uma população inviabiliza a investigação de padrões próprios de comunidades, que por vezes necessitam do isolamento reprodutivo entre diferentes grupos para emergir. O mecanismo de </w:t>
      </w:r>
      <w:r w:rsidRPr="00980F59">
        <w:rPr>
          <w:rFonts w:asciiTheme="majorHAnsi" w:hAnsiTheme="majorHAnsi"/>
          <w:i/>
        </w:rPr>
        <w:t>storage effect</w:t>
      </w:r>
      <w:r w:rsidRPr="00980F59">
        <w:rPr>
          <w:rFonts w:asciiTheme="majorHAnsi" w:hAnsiTheme="majorHAnsi"/>
        </w:rPr>
        <w:t xml:space="preserve">, por exemplo, depende da existência de grupos de indivíduos que respondem às variações ambientais de forma distinta, o que é mais frequente e marcante entre grupos que apresentam pouco ou nenhum fluxo gênico entre si. Como no cenário evolutivo criado neste estudo a população é pan-mítica, o surgimento de polimorfismos é dificultado e, assim, não há um pico de diversidade decorrente da coexistência estável de estratégias. Já no cenário multiespecífico sem ocorrência de mutação, ainda que as espécies respondam de forma diferente ao ambiente, as estratégias de vida extintas em decorrência do distúrbio não podem ser recuperadas, o que leva à queda da heterogeneidade interespecífica com o aumento do distúrbio de forma muito rápida. O banco de propágulos não atua como uma reserva que possibilita o crescimento tamponado das populações, porque a estratégia de vida predominante no banco é a de maior fecundidade, a mesma </w:t>
      </w:r>
      <w:r w:rsidRPr="00980F59">
        <w:rPr>
          <w:rFonts w:asciiTheme="majorHAnsi" w:hAnsiTheme="majorHAnsi"/>
          <w:color w:val="000000" w:themeColor="text1"/>
        </w:rPr>
        <w:t>favorecida pelo distúrbio que extingue as demais. Dessa forma, a estratégia de vida de maior longevidade não consegue se recuperar quando em baixa abundância. O que exerce o papel de reserva de estratégias é a entrada de novas variantes por meio da mutação, que possibilita o crescimento tamponado das estratégias de vida que estão, em dado momento, em uma fase do regime de distúrbio desfavorável a elas, dificultando sua extinção</w:t>
      </w:r>
      <w:r w:rsidRPr="00980F59">
        <w:rPr>
          <w:rFonts w:asciiTheme="majorHAnsi" w:hAnsiTheme="majorHAnsi"/>
        </w:rPr>
        <w:t xml:space="preserve">. A oscilação em níveis intermediários permite que haja tempo para que parte das populações consigam se adaptar ao ambiente com distúrbio e outra parte se adapte ao ambiente sem distúrbio. Assim, apenas no cenário multiespecífico com mutação, que representa o cenário eco-evolutivo, o mecanismo de </w:t>
      </w:r>
      <w:r w:rsidRPr="00980F59">
        <w:rPr>
          <w:rFonts w:asciiTheme="majorHAnsi" w:hAnsiTheme="majorHAnsi"/>
          <w:i/>
        </w:rPr>
        <w:t>storage effect</w:t>
      </w:r>
      <w:r w:rsidRPr="00980F59">
        <w:rPr>
          <w:rFonts w:asciiTheme="majorHAnsi" w:hAnsiTheme="majorHAnsi"/>
        </w:rPr>
        <w:t xml:space="preserve"> encontra as condições necessárias para emergir e, dessa forma, gerar um pico de diversidade de estratégias dependente da ocorrência de flutuações.</w:t>
      </w:r>
    </w:p>
    <w:p w14:paraId="0DDF6ADD" w14:textId="5627022E" w:rsidR="00085C73" w:rsidRPr="00980F59" w:rsidRDefault="00085C73" w:rsidP="00085C73">
      <w:pPr>
        <w:ind w:firstLine="720"/>
        <w:contextualSpacing/>
        <w:jc w:val="both"/>
        <w:rPr>
          <w:rFonts w:asciiTheme="majorHAnsi" w:hAnsiTheme="majorHAnsi"/>
        </w:rPr>
      </w:pPr>
      <w:r w:rsidRPr="00980F59">
        <w:rPr>
          <w:rFonts w:asciiTheme="majorHAnsi" w:hAnsiTheme="majorHAnsi"/>
        </w:rPr>
        <w:t xml:space="preserve">A importância de se estudar simultaneamente ecologia e evolução se torna evidente quando comparamos resultados de simulações que separam mecanismos próprios das áreas de Ecologia e Evolução com resultados de simulações que tratam os mecanismos de forma conjunta, como observado neste estudo. Ainda que, em qualquer um dos cenários, a estratégia de maior fecundidade passe a predominar no sistema com o aumento do distúrbio a partir dos processos de exclusão competitiva de populações, adaptação e deriva, no cenário ecológico um pequeno aumento do distúrbio é suficiente para que todas as outras populações, exceto as de maior fecundidade possível, sejam extintas. Além disso, enquanto a diversidade aumenta com o distúrbio nos cenários evolutivo e eco-evolutivo, uma vez que a entrada de novas </w:t>
      </w:r>
      <w:r w:rsidRPr="00980F59">
        <w:rPr>
          <w:rFonts w:asciiTheme="majorHAnsi" w:hAnsiTheme="majorHAnsi"/>
        </w:rPr>
        <w:lastRenderedPageBreak/>
        <w:t>variantes de estratégia no banco de propágulos compensa a perda de variação ocasionada pelo distúrbio, a diversidade cai com o aumento do distúrbio no cenário ecológico, já que estratégias extintas não têm possibilidade de ressurgir. Por fim, a heterogeneidade interespecífica, que também sofre uma queda com o aumento do distúrbio no cenário ecológico, apresenta um pico em níveis intermediários no cenário eco-evolutivo, uma vez que o resgate de estratégias extintas dado pela mutação e o isolamento reprodutivo de indivíduos de diferentes espécies, associados à oscilação ambiental, permitem o surgimento e a persistência de populações adaptadas às diferentes condições criadas pelo distúrbio. Em resumo, além de a estratégia média e a diversidade total de estratégias responderem de forma diferente ao distúrbio quando comparamos cenários ecológico e evolutivo, há padrões que emergem apenas quando conciliamos os elementos dos cenários ecológico (múltiplas espécies) e evolutivo (mutação). Ainda assim, estudos ecológicos sobre dinâmicas populacional e de comunidade e estudos evolutivos sobre estratégias de vida apresentam um diálogo limitado ou inexistente</w:t>
      </w:r>
      <w:r w:rsidR="00C449C3">
        <w:rPr>
          <w:rFonts w:asciiTheme="majorHAnsi" w:hAnsiTheme="majorHAnsi"/>
        </w:rPr>
        <w:t xml:space="preserve"> </w:t>
      </w:r>
      <w:r w:rsidR="009B303A">
        <w:rPr>
          <w:rFonts w:asciiTheme="majorHAnsi" w:hAnsiTheme="majorHAnsi"/>
        </w:rPr>
        <w:fldChar w:fldCharType="begin" w:fldLock="1"/>
      </w:r>
      <w:r w:rsidR="00CC4779">
        <w:rPr>
          <w:rFonts w:asciiTheme="majorHAnsi" w:hAnsiTheme="majorHAnsi"/>
        </w:rPr>
        <w:instrText>ADDIN CSL_CITATION { "citationItems" : [ { "id" : "ITEM-1", "itemData" : { "DOI" : "10.1111/j.1749-6632.2010.05706.x", "ISBN" : "9781573317924", "ISSN" : "00778923", "PMID" : "20860681", "abstract" : "Early demographic models of life-history evolution were formulated in a density-independent framework and saw extrinsic sources of mortality, such as predation, as the primary driving force that shaped the evolution of life-history traits. The evidence for density dependence in nature motivated theoreticians to build models that incorporated population regulation. These later generations of models acknowledge that demographic mechanisms of population regulation and extrinsic mortality interact with one another and predict a wide variety of life-history responses. Such ecologically realistic models require knowledge of the demographic traits and life-stages most affected by density. Despite the vast empirical literature characterizing population regulation, and a wealth of methods to analyze it, such mechanistic understanding is rare. Ecological experiments whereby density is manipulated can be a powerful tool to disentangle the life-history determinants of population regulation. Here we review published density-manipulation experiments and highlight how they can be coupled with existing analytical tools to extract the mechanistic information needed for evolutionary models of life histories.", "author" : [ { "dropping-particle" : "", "family" : "Bassar", "given" : "Ronald D.", "non-dropping-particle" : "", "parse-names" : false, "suffix" : "" }, { "dropping-particle" : "", "family" : "L\u00f3pez-Sepulcre", "given" : "Andr\u00e9s", "non-dropping-particle" : "", "parse-names" : false, "suffix" : "" }, { "dropping-particle" : "", "family" : "Walsh", "given" : "Matthew R.", "non-dropping-particle" : "", "parse-names" : false, "suffix" : "" }, { "dropping-particle" : "", "family" : "Turcotte", "given" : "Martin M.", "non-dropping-particle" : "", "parse-names" : false, "suffix" : "" }, { "dropping-particle" : "", "family" : "Torres-Mejia", "given" : "Mauricio", "non-dropping-particle" : "", "parse-names" : false, "suffix" : "" }, { "dropping-particle" : "", "family" : "Reznick", "given" : "David N.", "non-dropping-particle" : "", "parse-names" : false, "suffix" : "" } ], "container-title" : "Annals of the New York Academy of Sciences", "id" : "ITEM-1", "issued" : { "date-parts" : [ [ "2010" ] ] }, "page" : "17-34", "title" : "Bridging the gap between ecology and evolution: integrating density regulation and life-history evolution", "type" : "article-journal", "volume" : "1206" }, "uris" : [ "http://www.mendeley.com/documents/?uuid=3380b40d-e645-4cea-b818-e9032380f565" ] } ], "mendeley" : { "formattedCitation" : "(Bassar et al., 2010)", "plainTextFormattedCitation" : "(Bassar et al., 2010)", "previouslyFormattedCitation" : "(Bassar et al., 2010)" }, "properties" : { "noteIndex" : 0 }, "schema" : "https://github.com/citation-style-language/schema/raw/master/csl-citation.json" }</w:instrText>
      </w:r>
      <w:r w:rsidR="009B303A">
        <w:rPr>
          <w:rFonts w:asciiTheme="majorHAnsi" w:hAnsiTheme="majorHAnsi"/>
        </w:rPr>
        <w:fldChar w:fldCharType="separate"/>
      </w:r>
      <w:r w:rsidR="009B303A" w:rsidRPr="009B303A">
        <w:rPr>
          <w:rFonts w:asciiTheme="majorHAnsi" w:hAnsiTheme="majorHAnsi"/>
          <w:noProof/>
        </w:rPr>
        <w:t>(Bassar et al., 2010)</w:t>
      </w:r>
      <w:r w:rsidR="009B303A">
        <w:rPr>
          <w:rFonts w:asciiTheme="majorHAnsi" w:hAnsiTheme="majorHAnsi"/>
        </w:rPr>
        <w:fldChar w:fldCharType="end"/>
      </w:r>
      <w:r w:rsidR="009B303A">
        <w:rPr>
          <w:rFonts w:asciiTheme="majorHAnsi" w:hAnsiTheme="majorHAnsi"/>
        </w:rPr>
        <w:t>.</w:t>
      </w:r>
    </w:p>
    <w:p w14:paraId="04F136C2" w14:textId="2467E84F" w:rsidR="00085C73" w:rsidRDefault="00085C73" w:rsidP="00980F59">
      <w:pPr>
        <w:ind w:firstLine="720"/>
        <w:contextualSpacing/>
        <w:jc w:val="both"/>
        <w:rPr>
          <w:rFonts w:asciiTheme="majorHAnsi" w:hAnsiTheme="majorHAnsi"/>
        </w:rPr>
      </w:pPr>
      <w:r w:rsidRPr="00980F59">
        <w:rPr>
          <w:rFonts w:asciiTheme="majorHAnsi" w:hAnsiTheme="majorHAnsi"/>
        </w:rPr>
        <w:t>Os cenários frequentemente estudados na Ecologia não levam em conta, com algumas exceções</w:t>
      </w:r>
      <w:r w:rsidR="00CC4779">
        <w:rPr>
          <w:rFonts w:asciiTheme="majorHAnsi" w:hAnsiTheme="majorHAnsi"/>
        </w:rPr>
        <w:t xml:space="preserve"> </w:t>
      </w:r>
      <w:r w:rsidR="00CC4779">
        <w:rPr>
          <w:rFonts w:asciiTheme="majorHAnsi" w:hAnsiTheme="majorHAnsi"/>
        </w:rPr>
        <w:fldChar w:fldCharType="begin" w:fldLock="1"/>
      </w:r>
      <w:r w:rsidR="00FD6548">
        <w:rPr>
          <w:rFonts w:asciiTheme="majorHAnsi" w:hAnsiTheme="majorHAnsi"/>
        </w:rPr>
        <w:instrText>ADDIN CSL_CITATION { "citationItems" : [ { "id" : "ITEM-1", "itemData" : { "DOI" : "10.1126/science.1183506", "ISBN" : "0036-8075", "ISSN" : "0036-8075", "PMID" : "20185724", "abstract" : "In the past, explanations for high species diversity have been sought at the species level. Theory shows that coexistence requires substantial differences between species, but species-level data rarely provide evidence for such differences. Using data from forests in the southeastern United States, I show here that variation evident at the individual level provides for coexistence of large numbers of competitors. Variation among individuals within populations allows species to differ in their distributions of responses to the environment, despite the fact that the populations to which they belong do not differ, on average. Results are consistent with theory predicting that coexistence depends on competition being stronger within than between species, shown here by analysis of individual-level responses to environmental fluctuation.", "author" : [ { "dropping-particle" : "", "family" : "Clark", "given" : "J. S.", "non-dropping-particle" : "", "parse-names" : false, "suffix" : "" } ], "container-title" : "Science", "id" : "ITEM-1", "issue" : "5969", "issued" : { "date-parts" : [ [ "2010" ] ] }, "page" : "1129-1132", "title" : "Individuals and the Variation Needed for High Species Diversity in Forest Trees", "type" : "article-journal", "volume" : "327" }, "uris" : [ "http://www.mendeley.com/documents/?uuid=6243e3ba-e362-4f12-94fc-06ed17650d20" ] }, { "id" : "ITEM-2", "itemData" : { "DOI" : "10.1016/j.tree.2011.11.014", "ISBN" : "0169-5347 (Print) 0169-5347 (Linking)", "ISSN" : "01695347", "PMID" : "22244797", "abstract" : "Despite being recognized as a promoter of diversity and a condition for local coexistence decades ago, the importance of intraspecific variance has been neglected over time in community ecology. Recently, there has been a new emphasis on intraspecific variability. Indeed, recent developments in trait-based community ecology have underlined the need to integrate variation at both the intraspecific as well as interspecific level. We introduce new T-statistics ('T' for trait), based on the comparison of intraspecific and interspecific variances of functional traits across organizational levels, to operationally incorporate intraspecific variability into community ecology theory. We show that a focus on the distribution of traits at local and regional scales combined with original analytical tools can provide unique insights into the primary forces structuring communities. \u00a9 2011 Elsevier Ltd.", "author" : [ { "dropping-particle" : "", "family" : "Violle", "given" : "Cyrille", "non-dropping-particle" : "", "parse-names" : false, "suffix" : "" }, { "dropping-particle" : "", "family" : "Enquist", "given" : "Brian J.", "non-dropping-particle" : "", "parse-names" : false, "suffix" : "" }, { "dropping-particle" : "", "family" : "McGill", "given" : "Brian J.", "non-dropping-particle" : "", "parse-names" : false, "suffix" : "" }, { "dropping-particle" : "", "family" : "Jiang", "given" : "Lin", "non-dropping-particle" : "", "parse-names" : false, "suffix" : "" }, { "dropping-particle" : "", "family" : "Albert", "given" : "C\u00e9cile H.", "non-dropping-particle" : "", "parse-names" : false, "suffix" : "" }, { "dropping-particle" : "", "family" : "Hulshof", "given" : "Catherine", "non-dropping-particle" : "", "parse-names" : false, "suffix" : "" }, { "dropping-particle" : "", "family" : "Jung", "given" : "Vincent", "non-dropping-particle" : "", "parse-names" : false, "suffix" : "" }, { "dropping-particle" : "", "family" : "Messier", "given" : "Julie", "non-dropping-particle" : "", "parse-names" : false, "suffix" : "" } ], "container-title" : "Trends in Ecology and Evolution", "id" : "ITEM-2", "issue" : "4", "issued" : { "date-parts" : [ [ "2012" ] ] }, "page" : "244-252", "title" : "The return of the variance: Intraspecific variability in community ecology", "type" : "article-journal", "volume" : "27" }, "uris" : [ "http://www.mendeley.com/documents/?uuid=c90f617d-c3ef-464f-ac08-5251a11938e6" ] } ], "mendeley" : { "formattedCitation" : "(Clark, 2010; Violle et al., 2012)", "plainTextFormattedCitation" : "(Clark, 2010; Violle et al., 2012)", "previouslyFormattedCitation" : "(Clark, 2010; Violle et al., 2012)" }, "properties" : { "noteIndex" : 0 }, "schema" : "https://github.com/citation-style-language/schema/raw/master/csl-citation.json" }</w:instrText>
      </w:r>
      <w:r w:rsidR="00CC4779">
        <w:rPr>
          <w:rFonts w:asciiTheme="majorHAnsi" w:hAnsiTheme="majorHAnsi"/>
        </w:rPr>
        <w:fldChar w:fldCharType="separate"/>
      </w:r>
      <w:r w:rsidR="00CC4779" w:rsidRPr="00CC4779">
        <w:rPr>
          <w:rFonts w:asciiTheme="majorHAnsi" w:hAnsiTheme="majorHAnsi"/>
          <w:noProof/>
        </w:rPr>
        <w:t>(Clark, 2010; Violle et al., 2012)</w:t>
      </w:r>
      <w:r w:rsidR="00CC4779">
        <w:rPr>
          <w:rFonts w:asciiTheme="majorHAnsi" w:hAnsiTheme="majorHAnsi"/>
        </w:rPr>
        <w:fldChar w:fldCharType="end"/>
      </w:r>
      <w:r w:rsidRPr="00980F59">
        <w:rPr>
          <w:rFonts w:asciiTheme="majorHAnsi" w:hAnsiTheme="majorHAnsi"/>
        </w:rPr>
        <w:t>, a variação intraespecífica dos atributos e a capacidade dos organismos de se adaptarem a diferentes condições ambientais</w:t>
      </w:r>
      <w:r w:rsidR="007A2B79">
        <w:rPr>
          <w:rFonts w:asciiTheme="majorHAnsi" w:hAnsiTheme="majorHAnsi"/>
        </w:rPr>
        <w:t xml:space="preserve"> </w:t>
      </w:r>
      <w:r w:rsidR="007A2B79">
        <w:rPr>
          <w:rFonts w:asciiTheme="majorHAnsi" w:hAnsiTheme="majorHAnsi"/>
        </w:rPr>
        <w:fldChar w:fldCharType="begin" w:fldLock="1"/>
      </w:r>
      <w:r w:rsidR="00316175">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"mendeley" : { "formattedCitation" : "(Levins, 1966)", "plainTextFormattedCitation" : "(Levins, 1966)", "previouslyFormattedCitation" : "(Levins, 1966)" }, "properties" : { "noteIndex" : 0 }, "schema" : "https://github.com/citation-style-language/schema/raw/master/csl-citation.json" }</w:instrText>
      </w:r>
      <w:r w:rsidR="007A2B79">
        <w:rPr>
          <w:rFonts w:asciiTheme="majorHAnsi" w:hAnsiTheme="majorHAnsi"/>
        </w:rPr>
        <w:fldChar w:fldCharType="separate"/>
      </w:r>
      <w:r w:rsidR="007A2B79" w:rsidRPr="007A2B79">
        <w:rPr>
          <w:rFonts w:asciiTheme="majorHAnsi" w:hAnsiTheme="majorHAnsi"/>
          <w:noProof/>
        </w:rPr>
        <w:t>(Levins, 1966)</w:t>
      </w:r>
      <w:r w:rsidR="007A2B79">
        <w:rPr>
          <w:rFonts w:asciiTheme="majorHAnsi" w:hAnsiTheme="majorHAnsi"/>
        </w:rPr>
        <w:fldChar w:fldCharType="end"/>
      </w:r>
      <w:r w:rsidRPr="00980F59">
        <w:rPr>
          <w:rFonts w:asciiTheme="majorHAnsi" w:hAnsiTheme="majorHAnsi"/>
        </w:rPr>
        <w:t>. Isso pode levar à predição por vezes equivocada da extinção de populações</w:t>
      </w:r>
      <w:r w:rsidR="00102275">
        <w:rPr>
          <w:rFonts w:asciiTheme="majorHAnsi" w:hAnsiTheme="majorHAnsi"/>
        </w:rPr>
        <w:t xml:space="preserve"> e estratégias de vida</w:t>
      </w:r>
      <w:r w:rsidRPr="00980F59">
        <w:rPr>
          <w:rFonts w:asciiTheme="majorHAnsi" w:hAnsiTheme="majorHAnsi"/>
        </w:rPr>
        <w:t xml:space="preserve"> ou, ainda, à atribuição a fatores diversos </w:t>
      </w:r>
      <w:r w:rsidR="00104769">
        <w:rPr>
          <w:rFonts w:asciiTheme="majorHAnsi" w:hAnsiTheme="majorHAnsi"/>
        </w:rPr>
        <w:t>d</w:t>
      </w:r>
      <w:r w:rsidRPr="00980F59">
        <w:rPr>
          <w:rFonts w:asciiTheme="majorHAnsi" w:hAnsiTheme="majorHAnsi"/>
        </w:rPr>
        <w:t xml:space="preserve">o que pode ser papel de algum mecanismo tipicamente estudado pela Biologia Evolutiva na coexistência de diferentes estratégias (como a mutação). Em paralelo, contextos ecológicos multiespecíficos são </w:t>
      </w:r>
      <w:r w:rsidR="00E631FF">
        <w:rPr>
          <w:rFonts w:asciiTheme="majorHAnsi" w:hAnsiTheme="majorHAnsi"/>
        </w:rPr>
        <w:t xml:space="preserve">por vezes </w:t>
      </w:r>
      <w:r w:rsidRPr="00980F59">
        <w:rPr>
          <w:rFonts w:asciiTheme="majorHAnsi" w:hAnsiTheme="majorHAnsi"/>
        </w:rPr>
        <w:t>desconsiderados na Biologia Evolutiva</w:t>
      </w:r>
      <w:r w:rsidR="00316175">
        <w:rPr>
          <w:rFonts w:asciiTheme="majorHAnsi" w:hAnsiTheme="majorHAnsi"/>
        </w:rPr>
        <w:t xml:space="preserve"> </w:t>
      </w:r>
      <w:r w:rsidR="00316175">
        <w:rPr>
          <w:rFonts w:asciiTheme="majorHAnsi" w:hAnsiTheme="majorHAnsi"/>
        </w:rPr>
        <w:fldChar w:fldCharType="begin" w:fldLock="1"/>
      </w:r>
      <w:r w:rsidR="00342758">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"id" : "ITEM-2",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"ITEM-2",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Levins, 1966)", "plainTextFormattedCitation" : "(Johnson &amp; Stinchcombe, 2007; Levins, 1966)", "previouslyFormattedCitation" : "(Johnson &amp; Stinchcombe, 2007; Levins, 1966)" }, "properties" : { "noteIndex" : 0 }, "schema" : "https://github.com/citation-style-language/schema/raw/master/csl-citation.json" }</w:instrText>
      </w:r>
      <w:r w:rsidR="00316175">
        <w:rPr>
          <w:rFonts w:asciiTheme="majorHAnsi" w:hAnsiTheme="majorHAnsi"/>
        </w:rPr>
        <w:fldChar w:fldCharType="separate"/>
      </w:r>
      <w:r w:rsidR="00316175" w:rsidRPr="00316175">
        <w:rPr>
          <w:rFonts w:asciiTheme="majorHAnsi" w:hAnsiTheme="majorHAnsi"/>
          <w:noProof/>
        </w:rPr>
        <w:t>(Johnson &amp; Stinchcombe, 2007; Levins, 1966)</w:t>
      </w:r>
      <w:r w:rsidR="00316175">
        <w:rPr>
          <w:rFonts w:asciiTheme="majorHAnsi" w:hAnsiTheme="majorHAnsi"/>
        </w:rPr>
        <w:fldChar w:fldCharType="end"/>
      </w:r>
      <w:r w:rsidRPr="00980F59">
        <w:rPr>
          <w:rFonts w:asciiTheme="majorHAnsi" w:hAnsiTheme="majorHAnsi"/>
        </w:rPr>
        <w:t>, o que dificulta a emergência e a percepção de padrões encontrados na natureza que dependem do isolamento reprodutivo e da diferença na resposta às alterações ambientais entre ind</w:t>
      </w:r>
      <w:r w:rsidR="00BC5EF9">
        <w:rPr>
          <w:rFonts w:asciiTheme="majorHAnsi" w:hAnsiTheme="majorHAnsi"/>
        </w:rPr>
        <w:t>ivíduos de espécies diferentes</w:t>
      </w:r>
      <w:r w:rsidR="00B717D4">
        <w:rPr>
          <w:rFonts w:asciiTheme="majorHAnsi" w:hAnsiTheme="majorHAnsi"/>
        </w:rPr>
        <w:t xml:space="preserve">, bem como </w:t>
      </w:r>
      <w:r w:rsidR="00915892">
        <w:rPr>
          <w:rFonts w:asciiTheme="majorHAnsi" w:hAnsiTheme="majorHAnsi"/>
        </w:rPr>
        <w:t xml:space="preserve">do efeito </w:t>
      </w:r>
      <w:r w:rsidR="00B717D4" w:rsidRPr="00B717D4">
        <w:rPr>
          <w:rFonts w:asciiTheme="majorHAnsi" w:hAnsiTheme="majorHAnsi"/>
        </w:rPr>
        <w:t>da competição entre linhagens geneticamente isoladas</w:t>
      </w:r>
      <w:r w:rsidRPr="00980F59">
        <w:rPr>
          <w:rFonts w:asciiTheme="majorHAnsi" w:hAnsiTheme="majorHAnsi"/>
        </w:rPr>
        <w:t>. Dessa forma, enquanto o estudo da ecologia que desconsidera a evolução pode gerar previsões equivocadas e difíceis de generalizar</w:t>
      </w:r>
      <w:r w:rsidR="00A32B91">
        <w:rPr>
          <w:rFonts w:asciiTheme="majorHAnsi" w:hAnsiTheme="majorHAnsi"/>
        </w:rPr>
        <w:t xml:space="preserve"> </w:t>
      </w:r>
      <w:r w:rsidR="00FD6548">
        <w:rPr>
          <w:rFonts w:asciiTheme="majorHAnsi" w:hAnsiTheme="majorHAnsi"/>
        </w:rPr>
        <w:fldChar w:fldCharType="begin" w:fldLock="1"/>
      </w:r>
      <w:r w:rsidR="008E5081">
        <w:rPr>
          <w:rFonts w:asciiTheme="majorHAnsi" w:hAnsiTheme="majorHAnsi"/>
        </w:rPr>
        <w:instrText>ADDIN CSL_CITATION { "citationItems" : [ { "id" : "ITEM-1", "itemData" : { "author" : [ { "dropping-particle" : "", "family" : "Lawton", "given" : "John H.", "non-dropping-particle" : "", "parse-names" : false, "suffix" : "" } ], "container-title" : "Oikos", "id" : "ITEM-1", "issue" : "2", "issued" : { "date-parts" : [ [ "1999" ] ] }, "page" : "177-192", "title" : "Are There General Laws in Ecology?", "type" : "article-journal", "volume" : "84" }, "uris" : [ "http://www.mendeley.com/documents/?uuid=14ae2be9-b936-4994-8b10-d543a1428f49" ] } ], "mendeley" : { "formattedCitation" : "(Lawton, 1999)", "plainTextFormattedCitation" : "(Lawton, 1999)", "previouslyFormattedCitation" : "(Lawton, 1999)" }, "properties" : { "noteIndex" : 0 }, "schema" : "https://github.com/citation-style-language/schema/raw/master/csl-citation.json" }</w:instrText>
      </w:r>
      <w:r w:rsidR="00FD6548">
        <w:rPr>
          <w:rFonts w:asciiTheme="majorHAnsi" w:hAnsiTheme="majorHAnsi"/>
        </w:rPr>
        <w:fldChar w:fldCharType="separate"/>
      </w:r>
      <w:r w:rsidR="00FD6548" w:rsidRPr="00FD6548">
        <w:rPr>
          <w:rFonts w:asciiTheme="majorHAnsi" w:hAnsiTheme="majorHAnsi"/>
          <w:noProof/>
        </w:rPr>
        <w:t>(Lawton, 1999)</w:t>
      </w:r>
      <w:r w:rsidR="00FD6548">
        <w:rPr>
          <w:rFonts w:asciiTheme="majorHAnsi" w:hAnsiTheme="majorHAnsi"/>
        </w:rPr>
        <w:fldChar w:fldCharType="end"/>
      </w:r>
      <w:r w:rsidR="00FD6548">
        <w:rPr>
          <w:rFonts w:asciiTheme="majorHAnsi" w:hAnsiTheme="majorHAnsi"/>
        </w:rPr>
        <w:t xml:space="preserve">, </w:t>
      </w:r>
      <w:r w:rsidRPr="00980F59">
        <w:rPr>
          <w:rFonts w:asciiTheme="majorHAnsi" w:hAnsiTheme="majorHAnsi"/>
        </w:rPr>
        <w:t>dado que a coexistência de diferentes estratégias de vida dependeria de uma regulação específica de fatores frequentemente estocásticos (como a ocorrência de distúrbios), o estudo d</w:t>
      </w:r>
      <w:r w:rsidR="00E622DE">
        <w:rPr>
          <w:rFonts w:asciiTheme="majorHAnsi" w:hAnsiTheme="majorHAnsi"/>
        </w:rPr>
        <w:t xml:space="preserve">a evolução sem ecologia pode se </w:t>
      </w:r>
      <w:r w:rsidR="00E631FF">
        <w:rPr>
          <w:rFonts w:asciiTheme="majorHAnsi" w:hAnsiTheme="majorHAnsi"/>
        </w:rPr>
        <w:t>limitar</w:t>
      </w:r>
      <w:r w:rsidRPr="00980F59">
        <w:rPr>
          <w:rFonts w:asciiTheme="majorHAnsi" w:hAnsiTheme="majorHAnsi"/>
        </w:rPr>
        <w:t xml:space="preserve"> a escalas que não explicam a maior parte da diversidade encontrada da natureza</w:t>
      </w:r>
      <w:r w:rsidR="008E5081">
        <w:rPr>
          <w:rFonts w:asciiTheme="majorHAnsi" w:hAnsiTheme="majorHAnsi"/>
        </w:rPr>
        <w:t xml:space="preserve">, </w:t>
      </w:r>
      <w:r w:rsidR="00915892">
        <w:rPr>
          <w:rFonts w:asciiTheme="majorHAnsi" w:hAnsiTheme="majorHAnsi"/>
        </w:rPr>
        <w:t>tendo em vista</w:t>
      </w:r>
      <w:r w:rsidRPr="00980F59">
        <w:rPr>
          <w:rFonts w:asciiTheme="majorHAnsi" w:hAnsiTheme="majorHAnsi"/>
        </w:rPr>
        <w:t xml:space="preserve"> que grande parte está distribuída em d</w:t>
      </w:r>
      <w:r w:rsidR="00E631FF">
        <w:rPr>
          <w:rFonts w:asciiTheme="majorHAnsi" w:hAnsiTheme="majorHAnsi"/>
        </w:rPr>
        <w:t>iferentes espécies</w:t>
      </w:r>
      <w:r w:rsidR="00E622DE">
        <w:rPr>
          <w:rFonts w:asciiTheme="majorHAnsi" w:hAnsiTheme="majorHAnsi"/>
        </w:rPr>
        <w:t xml:space="preserve"> </w:t>
      </w:r>
      <w:r w:rsidR="00E631FF">
        <w:rPr>
          <w:rFonts w:asciiTheme="majorHAnsi" w:hAnsiTheme="majorHAnsi"/>
        </w:rPr>
        <w:fldChar w:fldCharType="begin" w:fldLock="1"/>
      </w:r>
      <w:r w:rsidR="00E631FF">
        <w:rPr>
          <w:rFonts w:asciiTheme="majorHAnsi" w:hAnsiTheme="majorHAnsi"/>
        </w:rPr>
        <w:instrText>ADDIN CSL_CITATION { "citationItems" : [ { "id" : "ITEM-1", "itemData" : { "DOI" : "10.1007/s00442-002-0952-2", "ISBN" : "0029-8549", "ISSN" : "00298549", "PMID" : "177866100002", "abstract" : "R2 tend to be between 2 and 5%!!!", "author" : [ { "dropping-particle" : "", "family" : "M\u00f8ller", "given" : "Anders Pape", "non-dropping-particle" : "", "parse-names" : false, "suffix" : "" }, { "dropping-particle" : "", "family" : "Jennions", "given" : "Michael D.", "non-dropping-particle" : "", "parse-names" : false, "suffix" : "" } ], "container-title" : "Oecologia", "id" : "ITEM-1", "issue" : "4", "issued" : { "date-parts" : [ [ "2002" ] ] }, "page" : "492-500", "title" : "How much variance can be explained by ecologists and evolutionary biologists?", "type" : "article-journal", "volume" : "132" }, "uris" : [ "http://www.mendeley.com/documents/?uuid=24133e5c-01b0-452c-9d69-d00b8b42bf83" ] } ], "mendeley" : { "formattedCitation" : "(M\u00f8ller &amp; Jennions, 2002)", "plainTextFormattedCitation" : "(M\u00f8ller &amp; Jennions, 2002)", "previouslyFormattedCitation" : "(M\u00f8ller &amp; Jennions, 2002)" }, "properties" : { "noteIndex" : 0 }, "schema" : "https://github.com/citation-style-language/schema/raw/master/csl-citation.json" }</w:instrText>
      </w:r>
      <w:r w:rsidR="00E631FF">
        <w:rPr>
          <w:rFonts w:asciiTheme="majorHAnsi" w:hAnsiTheme="majorHAnsi"/>
        </w:rPr>
        <w:fldChar w:fldCharType="separate"/>
      </w:r>
      <w:r w:rsidR="00E631FF" w:rsidRPr="008E5081">
        <w:rPr>
          <w:rFonts w:asciiTheme="majorHAnsi" w:hAnsiTheme="majorHAnsi"/>
          <w:noProof/>
        </w:rPr>
        <w:t>(Møller &amp; Jennions, 2002)</w:t>
      </w:r>
      <w:r w:rsidR="00E631FF">
        <w:rPr>
          <w:rFonts w:asciiTheme="majorHAnsi" w:hAnsiTheme="majorHAnsi"/>
        </w:rPr>
        <w:fldChar w:fldCharType="end"/>
      </w:r>
      <w:r w:rsidR="00C86248">
        <w:rPr>
          <w:rFonts w:asciiTheme="majorHAnsi" w:hAnsiTheme="majorHAnsi"/>
        </w:rPr>
        <w:t xml:space="preserve">, e, assim, não acessar padrões que, ainda que dependam de processos micro-evolutivos para </w:t>
      </w:r>
      <w:r w:rsidR="00C86248">
        <w:rPr>
          <w:rFonts w:asciiTheme="majorHAnsi" w:hAnsiTheme="majorHAnsi"/>
        </w:rPr>
        <w:lastRenderedPageBreak/>
        <w:t>ocorrer, emergem em escalas maiores</w:t>
      </w:r>
      <w:r w:rsidRPr="00980F59">
        <w:rPr>
          <w:rFonts w:asciiTheme="majorHAnsi" w:hAnsiTheme="majorHAnsi"/>
        </w:rPr>
        <w:t>.</w:t>
      </w:r>
      <w:r w:rsidR="00B864E1">
        <w:rPr>
          <w:rFonts w:asciiTheme="majorHAnsi" w:hAnsiTheme="majorHAnsi"/>
        </w:rPr>
        <w:t xml:space="preserve"> Portanto, o efeito do distú</w:t>
      </w:r>
      <w:r w:rsidR="00510B0E">
        <w:rPr>
          <w:rFonts w:asciiTheme="majorHAnsi" w:hAnsiTheme="majorHAnsi"/>
        </w:rPr>
        <w:t>rbio, enquanto fator ambiental atuante em qualquer população ou comunidade</w:t>
      </w:r>
      <w:r w:rsidR="00B864E1">
        <w:rPr>
          <w:rFonts w:asciiTheme="majorHAnsi" w:hAnsiTheme="majorHAnsi"/>
        </w:rPr>
        <w:t>, deve ser estudado na interface entre Biologia Evolutiva e Ecologia.</w:t>
      </w:r>
    </w:p>
    <w:p w14:paraId="700890C8" w14:textId="77777777" w:rsidR="00F21DA5" w:rsidRDefault="00F21DA5" w:rsidP="00980F59">
      <w:pPr>
        <w:ind w:firstLine="720"/>
        <w:contextualSpacing/>
        <w:jc w:val="both"/>
        <w:rPr>
          <w:rFonts w:asciiTheme="majorHAnsi" w:hAnsiTheme="majorHAnsi"/>
        </w:rPr>
      </w:pPr>
    </w:p>
    <w:p w14:paraId="13A73D8C" w14:textId="77777777" w:rsidR="00F21DA5" w:rsidRDefault="00F21DA5" w:rsidP="00980F59">
      <w:pPr>
        <w:ind w:firstLine="720"/>
        <w:contextualSpacing/>
        <w:jc w:val="both"/>
        <w:rPr>
          <w:rFonts w:asciiTheme="majorHAnsi" w:hAnsiTheme="majorHAnsi"/>
        </w:rPr>
      </w:pPr>
    </w:p>
    <w:p w14:paraId="11F0E520" w14:textId="77777777" w:rsidR="00F21DA5" w:rsidRDefault="00F21DA5" w:rsidP="00980F59">
      <w:pPr>
        <w:ind w:firstLine="720"/>
        <w:contextualSpacing/>
        <w:jc w:val="both"/>
        <w:rPr>
          <w:rFonts w:asciiTheme="majorHAnsi" w:hAnsiTheme="majorHAnsi"/>
        </w:rPr>
      </w:pPr>
    </w:p>
    <w:p w14:paraId="6192B81E" w14:textId="77777777" w:rsidR="00F21DA5" w:rsidRDefault="00F21DA5" w:rsidP="00980F59">
      <w:pPr>
        <w:ind w:firstLine="720"/>
        <w:contextualSpacing/>
        <w:jc w:val="both"/>
        <w:rPr>
          <w:rFonts w:asciiTheme="majorHAnsi" w:hAnsiTheme="majorHAnsi"/>
        </w:rPr>
      </w:pPr>
    </w:p>
    <w:p w14:paraId="54AE3947" w14:textId="77777777" w:rsidR="00F21DA5" w:rsidRDefault="00F21DA5" w:rsidP="00980F59">
      <w:pPr>
        <w:ind w:firstLine="720"/>
        <w:contextualSpacing/>
        <w:jc w:val="both"/>
        <w:rPr>
          <w:rFonts w:asciiTheme="majorHAnsi" w:hAnsiTheme="majorHAnsi"/>
        </w:rPr>
      </w:pPr>
    </w:p>
    <w:p w14:paraId="3AD84597" w14:textId="77777777" w:rsidR="00F21DA5" w:rsidRDefault="00F21DA5" w:rsidP="00980F59">
      <w:pPr>
        <w:ind w:firstLine="720"/>
        <w:contextualSpacing/>
        <w:jc w:val="both"/>
        <w:rPr>
          <w:rFonts w:asciiTheme="majorHAnsi" w:hAnsiTheme="majorHAnsi"/>
        </w:rPr>
      </w:pPr>
    </w:p>
    <w:p w14:paraId="15F281CF" w14:textId="77777777" w:rsidR="00F21DA5" w:rsidRDefault="00F21DA5" w:rsidP="00980F59">
      <w:pPr>
        <w:ind w:firstLine="720"/>
        <w:contextualSpacing/>
        <w:jc w:val="both"/>
        <w:rPr>
          <w:rFonts w:asciiTheme="majorHAnsi" w:hAnsiTheme="majorHAnsi"/>
        </w:rPr>
      </w:pPr>
    </w:p>
    <w:p w14:paraId="136A8E69" w14:textId="77777777" w:rsidR="00F21DA5" w:rsidRDefault="00F21DA5" w:rsidP="00980F59">
      <w:pPr>
        <w:ind w:firstLine="720"/>
        <w:contextualSpacing/>
        <w:jc w:val="both"/>
        <w:rPr>
          <w:rFonts w:asciiTheme="majorHAnsi" w:hAnsiTheme="majorHAnsi"/>
        </w:rPr>
      </w:pPr>
    </w:p>
    <w:p w14:paraId="35DDEC50" w14:textId="77777777" w:rsidR="00F21DA5" w:rsidRDefault="00F21DA5" w:rsidP="00980F59">
      <w:pPr>
        <w:ind w:firstLine="720"/>
        <w:contextualSpacing/>
        <w:jc w:val="both"/>
        <w:rPr>
          <w:rFonts w:asciiTheme="majorHAnsi" w:hAnsiTheme="majorHAnsi"/>
        </w:rPr>
      </w:pPr>
    </w:p>
    <w:p w14:paraId="33B26AA5" w14:textId="77777777" w:rsidR="00624D09" w:rsidRDefault="00624D09" w:rsidP="00980F59">
      <w:pPr>
        <w:ind w:firstLine="720"/>
        <w:contextualSpacing/>
        <w:jc w:val="both"/>
        <w:rPr>
          <w:rFonts w:asciiTheme="majorHAnsi" w:hAnsiTheme="majorHAnsi"/>
        </w:rPr>
      </w:pPr>
    </w:p>
    <w:p w14:paraId="1DBF8125" w14:textId="77777777" w:rsidR="00F21DA5" w:rsidRDefault="00F21DA5" w:rsidP="00980F59">
      <w:pPr>
        <w:ind w:firstLine="720"/>
        <w:contextualSpacing/>
        <w:jc w:val="both"/>
        <w:rPr>
          <w:rFonts w:asciiTheme="majorHAnsi" w:hAnsiTheme="majorHAnsi"/>
        </w:rPr>
      </w:pPr>
    </w:p>
    <w:p w14:paraId="56CA383D" w14:textId="77777777" w:rsidR="00F21DA5" w:rsidRDefault="00F21DA5" w:rsidP="00980F59">
      <w:pPr>
        <w:ind w:firstLine="720"/>
        <w:contextualSpacing/>
        <w:jc w:val="both"/>
        <w:rPr>
          <w:rFonts w:asciiTheme="majorHAnsi" w:hAnsiTheme="majorHAnsi"/>
        </w:rPr>
      </w:pPr>
    </w:p>
    <w:p w14:paraId="26DC6729" w14:textId="77777777" w:rsidR="00F21DA5" w:rsidRDefault="00F21DA5" w:rsidP="00980F59">
      <w:pPr>
        <w:ind w:firstLine="720"/>
        <w:contextualSpacing/>
        <w:jc w:val="both"/>
        <w:rPr>
          <w:ins w:id="53" w:author="LUISA NOVARA MONCLAR GONÇALVES" w:date="2017-07-15T15:17:00Z"/>
          <w:rFonts w:asciiTheme="majorHAnsi" w:hAnsiTheme="majorHAnsi"/>
        </w:rPr>
      </w:pPr>
    </w:p>
    <w:p w14:paraId="1E95DA21" w14:textId="77777777" w:rsidR="00A01D5D" w:rsidRDefault="00A01D5D" w:rsidP="00980F59">
      <w:pPr>
        <w:ind w:firstLine="720"/>
        <w:contextualSpacing/>
        <w:jc w:val="both"/>
        <w:rPr>
          <w:rFonts w:asciiTheme="majorHAnsi" w:hAnsiTheme="majorHAnsi"/>
        </w:rPr>
      </w:pPr>
    </w:p>
    <w:p w14:paraId="56718809" w14:textId="77777777" w:rsidR="009E7DE0" w:rsidRDefault="009E7DE0" w:rsidP="009E7DE0">
      <w:pPr>
        <w:contextualSpacing/>
        <w:jc w:val="both"/>
        <w:rPr>
          <w:rFonts w:asciiTheme="majorHAnsi" w:hAnsiTheme="majorHAnsi"/>
        </w:rPr>
      </w:pPr>
    </w:p>
    <w:p w14:paraId="464357BA" w14:textId="77777777" w:rsidR="002B3CB1" w:rsidRDefault="002B3CB1" w:rsidP="002B3CB1">
      <w:pPr>
        <w:contextualSpacing/>
        <w:jc w:val="both"/>
        <w:rPr>
          <w:rFonts w:asciiTheme="majorHAnsi" w:hAnsiTheme="majorHAnsi"/>
        </w:rPr>
      </w:pPr>
    </w:p>
    <w:p w14:paraId="683A0176" w14:textId="77777777" w:rsidR="008F7530" w:rsidRDefault="008F7530" w:rsidP="002B3CB1">
      <w:pPr>
        <w:contextualSpacing/>
        <w:jc w:val="both"/>
        <w:rPr>
          <w:rFonts w:asciiTheme="majorHAnsi" w:hAnsiTheme="majorHAnsi"/>
        </w:rPr>
      </w:pPr>
    </w:p>
    <w:bookmarkStart w:id="54" w:name="_Toc487883809"/>
    <w:p w14:paraId="46274A3C" w14:textId="61A6AD41" w:rsidR="008F7530" w:rsidRPr="00011943" w:rsidRDefault="008F7530" w:rsidP="008F7530">
      <w:pPr>
        <w:pStyle w:val="Heading1"/>
        <w:spacing w:before="0"/>
      </w:pPr>
      <w:r w:rsidRPr="00B77089">
        <mc:AlternateContent>
          <mc:Choice Requires="wps">
            <w:drawing>
              <wp:anchor distT="0" distB="0" distL="114300" distR="114300" simplePos="0" relativeHeight="251748352" behindDoc="0" locked="0" layoutInCell="1" allowOverlap="1" wp14:anchorId="786609AB" wp14:editId="7D8DE4DF">
                <wp:simplePos x="0" y="0"/>
                <wp:positionH relativeFrom="column">
                  <wp:posOffset>-976865</wp:posOffset>
                </wp:positionH>
                <wp:positionV relativeFrom="paragraph">
                  <wp:posOffset>350433</wp:posOffset>
                </wp:positionV>
                <wp:extent cx="7657580" cy="0"/>
                <wp:effectExtent l="0" t="0" r="13335" b="25400"/>
                <wp:wrapNone/>
                <wp:docPr id="7" name="Straight Connector 7"/>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73A45D" id="Straight Connector 7"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DGlUE+MBAAAb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49376" behindDoc="0" locked="0" layoutInCell="1" allowOverlap="1" wp14:anchorId="479233AD" wp14:editId="4ED546A5">
                <wp:simplePos x="0" y="0"/>
                <wp:positionH relativeFrom="column">
                  <wp:posOffset>-976630</wp:posOffset>
                </wp:positionH>
                <wp:positionV relativeFrom="paragraph">
                  <wp:posOffset>-222250</wp:posOffset>
                </wp:positionV>
                <wp:extent cx="7655560" cy="2540"/>
                <wp:effectExtent l="0" t="0" r="40640" b="48260"/>
                <wp:wrapNone/>
                <wp:docPr id="10" name="Straight Connector 1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D8982B" id="Straight Connector 10" o:spid="_x0000_s1026" style="position:absolute;flip:y;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ayr9Qu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t>8</w:t>
      </w:r>
      <w:commentRangeStart w:id="55"/>
      <w:r w:rsidRPr="00D24BD2">
        <w:tab/>
      </w:r>
      <w:r>
        <w:rPr>
          <w:color w:val="000000" w:themeColor="text1"/>
        </w:rPr>
        <w:t>CONCLUSÃO</w:t>
      </w:r>
      <w:commentRangeEnd w:id="55"/>
      <w:r w:rsidR="00515F5E">
        <w:rPr>
          <w:rStyle w:val="CommentReference"/>
          <w:rFonts w:eastAsiaTheme="minorHAnsi" w:cstheme="minorBidi"/>
          <w:b w:val="0"/>
          <w:noProof w:val="0"/>
          <w:color w:val="auto"/>
          <w:lang w:val="pt-BR"/>
        </w:rPr>
        <w:commentReference w:id="55"/>
      </w:r>
      <w:bookmarkEnd w:id="54"/>
    </w:p>
    <w:p w14:paraId="6C57C8B2" w14:textId="77777777" w:rsidR="008F7530" w:rsidRPr="005E1391" w:rsidRDefault="008F7530" w:rsidP="008F7530">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7EBB39E4" w14:textId="77777777" w:rsidR="008F7530" w:rsidRDefault="008F7530" w:rsidP="008F7530">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456FE6F" w14:textId="77777777" w:rsidR="008F7530" w:rsidRDefault="008F7530" w:rsidP="002B3CB1">
      <w:pPr>
        <w:contextualSpacing/>
        <w:jc w:val="both"/>
        <w:rPr>
          <w:rFonts w:asciiTheme="majorHAnsi" w:hAnsiTheme="majorHAnsi" w:cs="Times"/>
        </w:rPr>
      </w:pPr>
    </w:p>
    <w:p w14:paraId="596F165C" w14:textId="77777777" w:rsidR="005162DF" w:rsidRDefault="005162DF" w:rsidP="002B3CB1">
      <w:pPr>
        <w:contextualSpacing/>
        <w:jc w:val="both"/>
        <w:rPr>
          <w:rFonts w:asciiTheme="majorHAnsi" w:hAnsiTheme="majorHAnsi" w:cs="Times"/>
        </w:rPr>
      </w:pPr>
    </w:p>
    <w:p w14:paraId="15B9A4DC" w14:textId="77777777" w:rsidR="005162DF" w:rsidDel="00A01D5D" w:rsidRDefault="005162DF" w:rsidP="002B3CB1">
      <w:pPr>
        <w:contextualSpacing/>
        <w:jc w:val="both"/>
        <w:rPr>
          <w:del w:id="56" w:author="LUISA NOVARA MONCLAR GONÇALVES" w:date="2017-07-15T15:17:00Z"/>
          <w:rFonts w:asciiTheme="majorHAnsi" w:hAnsiTheme="majorHAnsi" w:cs="Times"/>
        </w:rPr>
      </w:pPr>
    </w:p>
    <w:p w14:paraId="0DF652CF" w14:textId="77777777" w:rsidR="005162DF" w:rsidDel="00A01D5D" w:rsidRDefault="005162DF" w:rsidP="002B3CB1">
      <w:pPr>
        <w:contextualSpacing/>
        <w:jc w:val="both"/>
        <w:rPr>
          <w:del w:id="57" w:author="LUISA NOVARA MONCLAR GONÇALVES" w:date="2017-07-15T15:17:00Z"/>
          <w:rFonts w:asciiTheme="majorHAnsi" w:hAnsiTheme="majorHAnsi" w:cs="Times"/>
        </w:rPr>
      </w:pPr>
    </w:p>
    <w:p w14:paraId="3DD37C3B" w14:textId="77777777" w:rsidR="005162DF" w:rsidRDefault="005162DF" w:rsidP="002B3CB1">
      <w:pPr>
        <w:contextualSpacing/>
        <w:jc w:val="both"/>
        <w:rPr>
          <w:rFonts w:asciiTheme="majorHAnsi" w:hAnsiTheme="majorHAnsi" w:cs="Times"/>
        </w:rPr>
      </w:pPr>
    </w:p>
    <w:p w14:paraId="7551C3A3" w14:textId="77777777" w:rsidR="005162DF" w:rsidRDefault="005162DF" w:rsidP="002B3CB1">
      <w:pPr>
        <w:contextualSpacing/>
        <w:jc w:val="both"/>
        <w:rPr>
          <w:rFonts w:asciiTheme="majorHAnsi" w:hAnsiTheme="majorHAnsi" w:cs="Times"/>
        </w:rPr>
      </w:pPr>
    </w:p>
    <w:p w14:paraId="5CCB4D1B" w14:textId="77777777" w:rsidR="005162DF" w:rsidRDefault="005162DF" w:rsidP="002B3CB1">
      <w:pPr>
        <w:contextualSpacing/>
        <w:jc w:val="both"/>
        <w:rPr>
          <w:rFonts w:asciiTheme="majorHAnsi" w:hAnsiTheme="majorHAnsi" w:cs="Times"/>
        </w:rPr>
      </w:pPr>
    </w:p>
    <w:p w14:paraId="7E59FF9D" w14:textId="77777777" w:rsidR="005162DF" w:rsidRDefault="005162DF" w:rsidP="002B3CB1">
      <w:pPr>
        <w:contextualSpacing/>
        <w:jc w:val="both"/>
        <w:rPr>
          <w:rFonts w:asciiTheme="majorHAnsi" w:hAnsiTheme="majorHAnsi" w:cs="Times"/>
        </w:rPr>
      </w:pPr>
    </w:p>
    <w:p w14:paraId="5DB01F12" w14:textId="77777777" w:rsidR="005162DF" w:rsidRDefault="005162DF" w:rsidP="002B3CB1">
      <w:pPr>
        <w:contextualSpacing/>
        <w:jc w:val="both"/>
        <w:rPr>
          <w:rFonts w:asciiTheme="majorHAnsi" w:hAnsiTheme="majorHAnsi" w:cs="Times"/>
        </w:rPr>
      </w:pPr>
    </w:p>
    <w:p w14:paraId="48A4EB40" w14:textId="77777777" w:rsidR="005162DF" w:rsidRDefault="005162DF" w:rsidP="002B3CB1">
      <w:pPr>
        <w:contextualSpacing/>
        <w:jc w:val="both"/>
        <w:rPr>
          <w:rFonts w:asciiTheme="majorHAnsi" w:hAnsiTheme="majorHAnsi" w:cs="Times"/>
        </w:rPr>
      </w:pPr>
    </w:p>
    <w:p w14:paraId="79E1DDCC" w14:textId="77777777" w:rsidR="005162DF" w:rsidRDefault="005162DF" w:rsidP="002B3CB1">
      <w:pPr>
        <w:contextualSpacing/>
        <w:jc w:val="both"/>
        <w:rPr>
          <w:rFonts w:asciiTheme="majorHAnsi" w:hAnsiTheme="majorHAnsi" w:cs="Times"/>
        </w:rPr>
      </w:pPr>
    </w:p>
    <w:p w14:paraId="6906DC5C" w14:textId="77777777" w:rsidR="005162DF" w:rsidRDefault="005162DF" w:rsidP="002B3CB1">
      <w:pPr>
        <w:contextualSpacing/>
        <w:jc w:val="both"/>
        <w:rPr>
          <w:rFonts w:asciiTheme="majorHAnsi" w:hAnsiTheme="majorHAnsi" w:cs="Times"/>
        </w:rPr>
      </w:pPr>
    </w:p>
    <w:p w14:paraId="47409C00" w14:textId="77777777" w:rsidR="005162DF" w:rsidRDefault="005162DF" w:rsidP="002B3CB1">
      <w:pPr>
        <w:contextualSpacing/>
        <w:jc w:val="both"/>
        <w:rPr>
          <w:rFonts w:asciiTheme="majorHAnsi" w:hAnsiTheme="majorHAnsi" w:cs="Times"/>
        </w:rPr>
      </w:pPr>
    </w:p>
    <w:p w14:paraId="14AD7907" w14:textId="77777777" w:rsidR="005162DF" w:rsidRDefault="005162DF" w:rsidP="002B3CB1">
      <w:pPr>
        <w:contextualSpacing/>
        <w:jc w:val="both"/>
        <w:rPr>
          <w:rFonts w:asciiTheme="majorHAnsi" w:hAnsiTheme="majorHAnsi" w:cs="Times"/>
        </w:rPr>
      </w:pPr>
    </w:p>
    <w:p w14:paraId="5E08D0E4" w14:textId="77777777" w:rsidR="005162DF" w:rsidRDefault="005162DF" w:rsidP="002B3CB1">
      <w:pPr>
        <w:contextualSpacing/>
        <w:jc w:val="both"/>
        <w:rPr>
          <w:rFonts w:asciiTheme="majorHAnsi" w:hAnsiTheme="majorHAnsi" w:cs="Times"/>
        </w:rPr>
      </w:pPr>
    </w:p>
    <w:p w14:paraId="1342A262" w14:textId="77777777" w:rsidR="005162DF" w:rsidRDefault="005162DF" w:rsidP="002B3CB1">
      <w:pPr>
        <w:contextualSpacing/>
        <w:jc w:val="both"/>
        <w:rPr>
          <w:ins w:id="58" w:author="LUISA NOVARA MONCLAR GONÇALVES" w:date="2017-07-15T15:16:00Z"/>
          <w:rFonts w:asciiTheme="majorHAnsi" w:hAnsiTheme="majorHAnsi" w:cs="Times"/>
        </w:rPr>
      </w:pPr>
    </w:p>
    <w:p w14:paraId="14FC5E62" w14:textId="77777777" w:rsidR="00E21BF7" w:rsidRDefault="00E21BF7" w:rsidP="002B3CB1">
      <w:pPr>
        <w:contextualSpacing/>
        <w:jc w:val="both"/>
        <w:rPr>
          <w:ins w:id="59" w:author="LUISA NOVARA MONCLAR GONÇALVES" w:date="2017-07-15T15:16:00Z"/>
          <w:rFonts w:asciiTheme="majorHAnsi" w:hAnsiTheme="majorHAnsi" w:cs="Times"/>
        </w:rPr>
      </w:pPr>
    </w:p>
    <w:p w14:paraId="30BDA33B" w14:textId="77777777" w:rsidR="00E21BF7" w:rsidRDefault="00E21BF7" w:rsidP="002B3CB1">
      <w:pPr>
        <w:contextualSpacing/>
        <w:jc w:val="both"/>
        <w:rPr>
          <w:ins w:id="60" w:author="LUISA NOVARA MONCLAR GONÇALVES" w:date="2017-07-15T15:16:00Z"/>
          <w:rFonts w:asciiTheme="majorHAnsi" w:hAnsiTheme="majorHAnsi" w:cs="Times"/>
        </w:rPr>
      </w:pPr>
    </w:p>
    <w:p w14:paraId="762BC8CD" w14:textId="77777777" w:rsidR="00E21BF7" w:rsidRDefault="00E21BF7" w:rsidP="002B3CB1">
      <w:pPr>
        <w:contextualSpacing/>
        <w:jc w:val="both"/>
        <w:rPr>
          <w:rFonts w:asciiTheme="majorHAnsi" w:hAnsiTheme="majorHAnsi" w:cs="Times"/>
        </w:rPr>
      </w:pPr>
    </w:p>
    <w:p w14:paraId="7E5C3E1F" w14:textId="77777777" w:rsidR="005162DF" w:rsidRDefault="005162DF" w:rsidP="002B3CB1">
      <w:pPr>
        <w:contextualSpacing/>
        <w:jc w:val="both"/>
        <w:rPr>
          <w:rFonts w:asciiTheme="majorHAnsi" w:hAnsiTheme="majorHAnsi" w:cs="Times"/>
        </w:rPr>
      </w:pPr>
    </w:p>
    <w:p w14:paraId="33C83821" w14:textId="77777777" w:rsidR="005162DF" w:rsidRDefault="005162DF" w:rsidP="002B3CB1">
      <w:pPr>
        <w:contextualSpacing/>
        <w:jc w:val="both"/>
        <w:rPr>
          <w:rFonts w:asciiTheme="majorHAnsi" w:hAnsiTheme="majorHAnsi" w:cs="Times"/>
        </w:rPr>
      </w:pPr>
    </w:p>
    <w:p w14:paraId="231E100C" w14:textId="77777777" w:rsidR="005162DF" w:rsidRDefault="005162DF" w:rsidP="002B3CB1">
      <w:pPr>
        <w:contextualSpacing/>
        <w:jc w:val="both"/>
        <w:rPr>
          <w:rFonts w:asciiTheme="majorHAnsi" w:hAnsiTheme="majorHAnsi" w:cs="Times"/>
        </w:rPr>
      </w:pPr>
    </w:p>
    <w:p w14:paraId="535A6FD4" w14:textId="77777777" w:rsidR="005162DF" w:rsidRDefault="005162DF" w:rsidP="002B3CB1">
      <w:pPr>
        <w:contextualSpacing/>
        <w:jc w:val="both"/>
        <w:rPr>
          <w:rFonts w:asciiTheme="majorHAnsi" w:hAnsiTheme="majorHAnsi" w:cs="Times"/>
        </w:rPr>
      </w:pPr>
    </w:p>
    <w:p w14:paraId="4F80FF31" w14:textId="77777777" w:rsidR="005162DF" w:rsidRDefault="005162DF" w:rsidP="002B3CB1">
      <w:pPr>
        <w:contextualSpacing/>
        <w:jc w:val="both"/>
        <w:rPr>
          <w:rFonts w:asciiTheme="majorHAnsi" w:hAnsiTheme="majorHAnsi" w:cs="Times"/>
        </w:rPr>
      </w:pPr>
    </w:p>
    <w:p w14:paraId="22CAD936" w14:textId="77777777" w:rsidR="005162DF" w:rsidRDefault="005162DF" w:rsidP="002B3CB1">
      <w:pPr>
        <w:contextualSpacing/>
        <w:jc w:val="both"/>
        <w:rPr>
          <w:rFonts w:asciiTheme="majorHAnsi" w:hAnsiTheme="majorHAnsi" w:cs="Times"/>
        </w:rPr>
      </w:pPr>
    </w:p>
    <w:p w14:paraId="5AFBC15C" w14:textId="77777777" w:rsidR="005162DF" w:rsidRDefault="005162DF" w:rsidP="002B3CB1">
      <w:pPr>
        <w:contextualSpacing/>
        <w:jc w:val="both"/>
        <w:rPr>
          <w:rFonts w:asciiTheme="majorHAnsi" w:hAnsiTheme="majorHAnsi" w:cs="Times"/>
        </w:rPr>
      </w:pPr>
    </w:p>
    <w:p w14:paraId="0735D0F9" w14:textId="77777777" w:rsidR="005162DF" w:rsidRDefault="005162DF" w:rsidP="002B3CB1">
      <w:pPr>
        <w:contextualSpacing/>
        <w:jc w:val="both"/>
        <w:rPr>
          <w:rFonts w:asciiTheme="majorHAnsi" w:hAnsiTheme="majorHAnsi" w:cs="Times"/>
        </w:rPr>
      </w:pPr>
    </w:p>
    <w:p w14:paraId="369E9F2C" w14:textId="77777777" w:rsidR="005162DF" w:rsidRDefault="005162DF" w:rsidP="002B3CB1">
      <w:pPr>
        <w:contextualSpacing/>
        <w:jc w:val="both"/>
        <w:rPr>
          <w:rFonts w:asciiTheme="majorHAnsi" w:hAnsiTheme="majorHAnsi" w:cs="Times"/>
        </w:rPr>
      </w:pPr>
    </w:p>
    <w:p w14:paraId="7E4D3618" w14:textId="77777777" w:rsidR="005162DF" w:rsidRDefault="005162DF" w:rsidP="002B3CB1">
      <w:pPr>
        <w:contextualSpacing/>
        <w:jc w:val="both"/>
        <w:rPr>
          <w:rFonts w:asciiTheme="majorHAnsi" w:hAnsiTheme="majorHAnsi" w:cs="Times"/>
        </w:rPr>
      </w:pPr>
    </w:p>
    <w:p w14:paraId="7321321F" w14:textId="77777777" w:rsidR="005162DF" w:rsidRDefault="005162DF" w:rsidP="002B3CB1">
      <w:pPr>
        <w:contextualSpacing/>
        <w:jc w:val="both"/>
        <w:rPr>
          <w:rFonts w:asciiTheme="majorHAnsi" w:hAnsiTheme="majorHAnsi"/>
        </w:rPr>
      </w:pPr>
    </w:p>
    <w:bookmarkStart w:id="61" w:name="_Toc487883810"/>
    <w:p w14:paraId="0F06ABC2" w14:textId="07B80899" w:rsidR="005B2ED1" w:rsidRPr="00011943" w:rsidRDefault="005B2ED1" w:rsidP="005B2ED1">
      <w:pPr>
        <w:pStyle w:val="Heading1"/>
        <w:spacing w:before="0"/>
      </w:pPr>
      <w:r w:rsidRPr="00B77089">
        <mc:AlternateContent>
          <mc:Choice Requires="wps">
            <w:drawing>
              <wp:anchor distT="0" distB="0" distL="114300" distR="114300" simplePos="0" relativeHeight="251725824" behindDoc="0" locked="0" layoutInCell="1" allowOverlap="1" wp14:anchorId="7D758F83" wp14:editId="220F8BA7">
                <wp:simplePos x="0" y="0"/>
                <wp:positionH relativeFrom="column">
                  <wp:posOffset>-976865</wp:posOffset>
                </wp:positionH>
                <wp:positionV relativeFrom="paragraph">
                  <wp:posOffset>350433</wp:posOffset>
                </wp:positionV>
                <wp:extent cx="7657580" cy="0"/>
                <wp:effectExtent l="0" t="0" r="13335" b="25400"/>
                <wp:wrapNone/>
                <wp:docPr id="80" name="Straight Connector 8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96FF6" id="Straight Connector 80"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nHoPhuMBAAAd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26848" behindDoc="0" locked="0" layoutInCell="1" allowOverlap="1" wp14:anchorId="496D5145" wp14:editId="01D3A879">
                <wp:simplePos x="0" y="0"/>
                <wp:positionH relativeFrom="column">
                  <wp:posOffset>-976630</wp:posOffset>
                </wp:positionH>
                <wp:positionV relativeFrom="paragraph">
                  <wp:posOffset>-222250</wp:posOffset>
                </wp:positionV>
                <wp:extent cx="7655560" cy="2540"/>
                <wp:effectExtent l="0" t="0" r="40640" b="48260"/>
                <wp:wrapNone/>
                <wp:docPr id="81" name="Straight Connector 8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181000" id="Straight Connector 81" o:spid="_x0000_s1026" style="position:absolute;flip:y;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ki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sVZ05YeqPHFIQ+&#10;9ont0TlyEAOjIDk1+NgQYO8OYTpFfwhZ9lkFy5TR/hsNQTGCpLFz8fky+wznxCRd3mzqut7Qc0iK&#10;ret35RmqkSWz+RDTe0DL8qblRrvsgmjE6UNMVJlSryn52jg2tPzt6qZelrSIRncP2pgcLJMEexPY&#10;SdAMCCnBpXVWQyzPMulkHF1mjaOqsksXA2ONz6DIJ+p+1PdH3uJSYaLsDFPUxQycusuj/bKhK3DK&#10;z1Ao0/s34BlRKqNLM9hqh2H05tfq6TxXHvOvDoy6swVP2F3KexdraAyLc9OXyXP+/FzgPz/27gc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x+SJz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9</w:t>
      </w:r>
      <w:r w:rsidRPr="00D24BD2">
        <w:tab/>
      </w:r>
      <w:r>
        <w:rPr>
          <w:color w:val="000000" w:themeColor="text1"/>
        </w:rPr>
        <w:t>POSFÁCIO</w:t>
      </w:r>
      <w:bookmarkEnd w:id="61"/>
    </w:p>
    <w:p w14:paraId="0DF7FB6F" w14:textId="77777777" w:rsidR="005B2ED1" w:rsidRPr="005E1391" w:rsidRDefault="005B2ED1" w:rsidP="005B2ED1">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38BC605" w14:textId="77777777" w:rsidR="00C10617" w:rsidRDefault="00C10617" w:rsidP="00C10617">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CCE77D3" w14:textId="53332A28" w:rsidR="00A966F8" w:rsidRDefault="00A966F8" w:rsidP="00C10617">
      <w:pPr>
        <w:widowControl w:val="0"/>
        <w:autoSpaceDE w:val="0"/>
        <w:autoSpaceDN w:val="0"/>
        <w:adjustRightInd w:val="0"/>
        <w:spacing w:after="240"/>
        <w:contextualSpacing/>
        <w:jc w:val="both"/>
        <w:rPr>
          <w:rFonts w:asciiTheme="majorHAnsi" w:hAnsiTheme="majorHAnsi" w:cs="Times"/>
        </w:rPr>
      </w:pPr>
      <w:r>
        <w:rPr>
          <w:rFonts w:asciiTheme="majorHAnsi" w:hAnsiTheme="majorHAnsi" w:cs="Times"/>
        </w:rPr>
        <w:t>Ao escrever esta dissertação, me deparei com a seguinte situação: para tratar dos pontos de intersecção entre Ecologia e Evolução, como escapar de começar citando Darwin? Ainda que, com um pouco mais de esforço, alguns outros nomes venham à cabeça, o mais int</w:t>
      </w:r>
      <w:r w:rsidR="002031CC">
        <w:rPr>
          <w:rFonts w:asciiTheme="majorHAnsi" w:hAnsiTheme="majorHAnsi" w:cs="Times"/>
        </w:rPr>
        <w:t>uitivo continua sendo o do titio</w:t>
      </w:r>
      <w:r>
        <w:rPr>
          <w:rFonts w:asciiTheme="majorHAnsi" w:hAnsiTheme="majorHAnsi" w:cs="Times"/>
        </w:rPr>
        <w:t>. Seria, no mínimo, desrespeitoso (e possivelmente pretencioso) evitar citar a pessoa mais importante na Biologia. Contudo, com toda a admiração que tenho por ele, confesso ter ficado com receio de soar um pouco melosa ou pouco criativa. Afinal, o quão brega é começar a dissertação citando Darwin?</w:t>
      </w:r>
    </w:p>
    <w:p w14:paraId="37D7A182" w14:textId="39FD216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Na dúvida, criei </w:t>
      </w:r>
      <w:r w:rsidR="00C064F1">
        <w:rPr>
          <w:rFonts w:asciiTheme="majorHAnsi" w:hAnsiTheme="majorHAnsi" w:cs="Times"/>
        </w:rPr>
        <w:t>uma enquete</w:t>
      </w:r>
      <w:r w:rsidRPr="00DE3B23">
        <w:rPr>
          <w:rFonts w:asciiTheme="majorHAnsi" w:hAnsiTheme="majorHAnsi" w:cs="Times"/>
        </w:rPr>
        <w:t>, em que expus diversas adjetivações para o ato de começar a dissertação citando Darwin. Os adjetivos propostos foram: cafona, criativo, besta, corajoso, bonito, divertido, irritante, ultrapassado, estiloso, desesperador, sexy e</w:t>
      </w:r>
      <w:r>
        <w:rPr>
          <w:rFonts w:asciiTheme="majorHAnsi" w:hAnsiTheme="majorHAnsi" w:cs="Times"/>
        </w:rPr>
        <w:t xml:space="preserve"> chato. As </w:t>
      </w:r>
      <w:r>
        <w:rPr>
          <w:rFonts w:asciiTheme="majorHAnsi" w:hAnsiTheme="majorHAnsi" w:cs="Times"/>
        </w:rPr>
        <w:lastRenderedPageBreak/>
        <w:t xml:space="preserve">pessoas deveriam atribuir um valor, em uma escala de 1 a 5, para cada adjetivo, tendo em vista que o extremo 1 correspondia à intensidade nula do adjetivo (exemplo: não é nada cafona começar a dissertação citando Darwin) e 5 à intensidade máxima do adjetivo (exemplo: começar a dissertação citando Darwin é a própria cafonice em forma de texto). </w:t>
      </w:r>
    </w:p>
    <w:p w14:paraId="665BD97B" w14:textId="1840AC0C"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30 biólogos responderam à enquete, incluind</w:t>
      </w:r>
      <w:r w:rsidR="0055671A">
        <w:rPr>
          <w:rFonts w:asciiTheme="majorHAnsi" w:hAnsiTheme="majorHAnsi" w:cs="Times"/>
        </w:rPr>
        <w:t>o meus orientadores e a Profa. Adriana</w:t>
      </w:r>
      <w:r>
        <w:rPr>
          <w:rFonts w:asciiTheme="majorHAnsi" w:hAnsiTheme="majorHAnsi" w:cs="Times"/>
        </w:rPr>
        <w:t xml:space="preserve"> (sorte a minha que a resposta é anônima). Os resultados mostraram que a maioria das pessoas (19 votos) acha nada irritante começar a dissertação citando Darwin: menos mal, não quero atacar ninguém com isso. Também tranquilizador, a maioria das pessoas acha nada besta (17 votos) e nada ultrapassado (16 votos) </w:t>
      </w:r>
      <w:r w:rsidRPr="0055671A">
        <w:rPr>
          <w:rFonts w:asciiTheme="majorHAnsi" w:hAnsiTheme="majorHAnsi" w:cs="Times"/>
          <w:highlight w:val="yellow"/>
        </w:rPr>
        <w:t>– p</w:t>
      </w:r>
      <w:r w:rsidR="0055671A" w:rsidRPr="0055671A">
        <w:rPr>
          <w:rFonts w:asciiTheme="majorHAnsi" w:hAnsiTheme="majorHAnsi" w:cs="Times"/>
          <w:highlight w:val="yellow"/>
        </w:rPr>
        <w:t>udera, prevejo um apocalipse no</w:t>
      </w:r>
      <w:r w:rsidRPr="0055671A">
        <w:rPr>
          <w:rFonts w:asciiTheme="majorHAnsi" w:hAnsiTheme="majorHAnsi" w:cs="Times"/>
          <w:highlight w:val="yellow"/>
        </w:rPr>
        <w:t xml:space="preserve"> dia em que seleção natural for ultrapassada</w:t>
      </w:r>
      <w:r>
        <w:rPr>
          <w:rFonts w:asciiTheme="majorHAnsi" w:hAnsiTheme="majorHAnsi" w:cs="Times"/>
        </w:rPr>
        <w:t xml:space="preserve">. Além disso, metade das pessoas considera nada desesperador começar a dissertação citando o nosso querido velhinho, enquanto apenas 5 declararam ser desesperador ao extremo (aproveito para pedir desculpas a essas). </w:t>
      </w:r>
    </w:p>
    <w:p w14:paraId="6CB33B0B"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Os votos para as diversas intensidades de corajoso e bonito ficaram bem distribuídos, então não há consenso (que insensibilidade, pessoal). Sobre a diversão, aqui não foi garantida: 1/3 das pessoas acham nada divertido começar citando Darwin e 9 das 30 acham médio divertido </w:t>
      </w:r>
      <w:r w:rsidRPr="00AA0772">
        <w:rPr>
          <w:rFonts w:asciiTheme="majorHAnsi" w:hAnsiTheme="majorHAnsi" w:cs="Times"/>
        </w:rPr>
        <w:sym w:font="Wingdings" w:char="F04B"/>
      </w:r>
      <w:r>
        <w:rPr>
          <w:rFonts w:asciiTheme="majorHAnsi" w:hAnsiTheme="majorHAnsi" w:cs="Times"/>
        </w:rPr>
        <w:t>, apenas 6 acharam muito ou mega divertido. Mas, acalme-se, elas também não acham chato: aliás, quase metade (14 votos) acha nada chato (ufa!). Interpretei como: não é divertido nem chato, é só um primeiro parágrafo.</w:t>
      </w:r>
    </w:p>
    <w:p w14:paraId="32ECFC66" w14:textId="3E39342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Infelizmente, quase ninguém acha estiloso começar a dissertação citando Darwin (sorte a de vocês que a resposta é anônima) e apenas 5 pes</w:t>
      </w:r>
      <w:r w:rsidR="00EB2C69">
        <w:rPr>
          <w:rFonts w:asciiTheme="majorHAnsi" w:hAnsiTheme="majorHAnsi" w:cs="Times"/>
        </w:rPr>
        <w:t>soas (6 comigo) acham muito estiloso ou o</w:t>
      </w:r>
      <w:r>
        <w:rPr>
          <w:rFonts w:asciiTheme="majorHAnsi" w:hAnsiTheme="majorHAnsi" w:cs="Times"/>
        </w:rPr>
        <w:t xml:space="preserve"> própri</w:t>
      </w:r>
      <w:r w:rsidR="00EB2C69">
        <w:rPr>
          <w:rFonts w:asciiTheme="majorHAnsi" w:hAnsiTheme="majorHAnsi" w:cs="Times"/>
        </w:rPr>
        <w:t>o Neymar em</w:t>
      </w:r>
      <w:r>
        <w:rPr>
          <w:rFonts w:asciiTheme="majorHAnsi" w:hAnsiTheme="majorHAnsi" w:cs="Times"/>
        </w:rPr>
        <w:t xml:space="preserve"> questão de estilo. Para minha su</w:t>
      </w:r>
      <w:r w:rsidR="00AD6AF1">
        <w:rPr>
          <w:rFonts w:asciiTheme="majorHAnsi" w:hAnsiTheme="majorHAnsi" w:cs="Times"/>
        </w:rPr>
        <w:t>r</w:t>
      </w:r>
      <w:r>
        <w:rPr>
          <w:rFonts w:asciiTheme="majorHAnsi" w:hAnsiTheme="majorHAnsi" w:cs="Times"/>
        </w:rPr>
        <w:t>presa, quase metade das pessoas (14 votos) acha nada ou pouco cafona começar a dissertação citando Darwin! 7 pessoas acham médio cafona e 9 acham muito cafona ou a própria cafonice em forma de texto: não há como agradar a todos.</w:t>
      </w:r>
    </w:p>
    <w:p w14:paraId="489BA201"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Por fim, a maioria das pessoas acha nada criativo (18 votos) e nada sexy (16 votos) começar a dissertação citando o barbudo (e olha que </w:t>
      </w:r>
      <w:r>
        <w:rPr>
          <w:rFonts w:asciiTheme="majorHAnsi" w:hAnsiTheme="majorHAnsi" w:cs="Times"/>
          <w:i/>
        </w:rPr>
        <w:t>hi</w:t>
      </w:r>
      <w:r w:rsidRPr="00DE5623">
        <w:rPr>
          <w:rFonts w:asciiTheme="majorHAnsi" w:hAnsiTheme="majorHAnsi" w:cs="Times"/>
          <w:i/>
        </w:rPr>
        <w:t>p</w:t>
      </w:r>
      <w:r>
        <w:rPr>
          <w:rFonts w:asciiTheme="majorHAnsi" w:hAnsiTheme="majorHAnsi" w:cs="Times"/>
          <w:i/>
        </w:rPr>
        <w:t>st</w:t>
      </w:r>
      <w:r w:rsidRPr="00DE5623">
        <w:rPr>
          <w:rFonts w:asciiTheme="majorHAnsi" w:hAnsiTheme="majorHAnsi" w:cs="Times"/>
          <w:i/>
        </w:rPr>
        <w:t>ers</w:t>
      </w:r>
      <w:r>
        <w:rPr>
          <w:rFonts w:asciiTheme="majorHAnsi" w:hAnsiTheme="majorHAnsi" w:cs="Times"/>
        </w:rPr>
        <w:t xml:space="preserve"> estão fazendo sucesso!). Ainda assim, no lugar de ser </w:t>
      </w:r>
      <w:r w:rsidRPr="00CC66AA">
        <w:rPr>
          <w:rFonts w:asciiTheme="majorHAnsi" w:hAnsiTheme="majorHAnsi" w:cs="Times"/>
          <w:i/>
        </w:rPr>
        <w:t>sexy sem ser vulgar</w:t>
      </w:r>
      <w:r>
        <w:rPr>
          <w:rFonts w:asciiTheme="majorHAnsi" w:hAnsiTheme="majorHAnsi" w:cs="Times"/>
        </w:rPr>
        <w:t xml:space="preserve">, pareceu mais divertido ser </w:t>
      </w:r>
      <w:r w:rsidRPr="00CC66AA">
        <w:rPr>
          <w:rFonts w:asciiTheme="majorHAnsi" w:hAnsiTheme="majorHAnsi" w:cs="Times"/>
          <w:i/>
        </w:rPr>
        <w:t>vulgar sem ser sexy</w:t>
      </w:r>
      <w:r>
        <w:rPr>
          <w:rFonts w:asciiTheme="majorHAnsi" w:hAnsiTheme="majorHAnsi" w:cs="Times"/>
        </w:rPr>
        <w:t>.</w:t>
      </w:r>
    </w:p>
    <w:p w14:paraId="15A2EF1C" w14:textId="77777777" w:rsidR="00A966F8" w:rsidRDefault="00A966F8" w:rsidP="00A966F8">
      <w:pPr>
        <w:widowControl w:val="0"/>
        <w:autoSpaceDE w:val="0"/>
        <w:autoSpaceDN w:val="0"/>
        <w:adjustRightInd w:val="0"/>
        <w:spacing w:after="240"/>
        <w:ind w:left="720" w:firstLine="720"/>
        <w:contextualSpacing/>
        <w:jc w:val="both"/>
        <w:rPr>
          <w:rFonts w:asciiTheme="majorHAnsi" w:hAnsiTheme="majorHAnsi" w:cs="Times"/>
        </w:rPr>
      </w:pPr>
    </w:p>
    <w:p w14:paraId="0EEFF541" w14:textId="77777777" w:rsidR="006B0550" w:rsidRDefault="006B0550" w:rsidP="00A966F8">
      <w:pPr>
        <w:widowControl w:val="0"/>
        <w:autoSpaceDE w:val="0"/>
        <w:autoSpaceDN w:val="0"/>
        <w:adjustRightInd w:val="0"/>
        <w:spacing w:after="240"/>
        <w:ind w:left="720" w:firstLine="720"/>
        <w:contextualSpacing/>
        <w:jc w:val="both"/>
        <w:rPr>
          <w:rFonts w:asciiTheme="majorHAnsi" w:hAnsiTheme="majorHAnsi" w:cs="Times"/>
        </w:rPr>
      </w:pPr>
    </w:p>
    <w:p w14:paraId="635EFDF0" w14:textId="77777777" w:rsidR="00C4378D" w:rsidRDefault="00C4378D" w:rsidP="00A418CC">
      <w:pPr>
        <w:widowControl w:val="0"/>
        <w:autoSpaceDE w:val="0"/>
        <w:autoSpaceDN w:val="0"/>
        <w:adjustRightInd w:val="0"/>
        <w:spacing w:after="240"/>
        <w:contextualSpacing/>
        <w:jc w:val="both"/>
        <w:rPr>
          <w:rFonts w:asciiTheme="majorHAnsi" w:hAnsiTheme="majorHAnsi" w:cs="Times"/>
        </w:rPr>
      </w:pPr>
    </w:p>
    <w:p w14:paraId="06E73149" w14:textId="77777777" w:rsidR="00A418CC" w:rsidRDefault="00A418CC" w:rsidP="00A418CC">
      <w:pPr>
        <w:widowControl w:val="0"/>
        <w:autoSpaceDE w:val="0"/>
        <w:autoSpaceDN w:val="0"/>
        <w:adjustRightInd w:val="0"/>
        <w:spacing w:after="240"/>
        <w:contextualSpacing/>
        <w:jc w:val="both"/>
        <w:rPr>
          <w:rFonts w:asciiTheme="majorHAnsi" w:hAnsiTheme="majorHAnsi" w:cs="Times"/>
        </w:rPr>
      </w:pPr>
    </w:p>
    <w:p w14:paraId="25ABBF04"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4623E1FC" w14:textId="6CA36D95"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9A16A6B" w14:textId="77777777"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829120A" w14:textId="5E5BC5B0" w:rsidR="00A966F8" w:rsidRDefault="00C4378D" w:rsidP="00C4378D">
      <w:pPr>
        <w:widowControl w:val="0"/>
        <w:autoSpaceDE w:val="0"/>
        <w:autoSpaceDN w:val="0"/>
        <w:adjustRightInd w:val="0"/>
        <w:spacing w:after="240"/>
        <w:ind w:left="720" w:firstLine="720"/>
        <w:contextualSpacing/>
        <w:jc w:val="right"/>
        <w:rPr>
          <w:rFonts w:asciiTheme="majorHAnsi" w:hAnsiTheme="majorHAnsi" w:cs="Times"/>
        </w:rPr>
      </w:pPr>
      <w:r w:rsidRPr="00C4378D">
        <w:rPr>
          <w:rFonts w:asciiTheme="majorHAnsi" w:hAnsiTheme="majorHAnsi" w:cs="Times"/>
          <w:noProof/>
          <w:lang w:val="en-US"/>
        </w:rPr>
        <w:drawing>
          <wp:inline distT="0" distB="0" distL="0" distR="0" wp14:anchorId="3E2AD897" wp14:editId="10F44AD3">
            <wp:extent cx="2375535" cy="2406628"/>
            <wp:effectExtent l="177800" t="50800" r="374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760679">
                      <a:off x="0" y="0"/>
                      <a:ext cx="2379690" cy="2410837"/>
                    </a:xfrm>
                    <a:prstGeom prst="rect">
                      <a:avLst/>
                    </a:prstGeom>
                  </pic:spPr>
                </pic:pic>
              </a:graphicData>
            </a:graphic>
          </wp:inline>
        </w:drawing>
      </w:r>
    </w:p>
    <w:p w14:paraId="281B8A9D" w14:textId="6A2405E1" w:rsidR="00B74361" w:rsidRPr="001D48F6" w:rsidRDefault="00A966F8" w:rsidP="00B74361">
      <w:pPr>
        <w:widowControl w:val="0"/>
        <w:autoSpaceDE w:val="0"/>
        <w:autoSpaceDN w:val="0"/>
        <w:adjustRightInd w:val="0"/>
        <w:spacing w:after="240"/>
        <w:ind w:left="720" w:firstLine="720"/>
        <w:contextualSpacing/>
        <w:jc w:val="right"/>
        <w:rPr>
          <w:rFonts w:cs="Times"/>
          <w:b/>
          <w:i/>
        </w:rPr>
      </w:pPr>
      <w:r w:rsidRPr="001D48F6">
        <w:rPr>
          <w:rFonts w:cs="Times"/>
          <w:b/>
          <w:i/>
        </w:rPr>
        <w:t>Fim.</w:t>
      </w:r>
    </w:p>
    <w:bookmarkStart w:id="62" w:name="_Toc487883811"/>
    <w:commentRangeStart w:id="63"/>
    <w:p w14:paraId="1FDBBAF5" w14:textId="24898A6D" w:rsidR="004863CE" w:rsidRPr="00011943" w:rsidRDefault="004863CE" w:rsidP="004863CE">
      <w:pPr>
        <w:pStyle w:val="Heading1"/>
        <w:spacing w:before="0"/>
      </w:pPr>
      <w:r w:rsidRPr="00B77089">
        <mc:AlternateContent>
          <mc:Choice Requires="wps">
            <w:drawing>
              <wp:anchor distT="0" distB="0" distL="114300" distR="114300" simplePos="0" relativeHeight="251728896" behindDoc="0" locked="0" layoutInCell="1" allowOverlap="1" wp14:anchorId="5862D5C7" wp14:editId="62B0264E">
                <wp:simplePos x="0" y="0"/>
                <wp:positionH relativeFrom="column">
                  <wp:posOffset>-976865</wp:posOffset>
                </wp:positionH>
                <wp:positionV relativeFrom="paragraph">
                  <wp:posOffset>350433</wp:posOffset>
                </wp:positionV>
                <wp:extent cx="7657580" cy="0"/>
                <wp:effectExtent l="0" t="0" r="13335" b="25400"/>
                <wp:wrapNone/>
                <wp:docPr id="82" name="Straight Connector 82"/>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7684C" id="Straight Connector 82"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4jY2r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9920" behindDoc="0" locked="0" layoutInCell="1" allowOverlap="1" wp14:anchorId="1ABA7793" wp14:editId="7E89F1D4">
                <wp:simplePos x="0" y="0"/>
                <wp:positionH relativeFrom="column">
                  <wp:posOffset>-976630</wp:posOffset>
                </wp:positionH>
                <wp:positionV relativeFrom="paragraph">
                  <wp:posOffset>-222250</wp:posOffset>
                </wp:positionV>
                <wp:extent cx="7655560" cy="2540"/>
                <wp:effectExtent l="0" t="0" r="40640" b="48260"/>
                <wp:wrapNone/>
                <wp:docPr id="83" name="Straight Connector 83"/>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8A7932" id="Straight Connector 83" o:spid="_x0000_s1026" style="position:absolute;flip:y;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&#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tXsii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10</w:t>
      </w:r>
      <w:r w:rsidRPr="00D24BD2">
        <w:tab/>
      </w:r>
      <w:r>
        <w:rPr>
          <w:color w:val="000000" w:themeColor="text1"/>
        </w:rPr>
        <w:t>REFERÊNCIAS BIBLIOGRÁFICAS</w:t>
      </w:r>
      <w:commentRangeEnd w:id="63"/>
      <w:r w:rsidR="00E3468F">
        <w:rPr>
          <w:rStyle w:val="CommentReference"/>
          <w:rFonts w:eastAsiaTheme="minorHAnsi" w:cstheme="minorBidi"/>
          <w:b w:val="0"/>
          <w:noProof w:val="0"/>
          <w:color w:val="auto"/>
          <w:lang w:val="pt-BR"/>
        </w:rPr>
        <w:commentReference w:id="63"/>
      </w:r>
      <w:bookmarkEnd w:id="62"/>
    </w:p>
    <w:p w14:paraId="4BA01C19" w14:textId="77777777" w:rsidR="004863CE" w:rsidRPr="005E1391" w:rsidRDefault="004863CE" w:rsidP="004863CE">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67121249" w14:textId="77777777" w:rsidR="008E5475" w:rsidRPr="00A77E70" w:rsidRDefault="008E5475" w:rsidP="00B93E0A">
      <w:pPr>
        <w:spacing w:line="276" w:lineRule="auto"/>
        <w:jc w:val="both"/>
        <w:rPr>
          <w:rFonts w:asciiTheme="majorHAnsi" w:hAnsiTheme="majorHAnsi" w:cs="Times New Roman"/>
          <w:color w:val="000000" w:themeColor="text1"/>
        </w:rPr>
      </w:pPr>
    </w:p>
    <w:p w14:paraId="3D831AEB" w14:textId="5CE2457A" w:rsidR="00F86277" w:rsidRPr="005D497C" w:rsidRDefault="00F86277"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Abrams P. (1984). Variability in resource consumption rates and the coexistence of competing species. </w:t>
      </w:r>
      <w:r w:rsidRPr="00A77E70">
        <w:rPr>
          <w:rFonts w:asciiTheme="majorHAnsi" w:hAnsiTheme="majorHAnsi" w:cs="Times"/>
          <w:i/>
          <w:iCs/>
          <w:lang w:val="en-US"/>
        </w:rPr>
        <w:t xml:space="preserve">Theor. Popul. Biol. </w:t>
      </w:r>
      <w:r w:rsidRPr="00A77E70">
        <w:rPr>
          <w:rFonts w:asciiTheme="majorHAnsi" w:hAnsiTheme="majorHAnsi" w:cs="Times"/>
          <w:lang w:val="en-US"/>
        </w:rPr>
        <w:t>25:106– 24</w:t>
      </w:r>
    </w:p>
    <w:p w14:paraId="2A13F804" w14:textId="08A52E92" w:rsidR="00F80E3C" w:rsidRPr="00F80E3C" w:rsidRDefault="00117284"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eastAsia="Arial Unicode MS" w:hAnsiTheme="majorHAnsi" w:cs="Arial Unicode MS"/>
          <w:color w:val="000000"/>
          <w:lang w:val="en-US"/>
        </w:rPr>
        <w:fldChar w:fldCharType="begin" w:fldLock="1"/>
      </w:r>
      <w:r w:rsidRPr="00A77E70">
        <w:rPr>
          <w:rFonts w:asciiTheme="majorHAnsi" w:eastAsia="Arial Unicode MS" w:hAnsiTheme="majorHAnsi" w:cs="Arial Unicode MS"/>
          <w:color w:val="000000"/>
          <w:lang w:val="en-US"/>
        </w:rPr>
        <w:instrText xml:space="preserve">ADDIN Mendeley Bibliography CSL_BIBLIOGRAPHY </w:instrText>
      </w:r>
      <w:r w:rsidRPr="00A77E70">
        <w:rPr>
          <w:rFonts w:asciiTheme="majorHAnsi" w:eastAsia="Arial Unicode MS" w:hAnsiTheme="majorHAnsi" w:cs="Arial Unicode MS"/>
          <w:color w:val="000000"/>
          <w:lang w:val="en-US"/>
        </w:rPr>
        <w:fldChar w:fldCharType="separate"/>
      </w:r>
      <w:r w:rsidR="00F80E3C" w:rsidRPr="00F80E3C">
        <w:rPr>
          <w:rFonts w:ascii="Calibri Light" w:eastAsia="Times New Roman" w:hAnsi="Calibri Light" w:cs="Times New Roman"/>
          <w:noProof/>
        </w:rPr>
        <w:t xml:space="preserve">Abrams, P. A. (2005). “Adaptive Dynamics” vs. “adaptive dynamics”. </w:t>
      </w:r>
      <w:r w:rsidR="00F80E3C" w:rsidRPr="00F80E3C">
        <w:rPr>
          <w:rFonts w:ascii="Calibri Light" w:eastAsia="Times New Roman" w:hAnsi="Calibri Light" w:cs="Times New Roman"/>
          <w:i/>
          <w:iCs/>
          <w:noProof/>
        </w:rPr>
        <w:t>Journal of Evolutionary Biology</w:t>
      </w:r>
      <w:r w:rsidR="00F80E3C" w:rsidRPr="00F80E3C">
        <w:rPr>
          <w:rFonts w:ascii="Calibri Light" w:eastAsia="Times New Roman" w:hAnsi="Calibri Light" w:cs="Times New Roman"/>
          <w:noProof/>
        </w:rPr>
        <w:t xml:space="preserve">, </w:t>
      </w:r>
      <w:r w:rsidR="00F80E3C" w:rsidRPr="00F80E3C">
        <w:rPr>
          <w:rFonts w:ascii="Calibri Light" w:eastAsia="Times New Roman" w:hAnsi="Calibri Light" w:cs="Times New Roman"/>
          <w:i/>
          <w:iCs/>
          <w:noProof/>
        </w:rPr>
        <w:t>18</w:t>
      </w:r>
      <w:r w:rsidR="00F80E3C" w:rsidRPr="00F80E3C">
        <w:rPr>
          <w:rFonts w:ascii="Calibri Light" w:eastAsia="Times New Roman" w:hAnsi="Calibri Light" w:cs="Times New Roman"/>
          <w:noProof/>
        </w:rPr>
        <w:t>(5), 1162–1165. http://doi.org/10.1111/j.1420-9101.2004.00843.x</w:t>
      </w:r>
    </w:p>
    <w:p w14:paraId="5B1E83B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Adler, P. B., HilleRislambers, J., &amp; Levine, J. M. (2007). A niche for neutrality. </w:t>
      </w:r>
      <w:r w:rsidRPr="00F80E3C">
        <w:rPr>
          <w:rFonts w:ascii="Calibri Light" w:eastAsia="Times New Roman" w:hAnsi="Calibri Light" w:cs="Times New Roman"/>
          <w:i/>
          <w:iCs/>
          <w:noProof/>
        </w:rPr>
        <w:t>Ecology Letters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10</w:t>
      </w:r>
      <w:r w:rsidRPr="00F80E3C">
        <w:rPr>
          <w:rFonts w:ascii="Calibri Light" w:eastAsia="Times New Roman" w:hAnsi="Calibri Light" w:cs="Times New Roman"/>
          <w:noProof/>
        </w:rPr>
        <w:t>(2), 95–104. http://doi.org/10.1111/j.1461-0248.2006.00996.x</w:t>
      </w:r>
    </w:p>
    <w:p w14:paraId="3CB03AFB"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Bailey, J. K., Wooley, S. C., Lindroth, R. L., &amp; Whitham, T. G. (2006). Importance of species interactions to community heritability: A genetic basis to trophic-level interactions. </w:t>
      </w:r>
      <w:r w:rsidRPr="00F80E3C">
        <w:rPr>
          <w:rFonts w:ascii="Calibri Light" w:eastAsia="Times New Roman" w:hAnsi="Calibri Light" w:cs="Times New Roman"/>
          <w:i/>
          <w:iCs/>
          <w:noProof/>
        </w:rPr>
        <w:t>Ecology Letters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9</w:t>
      </w:r>
      <w:r w:rsidRPr="00F80E3C">
        <w:rPr>
          <w:rFonts w:ascii="Calibri Light" w:eastAsia="Times New Roman" w:hAnsi="Calibri Light" w:cs="Times New Roman"/>
          <w:noProof/>
        </w:rPr>
        <w:t>(1), 78–85. http://doi.org/10.1111/j.1461-0248.2005.00844.x</w:t>
      </w:r>
    </w:p>
    <w:p w14:paraId="4FD382C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Bassar, R. D., López-Sepulcre, A., Walsh, M. R., Turcotte, M. M., Torres-Mejia, M., &amp; Reznick, D. N. (2010). Bridging the gap between ecology and evolution: integrating density regulation and life-history evolution. </w:t>
      </w:r>
      <w:r w:rsidRPr="00F80E3C">
        <w:rPr>
          <w:rFonts w:ascii="Calibri Light" w:eastAsia="Times New Roman" w:hAnsi="Calibri Light" w:cs="Times New Roman"/>
          <w:i/>
          <w:iCs/>
          <w:noProof/>
        </w:rPr>
        <w:t>Annals of the New York Academy of Sciences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1206</w:t>
      </w:r>
      <w:r w:rsidRPr="00F80E3C">
        <w:rPr>
          <w:rFonts w:ascii="Calibri Light" w:eastAsia="Times New Roman" w:hAnsi="Calibri Light" w:cs="Times New Roman"/>
          <w:noProof/>
        </w:rPr>
        <w:t>, 17–34. http://doi.org/10.1111/j.1749-6632.2010.05706.x</w:t>
      </w:r>
    </w:p>
    <w:p w14:paraId="004DE797"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Benton, T. G., &amp; Grant, A. (1996). How to Keep Fit in the Real World: Elasticity Analyses and Selection Pressures on Life Histories in a Variable Environment.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147</w:t>
      </w:r>
      <w:r w:rsidRPr="00F80E3C">
        <w:rPr>
          <w:rFonts w:ascii="Calibri Light" w:eastAsia="Times New Roman" w:hAnsi="Calibri Light" w:cs="Times New Roman"/>
          <w:noProof/>
        </w:rPr>
        <w:t>(1), 115–139.</w:t>
      </w:r>
    </w:p>
    <w:p w14:paraId="47BA3BA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Benton, T. G., &amp; Grant, A. (1999). Optimal Reproductive Effort in Stochastic, Density-Dependent Environments, </w:t>
      </w:r>
      <w:r w:rsidRPr="00F80E3C">
        <w:rPr>
          <w:rFonts w:ascii="Calibri Light" w:eastAsia="Times New Roman" w:hAnsi="Calibri Light" w:cs="Times New Roman"/>
          <w:i/>
          <w:iCs/>
          <w:noProof/>
        </w:rPr>
        <w:t>53</w:t>
      </w:r>
      <w:r w:rsidRPr="00F80E3C">
        <w:rPr>
          <w:rFonts w:ascii="Calibri Light" w:eastAsia="Times New Roman" w:hAnsi="Calibri Light" w:cs="Times New Roman"/>
          <w:noProof/>
        </w:rPr>
        <w:t>(3), 677–688.</w:t>
      </w:r>
    </w:p>
    <w:p w14:paraId="4E8F97E3"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lastRenderedPageBreak/>
        <w:t xml:space="preserve">Bohn, K., Pavlick, R., Reu, B., &amp; Kleidon, A. (2014). The strengths of r- And K-selection shape diversity-disturbance relationships. </w:t>
      </w:r>
      <w:r w:rsidRPr="00F80E3C">
        <w:rPr>
          <w:rFonts w:ascii="Calibri Light" w:eastAsia="Times New Roman" w:hAnsi="Calibri Light" w:cs="Times New Roman"/>
          <w:i/>
          <w:iCs/>
          <w:noProof/>
        </w:rPr>
        <w:t>PLoS ONE</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9</w:t>
      </w:r>
      <w:r w:rsidRPr="00F80E3C">
        <w:rPr>
          <w:rFonts w:ascii="Calibri Light" w:eastAsia="Times New Roman" w:hAnsi="Calibri Light" w:cs="Times New Roman"/>
          <w:noProof/>
        </w:rPr>
        <w:t>(4). http://doi.org/10.1371/journal.pone.0095659</w:t>
      </w:r>
    </w:p>
    <w:p w14:paraId="75C2D15A"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Bonsall, M. B. (2004). Life History Trade-Offs Assemble Ecological Guilds. </w:t>
      </w:r>
      <w:r w:rsidRPr="00F80E3C">
        <w:rPr>
          <w:rFonts w:ascii="Calibri Light" w:eastAsia="Times New Roman" w:hAnsi="Calibri Light" w:cs="Times New Roman"/>
          <w:i/>
          <w:iCs/>
          <w:noProof/>
        </w:rPr>
        <w:t>Science</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306</w:t>
      </w:r>
      <w:r w:rsidRPr="00F80E3C">
        <w:rPr>
          <w:rFonts w:ascii="Calibri Light" w:eastAsia="Times New Roman" w:hAnsi="Calibri Light" w:cs="Times New Roman"/>
          <w:noProof/>
        </w:rPr>
        <w:t>(5693), 111–114. http://doi.org/10.1126/science.1100680</w:t>
      </w:r>
    </w:p>
    <w:p w14:paraId="4DE66D7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Bürger, R., &amp; Gimelfarb, A. (2002). Fluctuating environments and the role of mutation in maintaining quantitative genetic variation. </w:t>
      </w:r>
      <w:r w:rsidRPr="00F80E3C">
        <w:rPr>
          <w:rFonts w:ascii="Calibri Light" w:eastAsia="Times New Roman" w:hAnsi="Calibri Light" w:cs="Times New Roman"/>
          <w:i/>
          <w:iCs/>
          <w:noProof/>
        </w:rPr>
        <w:t>Genetical research</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80</w:t>
      </w:r>
      <w:r w:rsidRPr="00F80E3C">
        <w:rPr>
          <w:rFonts w:ascii="Calibri Light" w:eastAsia="Times New Roman" w:hAnsi="Calibri Light" w:cs="Times New Roman"/>
          <w:noProof/>
        </w:rPr>
        <w:t>(1), 31–46. http://doi.org/10.1017/S0016672302005682</w:t>
      </w:r>
    </w:p>
    <w:p w14:paraId="1C03681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Cadotte, M. W. (2007). Competition-colonization trade-offs and disturbance effects at multiple scales. </w:t>
      </w:r>
      <w:r w:rsidRPr="00F80E3C">
        <w:rPr>
          <w:rFonts w:ascii="Calibri Light" w:eastAsia="Times New Roman" w:hAnsi="Calibri Light" w:cs="Times New Roman"/>
          <w:i/>
          <w:iCs/>
          <w:noProof/>
        </w:rPr>
        <w:t>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88</w:t>
      </w:r>
      <w:r w:rsidRPr="00F80E3C">
        <w:rPr>
          <w:rFonts w:ascii="Calibri Light" w:eastAsia="Times New Roman" w:hAnsi="Calibri Light" w:cs="Times New Roman"/>
          <w:noProof/>
        </w:rPr>
        <w:t>(4), 823–829. http://doi.org/10.1890/06-1117</w:t>
      </w:r>
    </w:p>
    <w:p w14:paraId="49BD3B15"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Chesson, P. (1994). Multispecies Competition in Variable Environments. </w:t>
      </w:r>
      <w:r w:rsidRPr="00F80E3C">
        <w:rPr>
          <w:rFonts w:ascii="Calibri Light" w:eastAsia="Times New Roman" w:hAnsi="Calibri Light" w:cs="Times New Roman"/>
          <w:i/>
          <w:iCs/>
          <w:noProof/>
        </w:rPr>
        <w:t>Theoretical Population Biology</w:t>
      </w:r>
      <w:r w:rsidRPr="00F80E3C">
        <w:rPr>
          <w:rFonts w:ascii="Calibri Light" w:eastAsia="Times New Roman" w:hAnsi="Calibri Light" w:cs="Times New Roman"/>
          <w:noProof/>
        </w:rPr>
        <w:t>. http://doi.org/http://dx.doi.org/10.1006/tpbi.1994.1013</w:t>
      </w:r>
    </w:p>
    <w:p w14:paraId="7B9070B6"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Chesson, P. (2000). Mechanisms of Maintenance of Species Diversity. </w:t>
      </w:r>
      <w:r w:rsidRPr="00F80E3C">
        <w:rPr>
          <w:rFonts w:ascii="Calibri Light" w:eastAsia="Times New Roman" w:hAnsi="Calibri Light" w:cs="Times New Roman"/>
          <w:i/>
          <w:iCs/>
          <w:noProof/>
        </w:rPr>
        <w:t>Annual Review of Ecology and Systematics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31</w:t>
      </w:r>
      <w:r w:rsidRPr="00F80E3C">
        <w:rPr>
          <w:rFonts w:ascii="Calibri Light" w:eastAsia="Times New Roman" w:hAnsi="Calibri Light" w:cs="Times New Roman"/>
          <w:noProof/>
        </w:rPr>
        <w:t>, 343–366.</w:t>
      </w:r>
    </w:p>
    <w:p w14:paraId="6F40FF62"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Clark, J. S. (2010). Individuals and the Variation Needed for High Species Diversity in Forest Trees. </w:t>
      </w:r>
      <w:r w:rsidRPr="00F80E3C">
        <w:rPr>
          <w:rFonts w:ascii="Calibri Light" w:eastAsia="Times New Roman" w:hAnsi="Calibri Light" w:cs="Times New Roman"/>
          <w:i/>
          <w:iCs/>
          <w:noProof/>
        </w:rPr>
        <w:t>Science</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327</w:t>
      </w:r>
      <w:r w:rsidRPr="00F80E3C">
        <w:rPr>
          <w:rFonts w:ascii="Calibri Light" w:eastAsia="Times New Roman" w:hAnsi="Calibri Light" w:cs="Times New Roman"/>
          <w:noProof/>
        </w:rPr>
        <w:t>(5969), 1129–1132. http://doi.org/10.1126/science.1183506</w:t>
      </w:r>
    </w:p>
    <w:p w14:paraId="2B9249D0"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Connell, J. H. (1978). Diversity in Tropical Rain Forests and Coral Reefs High diversity of trees and corals is maintained. </w:t>
      </w:r>
      <w:r w:rsidRPr="00F80E3C">
        <w:rPr>
          <w:rFonts w:ascii="Calibri Light" w:eastAsia="Times New Roman" w:hAnsi="Calibri Light" w:cs="Times New Roman"/>
          <w:i/>
          <w:iCs/>
          <w:noProof/>
        </w:rPr>
        <w:t>Science</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199</w:t>
      </w:r>
      <w:r w:rsidRPr="00F80E3C">
        <w:rPr>
          <w:rFonts w:ascii="Calibri Light" w:eastAsia="Times New Roman" w:hAnsi="Calibri Light" w:cs="Times New Roman"/>
          <w:noProof/>
        </w:rPr>
        <w:t>(4335), 1302–1310.</w:t>
      </w:r>
    </w:p>
    <w:p w14:paraId="26268A1B"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Crutsinger, G. M. (2016). A community genetics perspective: Opportunities for the coming decade. </w:t>
      </w:r>
      <w:r w:rsidRPr="00F80E3C">
        <w:rPr>
          <w:rFonts w:ascii="Calibri Light" w:eastAsia="Times New Roman" w:hAnsi="Calibri Light" w:cs="Times New Roman"/>
          <w:i/>
          <w:iCs/>
          <w:noProof/>
        </w:rPr>
        <w:t>New Phytologist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210</w:t>
      </w:r>
      <w:r w:rsidRPr="00F80E3C">
        <w:rPr>
          <w:rFonts w:ascii="Calibri Light" w:eastAsia="Times New Roman" w:hAnsi="Calibri Light" w:cs="Times New Roman"/>
          <w:noProof/>
        </w:rPr>
        <w:t>(1), 65–70. http://doi.org/10.1111/nph.13537</w:t>
      </w:r>
    </w:p>
    <w:p w14:paraId="2F8CE39C"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Ellner, S. P. (1985). ESS Germination Strategies in Randomly Varying Environments. </w:t>
      </w:r>
      <w:r w:rsidRPr="00F80E3C">
        <w:rPr>
          <w:rFonts w:ascii="Calibri Light" w:eastAsia="Times New Roman" w:hAnsi="Calibri Light" w:cs="Times New Roman"/>
          <w:i/>
          <w:iCs/>
          <w:noProof/>
        </w:rPr>
        <w:t>Theoretical Population Biology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28</w:t>
      </w:r>
      <w:r w:rsidRPr="00F80E3C">
        <w:rPr>
          <w:rFonts w:ascii="Calibri Light" w:eastAsia="Times New Roman" w:hAnsi="Calibri Light" w:cs="Times New Roman"/>
          <w:noProof/>
        </w:rPr>
        <w:t>.</w:t>
      </w:r>
    </w:p>
    <w:p w14:paraId="4B049B2F"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Fisher, C. K., &amp; Mehta, P. (2013). A phase transition between the niche and neutral regimes in ecology, </w:t>
      </w:r>
      <w:r w:rsidRPr="00F80E3C">
        <w:rPr>
          <w:rFonts w:ascii="Calibri Light" w:eastAsia="Times New Roman" w:hAnsi="Calibri Light" w:cs="Times New Roman"/>
          <w:i/>
          <w:iCs/>
          <w:noProof/>
        </w:rPr>
        <w:t>111</w:t>
      </w:r>
      <w:r w:rsidRPr="00F80E3C">
        <w:rPr>
          <w:rFonts w:ascii="Calibri Light" w:eastAsia="Times New Roman" w:hAnsi="Calibri Light" w:cs="Times New Roman"/>
          <w:noProof/>
        </w:rPr>
        <w:t>(36), 13111–13116. http://doi.org/10.1073/pnas.1405637111</w:t>
      </w:r>
    </w:p>
    <w:p w14:paraId="0AC226C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Fox, J. W. (2013). The intermediate disturbance hypothesis should be abandoned. </w:t>
      </w:r>
      <w:r w:rsidRPr="00F80E3C">
        <w:rPr>
          <w:rFonts w:ascii="Calibri Light" w:eastAsia="Times New Roman" w:hAnsi="Calibri Light" w:cs="Times New Roman"/>
          <w:i/>
          <w:iCs/>
          <w:noProof/>
        </w:rPr>
        <w:t>Trends in Ecology and Evolution</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28</w:t>
      </w:r>
      <w:r w:rsidRPr="00F80E3C">
        <w:rPr>
          <w:rFonts w:ascii="Calibri Light" w:eastAsia="Times New Roman" w:hAnsi="Calibri Light" w:cs="Times New Roman"/>
          <w:noProof/>
        </w:rPr>
        <w:t>(2), 86–92. http://doi.org/10.1016/j.tree.2012.08.014</w:t>
      </w:r>
    </w:p>
    <w:p w14:paraId="55576050"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Fussmann, G. F., Loreau, M., &amp; Abrams, P. A. (2007). Eco-evolutionary dynamics of communities and ecosystems. </w:t>
      </w:r>
      <w:r w:rsidRPr="00F80E3C">
        <w:rPr>
          <w:rFonts w:ascii="Calibri Light" w:eastAsia="Times New Roman" w:hAnsi="Calibri Light" w:cs="Times New Roman"/>
          <w:i/>
          <w:iCs/>
          <w:noProof/>
        </w:rPr>
        <w:t>Functional 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21</w:t>
      </w:r>
      <w:r w:rsidRPr="00F80E3C">
        <w:rPr>
          <w:rFonts w:ascii="Calibri Light" w:eastAsia="Times New Roman" w:hAnsi="Calibri Light" w:cs="Times New Roman"/>
          <w:noProof/>
        </w:rPr>
        <w:t>(3), 465–477. http://doi.org/10.1111/j.1365-2435.2007.01275.x</w:t>
      </w:r>
    </w:p>
    <w:p w14:paraId="1416AEBD"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Gadgil, M., &amp; Bossert, W. H. (1970). Life Historical Consequences of Natural Selection.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104</w:t>
      </w:r>
      <w:r w:rsidRPr="00F80E3C">
        <w:rPr>
          <w:rFonts w:ascii="Calibri Light" w:eastAsia="Times New Roman" w:hAnsi="Calibri Light" w:cs="Times New Roman"/>
          <w:noProof/>
        </w:rPr>
        <w:t>(935), 1–24.</w:t>
      </w:r>
    </w:p>
    <w:p w14:paraId="453A3BB0"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Geritz, S. A. H., Kisdi, É., Meszéna, G., &amp; Metz, J. A. J. (1998). Evolutionarily Singular Strategies and the Adaptive Growth and Branching of the Evolutionary Tree. </w:t>
      </w:r>
      <w:r w:rsidRPr="00F80E3C">
        <w:rPr>
          <w:rFonts w:ascii="Calibri Light" w:eastAsia="Times New Roman" w:hAnsi="Calibri Light" w:cs="Times New Roman"/>
          <w:i/>
          <w:iCs/>
          <w:noProof/>
        </w:rPr>
        <w:t>Evolutionary 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12</w:t>
      </w:r>
      <w:r w:rsidRPr="00F80E3C">
        <w:rPr>
          <w:rFonts w:ascii="Calibri Light" w:eastAsia="Times New Roman" w:hAnsi="Calibri Light" w:cs="Times New Roman"/>
          <w:noProof/>
        </w:rPr>
        <w:t>, 35–57.</w:t>
      </w:r>
    </w:p>
    <w:p w14:paraId="66109D2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Grant, P. R. (1972). Convergent and divergent character displacement. </w:t>
      </w:r>
      <w:r w:rsidRPr="00F80E3C">
        <w:rPr>
          <w:rFonts w:ascii="Calibri Light" w:eastAsia="Times New Roman" w:hAnsi="Calibri Light" w:cs="Times New Roman"/>
          <w:i/>
          <w:iCs/>
          <w:noProof/>
        </w:rPr>
        <w:t xml:space="preserve">Biological Journal of </w:t>
      </w:r>
      <w:r w:rsidRPr="00F80E3C">
        <w:rPr>
          <w:rFonts w:ascii="Calibri Light" w:eastAsia="Times New Roman" w:hAnsi="Calibri Light" w:cs="Times New Roman"/>
          <w:i/>
          <w:iCs/>
          <w:noProof/>
        </w:rPr>
        <w:lastRenderedPageBreak/>
        <w:t>the Linnean Society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4</w:t>
      </w:r>
      <w:r w:rsidRPr="00F80E3C">
        <w:rPr>
          <w:rFonts w:ascii="Calibri Light" w:eastAsia="Times New Roman" w:hAnsi="Calibri Light" w:cs="Times New Roman"/>
          <w:noProof/>
        </w:rPr>
        <w:t>(March), 39–68. http://doi.org/10.1111/j.1095-8312.1972.tb00690.x</w:t>
      </w:r>
    </w:p>
    <w:p w14:paraId="266A2003"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Gravel, D., Canham, C. D., Beaudet, M., &amp; Messier, C. (2006). Reconciling niche and neutrality: The continuum hypothesis. </w:t>
      </w:r>
      <w:r w:rsidRPr="00F80E3C">
        <w:rPr>
          <w:rFonts w:ascii="Calibri Light" w:eastAsia="Times New Roman" w:hAnsi="Calibri Light" w:cs="Times New Roman"/>
          <w:i/>
          <w:iCs/>
          <w:noProof/>
        </w:rPr>
        <w:t>Ecology Letters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9</w:t>
      </w:r>
      <w:r w:rsidRPr="00F80E3C">
        <w:rPr>
          <w:rFonts w:ascii="Calibri Light" w:eastAsia="Times New Roman" w:hAnsi="Calibri Light" w:cs="Times New Roman"/>
          <w:noProof/>
        </w:rPr>
        <w:t>(4), 399–409. http://doi.org/10.1111/j.1461-0248.2006.00884.x</w:t>
      </w:r>
    </w:p>
    <w:p w14:paraId="505ADF11"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Grime, J. P. (1973). Competitive exclusion in herbaceous vegetation. </w:t>
      </w:r>
      <w:r w:rsidRPr="00F80E3C">
        <w:rPr>
          <w:rFonts w:ascii="Calibri Light" w:eastAsia="Times New Roman" w:hAnsi="Calibri Light" w:cs="Times New Roman"/>
          <w:i/>
          <w:iCs/>
          <w:noProof/>
        </w:rPr>
        <w:t>Nature</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242</w:t>
      </w:r>
      <w:r w:rsidRPr="00F80E3C">
        <w:rPr>
          <w:rFonts w:ascii="Calibri Light" w:eastAsia="Times New Roman" w:hAnsi="Calibri Light" w:cs="Times New Roman"/>
          <w:noProof/>
        </w:rPr>
        <w:t>(5396), 344–347. http://doi.org/10.1038/242344a0</w:t>
      </w:r>
    </w:p>
    <w:p w14:paraId="492C700F"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Grime, J. P. (1979). </w:t>
      </w:r>
      <w:r w:rsidRPr="00F80E3C">
        <w:rPr>
          <w:rFonts w:ascii="Calibri Light" w:eastAsia="Times New Roman" w:hAnsi="Calibri Light" w:cs="Times New Roman"/>
          <w:i/>
          <w:iCs/>
          <w:noProof/>
        </w:rPr>
        <w:t>Plant Strategies and Vegetation Processes</w:t>
      </w:r>
      <w:r w:rsidRPr="00F80E3C">
        <w:rPr>
          <w:rFonts w:ascii="Calibri Light" w:eastAsia="Times New Roman" w:hAnsi="Calibri Light" w:cs="Times New Roman"/>
          <w:noProof/>
        </w:rPr>
        <w:t>. John Wiley &amp; Sons.</w:t>
      </w:r>
    </w:p>
    <w:p w14:paraId="48D3C3F8"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Hairston, N. G., Ellner, S. P., Geber, M. A., Yoshida, T., &amp; Fox, J. A. (2005). Rapid evolution and the convergence of ecological and evolutionary time. </w:t>
      </w:r>
      <w:r w:rsidRPr="00F80E3C">
        <w:rPr>
          <w:rFonts w:ascii="Calibri Light" w:eastAsia="Times New Roman" w:hAnsi="Calibri Light" w:cs="Times New Roman"/>
          <w:i/>
          <w:iCs/>
          <w:noProof/>
        </w:rPr>
        <w:t>Ecology Letters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w:t>
      </w:r>
      <w:r w:rsidRPr="00F80E3C">
        <w:rPr>
          <w:rFonts w:ascii="Calibri Light" w:eastAsia="Times New Roman" w:hAnsi="Calibri Light" w:cs="Times New Roman"/>
          <w:noProof/>
        </w:rPr>
        <w:t>(10), 1114–1127. http://doi.org/10.1111/j.1461-0248.2005.00812.x</w:t>
      </w:r>
    </w:p>
    <w:p w14:paraId="7F11D6BC"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Hall, A. R., Miller, A. D., Leggett, H. C., Roxburgh, S. H., Buckling, A., &amp; Shea, K. (2012). Diversity – disturbance relationships: frequency and intensity interact. </w:t>
      </w:r>
      <w:r w:rsidRPr="00F80E3C">
        <w:rPr>
          <w:rFonts w:ascii="Calibri Light" w:eastAsia="Times New Roman" w:hAnsi="Calibri Light" w:cs="Times New Roman"/>
          <w:i/>
          <w:iCs/>
          <w:noProof/>
        </w:rPr>
        <w:t>Biology Letters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w:t>
      </w:r>
      <w:r w:rsidRPr="00F80E3C">
        <w:rPr>
          <w:rFonts w:ascii="Calibri Light" w:eastAsia="Times New Roman" w:hAnsi="Calibri Light" w:cs="Times New Roman"/>
          <w:noProof/>
        </w:rPr>
        <w:t>, 768–771. http://doi.org/10.1098/rsbl.2012.0282</w:t>
      </w:r>
    </w:p>
    <w:p w14:paraId="6A67DBBC"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Hardin, G. (1960). The Competitive Exclusion Principle. </w:t>
      </w:r>
      <w:r w:rsidRPr="00F80E3C">
        <w:rPr>
          <w:rFonts w:ascii="Calibri Light" w:eastAsia="Times New Roman" w:hAnsi="Calibri Light" w:cs="Times New Roman"/>
          <w:i/>
          <w:iCs/>
          <w:noProof/>
        </w:rPr>
        <w:t>Science</w:t>
      </w:r>
      <w:r w:rsidRPr="00F80E3C">
        <w:rPr>
          <w:rFonts w:ascii="Calibri Light" w:eastAsia="Times New Roman" w:hAnsi="Calibri Light" w:cs="Times New Roman"/>
          <w:noProof/>
        </w:rPr>
        <w:t>. http://doi.org/10.1126/science.131.3409.1292</w:t>
      </w:r>
    </w:p>
    <w:p w14:paraId="2D65BBCD"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Hastings, A. (1980). Disturbance, coexistence, history, and competition for space. </w:t>
      </w:r>
      <w:r w:rsidRPr="00F80E3C">
        <w:rPr>
          <w:rFonts w:ascii="Calibri Light" w:eastAsia="Times New Roman" w:hAnsi="Calibri Light" w:cs="Times New Roman"/>
          <w:i/>
          <w:iCs/>
          <w:noProof/>
        </w:rPr>
        <w:t>Theoretical Population Biology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18</w:t>
      </w:r>
      <w:r w:rsidRPr="00F80E3C">
        <w:rPr>
          <w:rFonts w:ascii="Calibri Light" w:eastAsia="Times New Roman" w:hAnsi="Calibri Light" w:cs="Times New Roman"/>
          <w:noProof/>
        </w:rPr>
        <w:t>(3), 363–373. http://doi.org/10.1016/0040-5809(80)90059-3</w:t>
      </w:r>
    </w:p>
    <w:p w14:paraId="32E26EA8"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Hérault, B. (2007). Reconciling niche and neutrality through the Emergent Group approach. </w:t>
      </w:r>
      <w:r w:rsidRPr="00F80E3C">
        <w:rPr>
          <w:rFonts w:ascii="Calibri Light" w:eastAsia="Times New Roman" w:hAnsi="Calibri Light" w:cs="Times New Roman"/>
          <w:i/>
          <w:iCs/>
          <w:noProof/>
        </w:rPr>
        <w:t>Perspectives in Plant Ecology, Evolution and Systematics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9</w:t>
      </w:r>
      <w:r w:rsidRPr="00F80E3C">
        <w:rPr>
          <w:rFonts w:ascii="Calibri Light" w:eastAsia="Times New Roman" w:hAnsi="Calibri Light" w:cs="Times New Roman"/>
          <w:noProof/>
        </w:rPr>
        <w:t>(2), 71–78. http://doi.org/10.1016/j.ppees.2007.08.001</w:t>
      </w:r>
    </w:p>
    <w:p w14:paraId="33BBEBF0"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Holt, R. D. (2006). Emergent neutrality. </w:t>
      </w:r>
      <w:r w:rsidRPr="00F80E3C">
        <w:rPr>
          <w:rFonts w:ascii="Calibri Light" w:eastAsia="Times New Roman" w:hAnsi="Calibri Light" w:cs="Times New Roman"/>
          <w:i/>
          <w:iCs/>
          <w:noProof/>
        </w:rPr>
        <w:t>Science</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21</w:t>
      </w:r>
      <w:r w:rsidRPr="00F80E3C">
        <w:rPr>
          <w:rFonts w:ascii="Calibri Light" w:eastAsia="Times New Roman" w:hAnsi="Calibri Light" w:cs="Times New Roman"/>
          <w:noProof/>
        </w:rPr>
        <w:t>(10).</w:t>
      </w:r>
    </w:p>
    <w:p w14:paraId="4B5725E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Hubbell, S. P. (2001). </w:t>
      </w:r>
      <w:r w:rsidRPr="00F80E3C">
        <w:rPr>
          <w:rFonts w:ascii="Calibri Light" w:eastAsia="Times New Roman" w:hAnsi="Calibri Light" w:cs="Times New Roman"/>
          <w:i/>
          <w:iCs/>
          <w:noProof/>
        </w:rPr>
        <w:t>The Unified Neutral Theory of Biodiversity and Biogeography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Princeton University Press</w:t>
      </w:r>
      <w:r w:rsidRPr="00F80E3C">
        <w:rPr>
          <w:rFonts w:ascii="Calibri Light" w:eastAsia="Times New Roman" w:hAnsi="Calibri Light" w:cs="Times New Roman"/>
          <w:noProof/>
        </w:rPr>
        <w:t>.</w:t>
      </w:r>
    </w:p>
    <w:p w14:paraId="69563FAC"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Hughes, A. R., Byrnes, J. E., Kimbro, D. L., &amp; Stachowicz, J. J. (2007). Reciprocal relationships and potential feedbacks between biodiversity and disturbance. </w:t>
      </w:r>
      <w:r w:rsidRPr="00F80E3C">
        <w:rPr>
          <w:rFonts w:ascii="Calibri Light" w:eastAsia="Times New Roman" w:hAnsi="Calibri Light" w:cs="Times New Roman"/>
          <w:i/>
          <w:iCs/>
          <w:noProof/>
        </w:rPr>
        <w:t>Ecology Letters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10</w:t>
      </w:r>
      <w:r w:rsidRPr="00F80E3C">
        <w:rPr>
          <w:rFonts w:ascii="Calibri Light" w:eastAsia="Times New Roman" w:hAnsi="Calibri Light" w:cs="Times New Roman"/>
          <w:noProof/>
        </w:rPr>
        <w:t>(9), 849–864. http://doi.org/10.1111/j.1461-0248.2007.01075.x</w:t>
      </w:r>
    </w:p>
    <w:p w14:paraId="2CD59622"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Hughes, A. R., Inouye, B. D., Johnson, M. T. J., Underwood, N., &amp; Vellend, M. (2008). Ecological consequences of genetic diversity. </w:t>
      </w:r>
      <w:r w:rsidRPr="00F80E3C">
        <w:rPr>
          <w:rFonts w:ascii="Calibri Light" w:eastAsia="Times New Roman" w:hAnsi="Calibri Light" w:cs="Times New Roman"/>
          <w:i/>
          <w:iCs/>
          <w:noProof/>
        </w:rPr>
        <w:t>Ecology Letters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11</w:t>
      </w:r>
      <w:r w:rsidRPr="00F80E3C">
        <w:rPr>
          <w:rFonts w:ascii="Calibri Light" w:eastAsia="Times New Roman" w:hAnsi="Calibri Light" w:cs="Times New Roman"/>
          <w:noProof/>
        </w:rPr>
        <w:t>(6), 609–623. http://doi.org/10.1111/j.1461-0248.2008.01179.x</w:t>
      </w:r>
    </w:p>
    <w:p w14:paraId="18ED585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Huston, M. (1979). A General Hypothesis of Species Diversity.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113</w:t>
      </w:r>
      <w:r w:rsidRPr="00F80E3C">
        <w:rPr>
          <w:rFonts w:ascii="Calibri Light" w:eastAsia="Times New Roman" w:hAnsi="Calibri Light" w:cs="Times New Roman"/>
          <w:noProof/>
        </w:rPr>
        <w:t>(1), 81–101.</w:t>
      </w:r>
    </w:p>
    <w:p w14:paraId="6463C29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Hutchinson, G. E. (1957). Concluding Remarks. </w:t>
      </w:r>
      <w:r w:rsidRPr="00F80E3C">
        <w:rPr>
          <w:rFonts w:ascii="Calibri Light" w:eastAsia="Times New Roman" w:hAnsi="Calibri Light" w:cs="Times New Roman"/>
          <w:i/>
          <w:iCs/>
          <w:noProof/>
        </w:rPr>
        <w:t>Cold Spring Harbor Symposia on Quantitative Biology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22</w:t>
      </w:r>
      <w:r w:rsidRPr="00F80E3C">
        <w:rPr>
          <w:rFonts w:ascii="Calibri Light" w:eastAsia="Times New Roman" w:hAnsi="Calibri Light" w:cs="Times New Roman"/>
          <w:noProof/>
        </w:rPr>
        <w:t>(0), 415–427. http://doi.org/10.1101/SQB.1957.022.01.039</w:t>
      </w:r>
    </w:p>
    <w:p w14:paraId="622D471D"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Johnson, M. T. J., &amp; Stinchcombe, J. R. (2007). An emerging synthesis between community </w:t>
      </w:r>
      <w:r w:rsidRPr="00F80E3C">
        <w:rPr>
          <w:rFonts w:ascii="Calibri Light" w:eastAsia="Times New Roman" w:hAnsi="Calibri Light" w:cs="Times New Roman"/>
          <w:noProof/>
        </w:rPr>
        <w:lastRenderedPageBreak/>
        <w:t xml:space="preserve">ecology and evolutionary biology. </w:t>
      </w:r>
      <w:r w:rsidRPr="00F80E3C">
        <w:rPr>
          <w:rFonts w:ascii="Calibri Light" w:eastAsia="Times New Roman" w:hAnsi="Calibri Light" w:cs="Times New Roman"/>
          <w:i/>
          <w:iCs/>
          <w:noProof/>
        </w:rPr>
        <w:t>Trends in Ecology and Evolution</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22</w:t>
      </w:r>
      <w:r w:rsidRPr="00F80E3C">
        <w:rPr>
          <w:rFonts w:ascii="Calibri Light" w:eastAsia="Times New Roman" w:hAnsi="Calibri Light" w:cs="Times New Roman"/>
          <w:noProof/>
        </w:rPr>
        <w:t>(5), 250–257. http://doi.org/10.1016/j.tree.2007.01.014</w:t>
      </w:r>
    </w:p>
    <w:p w14:paraId="7E0E1413"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Kassen, R. (2002). The experimental evolution of specialists, generalists, and the maintenance of diversity. </w:t>
      </w:r>
      <w:r w:rsidRPr="00F80E3C">
        <w:rPr>
          <w:rFonts w:ascii="Calibri Light" w:eastAsia="Times New Roman" w:hAnsi="Calibri Light" w:cs="Times New Roman"/>
          <w:i/>
          <w:iCs/>
          <w:noProof/>
        </w:rPr>
        <w:t>Journal of Evolutionary Biology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15</w:t>
      </w:r>
      <w:r w:rsidRPr="00F80E3C">
        <w:rPr>
          <w:rFonts w:ascii="Calibri Light" w:eastAsia="Times New Roman" w:hAnsi="Calibri Light" w:cs="Times New Roman"/>
          <w:noProof/>
        </w:rPr>
        <w:t>, 173–190. http://doi.org/10.1046/j.1420-9101.2002.00377.x</w:t>
      </w:r>
    </w:p>
    <w:p w14:paraId="7D25165C"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Kisdi, É. (1999). Evolutionary Branching under Asymmetric Competition. </w:t>
      </w:r>
      <w:r w:rsidRPr="00F80E3C">
        <w:rPr>
          <w:rFonts w:ascii="Calibri Light" w:eastAsia="Times New Roman" w:hAnsi="Calibri Light" w:cs="Times New Roman"/>
          <w:i/>
          <w:iCs/>
          <w:noProof/>
        </w:rPr>
        <w:t>J. theor. Biol</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197</w:t>
      </w:r>
      <w:r w:rsidRPr="00F80E3C">
        <w:rPr>
          <w:rFonts w:ascii="Calibri Light" w:eastAsia="Times New Roman" w:hAnsi="Calibri Light" w:cs="Times New Roman"/>
          <w:noProof/>
        </w:rPr>
        <w:t>, 149–162. http://doi.org/DOI: 10.1006/jtbi.1998.0864</w:t>
      </w:r>
    </w:p>
    <w:p w14:paraId="12D7B233"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Kondoh, M. (2001). Unifying the relationships of species richness to productivity and disturbance. </w:t>
      </w:r>
      <w:r w:rsidRPr="00F80E3C">
        <w:rPr>
          <w:rFonts w:ascii="Calibri Light" w:eastAsia="Times New Roman" w:hAnsi="Calibri Light" w:cs="Times New Roman"/>
          <w:i/>
          <w:iCs/>
          <w:noProof/>
        </w:rPr>
        <w:t>Proceedings of the Royal Society B: Biological Sciences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268</w:t>
      </w:r>
      <w:r w:rsidRPr="00F80E3C">
        <w:rPr>
          <w:rFonts w:ascii="Calibri Light" w:eastAsia="Times New Roman" w:hAnsi="Calibri Light" w:cs="Times New Roman"/>
          <w:noProof/>
        </w:rPr>
        <w:t>(1464), 269–271. http://doi.org/10.1098/rspb.2000.1384</w:t>
      </w:r>
    </w:p>
    <w:p w14:paraId="77DBFBDB"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Laland, K., Matthews, B., &amp; Feldman, M. W. (2016). An introduction to niche construction theory. </w:t>
      </w:r>
      <w:r w:rsidRPr="00F80E3C">
        <w:rPr>
          <w:rFonts w:ascii="Calibri Light" w:eastAsia="Times New Roman" w:hAnsi="Calibri Light" w:cs="Times New Roman"/>
          <w:i/>
          <w:iCs/>
          <w:noProof/>
        </w:rPr>
        <w:t>Evolutionary 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30</w:t>
      </w:r>
      <w:r w:rsidRPr="00F80E3C">
        <w:rPr>
          <w:rFonts w:ascii="Calibri Light" w:eastAsia="Times New Roman" w:hAnsi="Calibri Light" w:cs="Times New Roman"/>
          <w:noProof/>
        </w:rPr>
        <w:t>(2), 191–202. http://doi.org/10.1007/s10682-016-9821-z</w:t>
      </w:r>
    </w:p>
    <w:p w14:paraId="4D59FCA4"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Laland, K. N., Odling-Smee, F. J., &amp; Feldman, M. W. (1999). Evolutionary consequences of niche construction and their implications for ecology. </w:t>
      </w:r>
      <w:r w:rsidRPr="00F80E3C">
        <w:rPr>
          <w:rFonts w:ascii="Calibri Light" w:eastAsia="Times New Roman" w:hAnsi="Calibri Light" w:cs="Times New Roman"/>
          <w:i/>
          <w:iCs/>
          <w:noProof/>
        </w:rPr>
        <w:t>Proceedings of the National Academy of Sciences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96</w:t>
      </w:r>
      <w:r w:rsidRPr="00F80E3C">
        <w:rPr>
          <w:rFonts w:ascii="Calibri Light" w:eastAsia="Times New Roman" w:hAnsi="Calibri Light" w:cs="Times New Roman"/>
          <w:noProof/>
        </w:rPr>
        <w:t>(18), 10242–10247. http://doi.org/10.1073/pnas.96.18.10242</w:t>
      </w:r>
    </w:p>
    <w:p w14:paraId="103DF1A1"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Law, R. (1979). Optimal Life Histories Under Age-Specific Predation.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114</w:t>
      </w:r>
      <w:r w:rsidRPr="00F80E3C">
        <w:rPr>
          <w:rFonts w:ascii="Calibri Light" w:eastAsia="Times New Roman" w:hAnsi="Calibri Light" w:cs="Times New Roman"/>
          <w:noProof/>
        </w:rPr>
        <w:t>(3), 399–417.</w:t>
      </w:r>
    </w:p>
    <w:p w14:paraId="336B5CF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Lawton, J. H. (1999). Are There General Laws in Ecology? </w:t>
      </w:r>
      <w:r w:rsidRPr="00F80E3C">
        <w:rPr>
          <w:rFonts w:ascii="Calibri Light" w:eastAsia="Times New Roman" w:hAnsi="Calibri Light" w:cs="Times New Roman"/>
          <w:i/>
          <w:iCs/>
          <w:noProof/>
        </w:rPr>
        <w:t>Oikos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84</w:t>
      </w:r>
      <w:r w:rsidRPr="00F80E3C">
        <w:rPr>
          <w:rFonts w:ascii="Calibri Light" w:eastAsia="Times New Roman" w:hAnsi="Calibri Light" w:cs="Times New Roman"/>
          <w:noProof/>
        </w:rPr>
        <w:t>(2), 177–192.</w:t>
      </w:r>
    </w:p>
    <w:p w14:paraId="38DB5C42"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Levin, S. A., &amp; Paine, R. T. (1974). Disturbance, Patch Formation, and Community Structure. </w:t>
      </w:r>
      <w:r w:rsidRPr="00F80E3C">
        <w:rPr>
          <w:rFonts w:ascii="Calibri Light" w:eastAsia="Times New Roman" w:hAnsi="Calibri Light" w:cs="Times New Roman"/>
          <w:i/>
          <w:iCs/>
          <w:noProof/>
        </w:rPr>
        <w:t>Proceedings of the National Academy of Science</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71</w:t>
      </w:r>
      <w:r w:rsidRPr="00F80E3C">
        <w:rPr>
          <w:rFonts w:ascii="Calibri Light" w:eastAsia="Times New Roman" w:hAnsi="Calibri Light" w:cs="Times New Roman"/>
          <w:noProof/>
        </w:rPr>
        <w:t>(7), 2744–2747. http://doi.org/10.1073/pnas.71.7.2744</w:t>
      </w:r>
    </w:p>
    <w:p w14:paraId="526F1D9A"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Levins, R. (1962). Theory of Fitness in a Heterogeneous Environment.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96</w:t>
      </w:r>
      <w:r w:rsidRPr="00F80E3C">
        <w:rPr>
          <w:rFonts w:ascii="Calibri Light" w:eastAsia="Times New Roman" w:hAnsi="Calibri Light" w:cs="Times New Roman"/>
          <w:noProof/>
        </w:rPr>
        <w:t>(891), 361–373.</w:t>
      </w:r>
    </w:p>
    <w:p w14:paraId="0BCF7DA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Levins, R. (1966). The strategy of model building in population biology. </w:t>
      </w:r>
      <w:r w:rsidRPr="00F80E3C">
        <w:rPr>
          <w:rFonts w:ascii="Calibri Light" w:eastAsia="Times New Roman" w:hAnsi="Calibri Light" w:cs="Times New Roman"/>
          <w:i/>
          <w:iCs/>
          <w:noProof/>
        </w:rPr>
        <w:t>American Scientist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54</w:t>
      </w:r>
      <w:r w:rsidRPr="00F80E3C">
        <w:rPr>
          <w:rFonts w:ascii="Calibri Light" w:eastAsia="Times New Roman" w:hAnsi="Calibri Light" w:cs="Times New Roman"/>
          <w:noProof/>
        </w:rPr>
        <w:t>(4), 421–431. http://doi.org/10.2307/27836590</w:t>
      </w:r>
    </w:p>
    <w:p w14:paraId="321542CB"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Lytle, D. A. (2001). Disturbance Regimes and Life</w:t>
      </w:r>
      <w:r w:rsidRPr="00F80E3C">
        <w:rPr>
          <w:rFonts w:ascii="Calibri Light" w:eastAsia="Calibri" w:hAnsi="Calibri Light" w:cs="Calibri"/>
          <w:noProof/>
        </w:rPr>
        <w:t>‐</w:t>
      </w:r>
      <w:r w:rsidRPr="00F80E3C">
        <w:rPr>
          <w:rFonts w:ascii="Calibri Light" w:eastAsia="Times New Roman" w:hAnsi="Calibri Light" w:cs="Times New Roman"/>
          <w:noProof/>
        </w:rPr>
        <w:t xml:space="preserve">History Evolution.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157</w:t>
      </w:r>
      <w:r w:rsidRPr="00F80E3C">
        <w:rPr>
          <w:rFonts w:ascii="Calibri Light" w:eastAsia="Times New Roman" w:hAnsi="Calibri Light" w:cs="Times New Roman"/>
          <w:noProof/>
        </w:rPr>
        <w:t>(5), 525–536. http://doi.org/10.1086/319930</w:t>
      </w:r>
    </w:p>
    <w:p w14:paraId="74B043A1"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MacArthur, R. H. (1957). On the relative abundance of bird species. </w:t>
      </w:r>
      <w:r w:rsidRPr="00F80E3C">
        <w:rPr>
          <w:rFonts w:ascii="Calibri Light" w:eastAsia="Times New Roman" w:hAnsi="Calibri Light" w:cs="Times New Roman"/>
          <w:i/>
          <w:iCs/>
          <w:noProof/>
        </w:rPr>
        <w:t>Proceedings of the National Academy of Sciences of the United States of America</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43</w:t>
      </w:r>
      <w:r w:rsidRPr="00F80E3C">
        <w:rPr>
          <w:rFonts w:ascii="Calibri Light" w:eastAsia="Times New Roman" w:hAnsi="Calibri Light" w:cs="Times New Roman"/>
          <w:noProof/>
        </w:rPr>
        <w:t>(3), 293–295. http://doi.org/10.1073/pnas.43.3.293</w:t>
      </w:r>
    </w:p>
    <w:p w14:paraId="291F682F"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Macarthur, R., &amp; Levins, R. (1967). The Limiting Similarity, Convergence, and Divergence of Coexisting Species.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101</w:t>
      </w:r>
      <w:r w:rsidRPr="00F80E3C">
        <w:rPr>
          <w:rFonts w:ascii="Calibri Light" w:eastAsia="Times New Roman" w:hAnsi="Calibri Light" w:cs="Times New Roman"/>
          <w:noProof/>
        </w:rPr>
        <w:t>(921), 377–385. http://doi.org/10.2307/2678832</w:t>
      </w:r>
    </w:p>
    <w:p w14:paraId="34EC8DB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Mackey, R. L., &amp; Currie, D. J. (2001). The diversity-disturbance relationship: Is it generally strong and peaked? </w:t>
      </w:r>
      <w:r w:rsidRPr="00F80E3C">
        <w:rPr>
          <w:rFonts w:ascii="Calibri Light" w:eastAsia="Times New Roman" w:hAnsi="Calibri Light" w:cs="Times New Roman"/>
          <w:i/>
          <w:iCs/>
          <w:noProof/>
        </w:rPr>
        <w:t>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82</w:t>
      </w:r>
      <w:r w:rsidRPr="00F80E3C">
        <w:rPr>
          <w:rFonts w:ascii="Calibri Light" w:eastAsia="Times New Roman" w:hAnsi="Calibri Light" w:cs="Times New Roman"/>
          <w:noProof/>
        </w:rPr>
        <w:t>(12), 3479–3492. http://doi.org/10.1890/0012-</w:t>
      </w:r>
      <w:r w:rsidRPr="00F80E3C">
        <w:rPr>
          <w:rFonts w:ascii="Calibri Light" w:eastAsia="Times New Roman" w:hAnsi="Calibri Light" w:cs="Times New Roman"/>
          <w:noProof/>
        </w:rPr>
        <w:lastRenderedPageBreak/>
        <w:t>9658(2001)082[3479:TDDRII]2.0.CO;2</w:t>
      </w:r>
    </w:p>
    <w:p w14:paraId="7206947A"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Maynard Smith, J., &amp; Price, G. R. (1973). The Logic of Animal Conflict. </w:t>
      </w:r>
      <w:r w:rsidRPr="00F80E3C">
        <w:rPr>
          <w:rFonts w:ascii="Calibri Light" w:eastAsia="Times New Roman" w:hAnsi="Calibri Light" w:cs="Times New Roman"/>
          <w:i/>
          <w:iCs/>
          <w:noProof/>
        </w:rPr>
        <w:t>Nature</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246</w:t>
      </w:r>
      <w:r w:rsidRPr="00F80E3C">
        <w:rPr>
          <w:rFonts w:ascii="Calibri Light" w:eastAsia="Times New Roman" w:hAnsi="Calibri Light" w:cs="Times New Roman"/>
          <w:noProof/>
        </w:rPr>
        <w:t>, 15–18. http://doi.org/10.1038/254463b0</w:t>
      </w:r>
    </w:p>
    <w:p w14:paraId="017B0017"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Metz, J. A. J., Nisbet, R. M., &amp; Geritz, S. A. H. (1992). How should we define “fitness” for general ecological scenarios? </w:t>
      </w:r>
      <w:r w:rsidRPr="00F80E3C">
        <w:rPr>
          <w:rFonts w:ascii="Calibri Light" w:eastAsia="Times New Roman" w:hAnsi="Calibri Light" w:cs="Times New Roman"/>
          <w:i/>
          <w:iCs/>
          <w:noProof/>
        </w:rPr>
        <w:t>Trends in Ecology &amp; Evolution</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7</w:t>
      </w:r>
      <w:r w:rsidRPr="00F80E3C">
        <w:rPr>
          <w:rFonts w:ascii="Calibri Light" w:eastAsia="Times New Roman" w:hAnsi="Calibri Light" w:cs="Times New Roman"/>
          <w:noProof/>
        </w:rPr>
        <w:t>(6), 198–202. http://doi.org/10.1016/0169-5347(92)90073-K</w:t>
      </w:r>
    </w:p>
    <w:p w14:paraId="66BF17E4"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Michod, R. E. (1979). Evolution of Life Histories in Response to Age-Specific Mortality Factors.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113</w:t>
      </w:r>
      <w:r w:rsidRPr="00F80E3C">
        <w:rPr>
          <w:rFonts w:ascii="Calibri Light" w:eastAsia="Times New Roman" w:hAnsi="Calibri Light" w:cs="Times New Roman"/>
          <w:noProof/>
        </w:rPr>
        <w:t>(4), 229–246.</w:t>
      </w:r>
    </w:p>
    <w:p w14:paraId="4C04861B"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Miller, A. D., Roxburgh, S. H., &amp; Shea, K. (2011). How frequency and intensity shape diversity-disturbance relationships. </w:t>
      </w:r>
      <w:r w:rsidRPr="00F80E3C">
        <w:rPr>
          <w:rFonts w:ascii="Calibri Light" w:eastAsia="Times New Roman" w:hAnsi="Calibri Light" w:cs="Times New Roman"/>
          <w:i/>
          <w:iCs/>
          <w:noProof/>
        </w:rPr>
        <w:t>Proceedings of the National Academy of Sciences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108</w:t>
      </w:r>
      <w:r w:rsidRPr="00F80E3C">
        <w:rPr>
          <w:rFonts w:ascii="Calibri Light" w:eastAsia="Times New Roman" w:hAnsi="Calibri Light" w:cs="Times New Roman"/>
          <w:noProof/>
        </w:rPr>
        <w:t>(14), 5643–5648. http://doi.org/10.1073/pnas.1018594108</w:t>
      </w:r>
    </w:p>
    <w:p w14:paraId="64999DE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Møller, A. P., &amp; Jennions, M. D. (2002). How much variance can be explained by ecologists and evolutionary biologists? </w:t>
      </w:r>
      <w:r w:rsidRPr="00F80E3C">
        <w:rPr>
          <w:rFonts w:ascii="Calibri Light" w:eastAsia="Times New Roman" w:hAnsi="Calibri Light" w:cs="Times New Roman"/>
          <w:i/>
          <w:iCs/>
          <w:noProof/>
        </w:rPr>
        <w:t>Oecologia</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132</w:t>
      </w:r>
      <w:r w:rsidRPr="00F80E3C">
        <w:rPr>
          <w:rFonts w:ascii="Calibri Light" w:eastAsia="Times New Roman" w:hAnsi="Calibri Light" w:cs="Times New Roman"/>
          <w:noProof/>
        </w:rPr>
        <w:t>(4), 492–500. http://doi.org/10.1007/s00442-002-0952-2</w:t>
      </w:r>
    </w:p>
    <w:p w14:paraId="744BE742"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Nagylaki, T. (1975). Polymorphisms in cyclically-varying environments. </w:t>
      </w:r>
      <w:r w:rsidRPr="00F80E3C">
        <w:rPr>
          <w:rFonts w:ascii="Calibri Light" w:eastAsia="Times New Roman" w:hAnsi="Calibri Light" w:cs="Times New Roman"/>
          <w:i/>
          <w:iCs/>
          <w:noProof/>
        </w:rPr>
        <w:t>Heredity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35</w:t>
      </w:r>
      <w:r w:rsidRPr="00F80E3C">
        <w:rPr>
          <w:rFonts w:ascii="Calibri Light" w:eastAsia="Times New Roman" w:hAnsi="Calibri Light" w:cs="Times New Roman"/>
          <w:noProof/>
        </w:rPr>
        <w:t>(1), 67–74.</w:t>
      </w:r>
    </w:p>
    <w:p w14:paraId="1EF3B33C"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Norberg, J., Swaney, D. P., Dushoff, J., Lin, J., Casagrandi, R., &amp; Levin, S. A. (2001). Phenotypic Diversity and Ecosystem Functioning in Changing Environments: A Theoretical Framework. </w:t>
      </w:r>
      <w:r w:rsidRPr="00F80E3C">
        <w:rPr>
          <w:rFonts w:ascii="Calibri Light" w:eastAsia="Times New Roman" w:hAnsi="Calibri Light" w:cs="Times New Roman"/>
          <w:i/>
          <w:iCs/>
          <w:noProof/>
        </w:rPr>
        <w:t>Proceedings of the National Academy of Sciences of the United States of America</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98</w:t>
      </w:r>
      <w:r w:rsidRPr="00F80E3C">
        <w:rPr>
          <w:rFonts w:ascii="Calibri Light" w:eastAsia="Times New Roman" w:hAnsi="Calibri Light" w:cs="Times New Roman"/>
          <w:noProof/>
        </w:rPr>
        <w:t>(20), 11376–11381. http://doi.org/doi: 10.1073/pnas.171315998</w:t>
      </w:r>
    </w:p>
    <w:p w14:paraId="062FB9C6"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Odling-Smee, F. . J., Laland, K. N., &amp; Feldman, M. W. (2003). </w:t>
      </w:r>
      <w:r w:rsidRPr="00F80E3C">
        <w:rPr>
          <w:rFonts w:ascii="Calibri Light" w:eastAsia="Times New Roman" w:hAnsi="Calibri Light" w:cs="Times New Roman"/>
          <w:i/>
          <w:iCs/>
          <w:noProof/>
        </w:rPr>
        <w:t>Niche Construction: The Neglected Process in Evolution</w:t>
      </w:r>
      <w:r w:rsidRPr="00F80E3C">
        <w:rPr>
          <w:rFonts w:ascii="Calibri Light" w:eastAsia="Times New Roman" w:hAnsi="Calibri Light" w:cs="Times New Roman"/>
          <w:noProof/>
        </w:rPr>
        <w:t>. Princeton University Press. Recuperado de http://www.jstor.org/stable/j.ctt24hqpd</w:t>
      </w:r>
    </w:p>
    <w:p w14:paraId="6FF6A483"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Pake, C. E., &amp; Venable, D. L. (1995). Is coexistence of sonoran desert annuals mediated by temporal variability in reproductive sucess? </w:t>
      </w:r>
      <w:r w:rsidRPr="00F80E3C">
        <w:rPr>
          <w:rFonts w:ascii="Calibri Light" w:eastAsia="Times New Roman" w:hAnsi="Calibri Light" w:cs="Times New Roman"/>
          <w:i/>
          <w:iCs/>
          <w:noProof/>
        </w:rPr>
        <w:t>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76</w:t>
      </w:r>
      <w:r w:rsidRPr="00F80E3C">
        <w:rPr>
          <w:rFonts w:ascii="Calibri Light" w:eastAsia="Times New Roman" w:hAnsi="Calibri Light" w:cs="Times New Roman"/>
          <w:noProof/>
        </w:rPr>
        <w:t>(1), 246–261.</w:t>
      </w:r>
    </w:p>
    <w:p w14:paraId="64122FA5"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Pake, C. E., &amp; Venable, D. L. (1996). Seed Banks in Desert Annuals: Implications for Persistence and Coexistence in Variable Environments. </w:t>
      </w:r>
      <w:r w:rsidRPr="00F80E3C">
        <w:rPr>
          <w:rFonts w:ascii="Calibri Light" w:eastAsia="Times New Roman" w:hAnsi="Calibri Light" w:cs="Times New Roman"/>
          <w:i/>
          <w:iCs/>
          <w:noProof/>
        </w:rPr>
        <w:t>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77</w:t>
      </w:r>
      <w:r w:rsidRPr="00F80E3C">
        <w:rPr>
          <w:rFonts w:ascii="Calibri Light" w:eastAsia="Times New Roman" w:hAnsi="Calibri Light" w:cs="Times New Roman"/>
          <w:noProof/>
        </w:rPr>
        <w:t>(5), 1427–1435.</w:t>
      </w:r>
    </w:p>
    <w:p w14:paraId="28BAC91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Pianka, E. R. (1970). On r- and K-Selection.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104</w:t>
      </w:r>
      <w:r w:rsidRPr="00F80E3C">
        <w:rPr>
          <w:rFonts w:ascii="Calibri Light" w:eastAsia="Times New Roman" w:hAnsi="Calibri Light" w:cs="Times New Roman"/>
          <w:noProof/>
        </w:rPr>
        <w:t>(940), 592–597.</w:t>
      </w:r>
    </w:p>
    <w:p w14:paraId="20C19D1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Post, D. M., &amp; Palkovacs, E. P. (2009). Eco-evolutionary feedbacks in community and ecosystem ecology: interactions between the ecological theatre and the evolutionary play. </w:t>
      </w:r>
      <w:r w:rsidRPr="00F80E3C">
        <w:rPr>
          <w:rFonts w:ascii="Calibri Light" w:eastAsia="Times New Roman" w:hAnsi="Calibri Light" w:cs="Times New Roman"/>
          <w:i/>
          <w:iCs/>
          <w:noProof/>
        </w:rPr>
        <w:t>Philosophical Transactions of the Royal Society B: Biological Sciences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364</w:t>
      </w:r>
      <w:r w:rsidRPr="00F80E3C">
        <w:rPr>
          <w:rFonts w:ascii="Calibri Light" w:eastAsia="Times New Roman" w:hAnsi="Calibri Light" w:cs="Times New Roman"/>
          <w:noProof/>
        </w:rPr>
        <w:t>(1523), 1629–1640. http://doi.org/10.1098/rstb.2009.0012</w:t>
      </w:r>
    </w:p>
    <w:p w14:paraId="3EB499D4"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Rankin, D. J., Bargum, K., &amp; Kokko, H. (2007). The tragedy of the commons in evolutionary biology. </w:t>
      </w:r>
      <w:r w:rsidRPr="00F80E3C">
        <w:rPr>
          <w:rFonts w:ascii="Calibri Light" w:eastAsia="Times New Roman" w:hAnsi="Calibri Light" w:cs="Times New Roman"/>
          <w:i/>
          <w:iCs/>
          <w:noProof/>
        </w:rPr>
        <w:t>Trends in Ecology and Evolution</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22</w:t>
      </w:r>
      <w:r w:rsidRPr="00F80E3C">
        <w:rPr>
          <w:rFonts w:ascii="Calibri Light" w:eastAsia="Times New Roman" w:hAnsi="Calibri Light" w:cs="Times New Roman"/>
          <w:noProof/>
        </w:rPr>
        <w:t>(12), 643–651. http://doi.org/10.1016/j.tree.2007.07.009</w:t>
      </w:r>
    </w:p>
    <w:p w14:paraId="317E3A60"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Reznick, D., Bryant, M. J., &amp; Bashey, F. (2002). r - and K-Selection Revisited: The role of population regulation in life-history evolution. </w:t>
      </w:r>
      <w:r w:rsidRPr="00F80E3C">
        <w:rPr>
          <w:rFonts w:ascii="Calibri Light" w:eastAsia="Times New Roman" w:hAnsi="Calibri Light" w:cs="Times New Roman"/>
          <w:i/>
          <w:iCs/>
          <w:noProof/>
        </w:rPr>
        <w:t>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83</w:t>
      </w:r>
      <w:r w:rsidRPr="00F80E3C">
        <w:rPr>
          <w:rFonts w:ascii="Calibri Light" w:eastAsia="Times New Roman" w:hAnsi="Calibri Light" w:cs="Times New Roman"/>
          <w:noProof/>
        </w:rPr>
        <w:t xml:space="preserve">(6), 1509–1520. </w:t>
      </w:r>
      <w:r w:rsidRPr="00F80E3C">
        <w:rPr>
          <w:rFonts w:ascii="Calibri Light" w:eastAsia="Times New Roman" w:hAnsi="Calibri Light" w:cs="Times New Roman"/>
          <w:noProof/>
        </w:rPr>
        <w:lastRenderedPageBreak/>
        <w:t>http://doi.org/10.1890/0012-9658(2002)083[1509:RAKSRT]2.0.CO;2</w:t>
      </w:r>
    </w:p>
    <w:p w14:paraId="52923EFA"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Roxburgh, S. H., Shea, K., &amp; Wilson, J. B. (2004). The intermediate disturbance hypothesis: patch dynamics and mechanisms of species coexistence. </w:t>
      </w:r>
      <w:r w:rsidRPr="00F80E3C">
        <w:rPr>
          <w:rFonts w:ascii="Calibri Light" w:eastAsia="Times New Roman" w:hAnsi="Calibri Light" w:cs="Times New Roman"/>
          <w:i/>
          <w:iCs/>
          <w:noProof/>
        </w:rPr>
        <w:t>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85</w:t>
      </w:r>
      <w:r w:rsidRPr="00F80E3C">
        <w:rPr>
          <w:rFonts w:ascii="Calibri Light" w:eastAsia="Times New Roman" w:hAnsi="Calibri Light" w:cs="Times New Roman"/>
          <w:noProof/>
        </w:rPr>
        <w:t>(2), 359–371.</w:t>
      </w:r>
    </w:p>
    <w:p w14:paraId="4F86EF4F"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Sasaki, A., &amp; Ellner, S. P. (1995). The evolutionarily stable phenotype distribution in a random environment. </w:t>
      </w:r>
      <w:r w:rsidRPr="00F80E3C">
        <w:rPr>
          <w:rFonts w:ascii="Calibri Light" w:eastAsia="Times New Roman" w:hAnsi="Calibri Light" w:cs="Times New Roman"/>
          <w:i/>
          <w:iCs/>
          <w:noProof/>
        </w:rPr>
        <w:t>Evolution</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49</w:t>
      </w:r>
      <w:r w:rsidRPr="00F80E3C">
        <w:rPr>
          <w:rFonts w:ascii="Calibri Light" w:eastAsia="Times New Roman" w:hAnsi="Calibri Light" w:cs="Times New Roman"/>
          <w:noProof/>
        </w:rPr>
        <w:t>(2), 337–350. http://doi.org/10.2307/2410344</w:t>
      </w:r>
    </w:p>
    <w:p w14:paraId="06979886"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Schaffer, W. (1974). Optimal Reproductive Effort in Fluctuating Environments.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108</w:t>
      </w:r>
      <w:r w:rsidRPr="00F80E3C">
        <w:rPr>
          <w:rFonts w:ascii="Calibri Light" w:eastAsia="Times New Roman" w:hAnsi="Calibri Light" w:cs="Times New Roman"/>
          <w:noProof/>
        </w:rPr>
        <w:t>(964), 783–790.</w:t>
      </w:r>
    </w:p>
    <w:p w14:paraId="00C2F29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Scheffer, M., &amp; Nes, E. H. Van. (2006). Self-organized similarity, the evolutionary emergence of groups of similar species. </w:t>
      </w:r>
      <w:r w:rsidRPr="00F80E3C">
        <w:rPr>
          <w:rFonts w:ascii="Calibri Light" w:eastAsia="Times New Roman" w:hAnsi="Calibri Light" w:cs="Times New Roman"/>
          <w:i/>
          <w:iCs/>
          <w:noProof/>
        </w:rPr>
        <w:t>Proceedings of the National Academy of Sciences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103</w:t>
      </w:r>
      <w:r w:rsidRPr="00F80E3C">
        <w:rPr>
          <w:rFonts w:ascii="Calibri Light" w:eastAsia="Times New Roman" w:hAnsi="Calibri Light" w:cs="Times New Roman"/>
          <w:noProof/>
        </w:rPr>
        <w:t>(16), 6230–6235. http://doi.org/10.1073/pnas.0508024103</w:t>
      </w:r>
    </w:p>
    <w:p w14:paraId="51E1879C"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Schoener, T. W. (1983). Field Experiments on Interspecific Competition.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122</w:t>
      </w:r>
      <w:r w:rsidRPr="00F80E3C">
        <w:rPr>
          <w:rFonts w:ascii="Calibri Light" w:eastAsia="Times New Roman" w:hAnsi="Calibri Light" w:cs="Times New Roman"/>
          <w:noProof/>
        </w:rPr>
        <w:t>(2), 240–285.</w:t>
      </w:r>
    </w:p>
    <w:p w14:paraId="541C5612"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Shea, K., Roxburgh, S. H., &amp; Rauschert, E. S. J. (2004). Moving from pattern to process: Coexistence mechanisms under intermediate disturbance regimes. </w:t>
      </w:r>
      <w:r w:rsidRPr="00F80E3C">
        <w:rPr>
          <w:rFonts w:ascii="Calibri Light" w:eastAsia="Times New Roman" w:hAnsi="Calibri Light" w:cs="Times New Roman"/>
          <w:i/>
          <w:iCs/>
          <w:noProof/>
        </w:rPr>
        <w:t>Ecology Letters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7</w:t>
      </w:r>
      <w:r w:rsidRPr="00F80E3C">
        <w:rPr>
          <w:rFonts w:ascii="Calibri Light" w:eastAsia="Times New Roman" w:hAnsi="Calibri Light" w:cs="Times New Roman"/>
          <w:noProof/>
        </w:rPr>
        <w:t>(6), 491–508. http://doi.org/10.1111/j.1461-0248.2004.00600.x</w:t>
      </w:r>
    </w:p>
    <w:p w14:paraId="5E1ED325"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Sheil, D., &amp; Burslem, D. F. R. P. (2003). Disturbing hypotheses in tropical forests. </w:t>
      </w:r>
      <w:r w:rsidRPr="00F80E3C">
        <w:rPr>
          <w:rFonts w:ascii="Calibri Light" w:eastAsia="Times New Roman" w:hAnsi="Calibri Light" w:cs="Times New Roman"/>
          <w:i/>
          <w:iCs/>
          <w:noProof/>
        </w:rPr>
        <w:t>Trends in Ecology and Evolution</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18</w:t>
      </w:r>
      <w:r w:rsidRPr="00F80E3C">
        <w:rPr>
          <w:rFonts w:ascii="Calibri Light" w:eastAsia="Times New Roman" w:hAnsi="Calibri Light" w:cs="Times New Roman"/>
          <w:noProof/>
        </w:rPr>
        <w:t>(1), 18–26. http://doi.org/10.1016/S0169-5347(02)00005-8</w:t>
      </w:r>
    </w:p>
    <w:p w14:paraId="5F970DC7"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Slatkin, M., &amp; Anderson, D. J. (1984). A Model of Competition for Space. </w:t>
      </w:r>
      <w:r w:rsidRPr="00F80E3C">
        <w:rPr>
          <w:rFonts w:ascii="Calibri Light" w:eastAsia="Times New Roman" w:hAnsi="Calibri Light" w:cs="Times New Roman"/>
          <w:i/>
          <w:iCs/>
          <w:noProof/>
        </w:rPr>
        <w:t>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65</w:t>
      </w:r>
      <w:r w:rsidRPr="00F80E3C">
        <w:rPr>
          <w:rFonts w:ascii="Calibri Light" w:eastAsia="Times New Roman" w:hAnsi="Calibri Light" w:cs="Times New Roman"/>
          <w:noProof/>
        </w:rPr>
        <w:t>(6), 1840–1845.</w:t>
      </w:r>
    </w:p>
    <w:p w14:paraId="40F8753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Sousa, W. P. (1984). The Role of Dusturbance in Natural Communities. </w:t>
      </w:r>
      <w:r w:rsidRPr="00F80E3C">
        <w:rPr>
          <w:rFonts w:ascii="Calibri Light" w:eastAsia="Times New Roman" w:hAnsi="Calibri Light" w:cs="Times New Roman"/>
          <w:i/>
          <w:iCs/>
          <w:noProof/>
        </w:rPr>
        <w:t>Annual Review of Ecology and Systematics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15</w:t>
      </w:r>
      <w:r w:rsidRPr="00F80E3C">
        <w:rPr>
          <w:rFonts w:ascii="Calibri Light" w:eastAsia="Times New Roman" w:hAnsi="Calibri Light" w:cs="Times New Roman"/>
          <w:noProof/>
        </w:rPr>
        <w:t>, 353–391.</w:t>
      </w:r>
    </w:p>
    <w:p w14:paraId="16B69F3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Stearns, S. C. (1989). Trade-offs in life history evolution. </w:t>
      </w:r>
      <w:r w:rsidRPr="00F80E3C">
        <w:rPr>
          <w:rFonts w:ascii="Calibri Light" w:eastAsia="Times New Roman" w:hAnsi="Calibri Light" w:cs="Times New Roman"/>
          <w:i/>
          <w:iCs/>
          <w:noProof/>
        </w:rPr>
        <w:t>Functional 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3</w:t>
      </w:r>
      <w:r w:rsidRPr="00F80E3C">
        <w:rPr>
          <w:rFonts w:ascii="Calibri Light" w:eastAsia="Times New Roman" w:hAnsi="Calibri Light" w:cs="Times New Roman"/>
          <w:noProof/>
        </w:rPr>
        <w:t>, 259–268.</w:t>
      </w:r>
    </w:p>
    <w:p w14:paraId="7706FD0F"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Stuart, Y. E., Campbell, T. S., Hohenlohe, P. A., Reynolds, R. G., Revell, L. J., &amp; Losos, J. B. (2014). Rapid evolution of a native species following invasion by a congener. </w:t>
      </w:r>
      <w:r w:rsidRPr="00F80E3C">
        <w:rPr>
          <w:rFonts w:ascii="Calibri Light" w:eastAsia="Times New Roman" w:hAnsi="Calibri Light" w:cs="Times New Roman"/>
          <w:i/>
          <w:iCs/>
          <w:noProof/>
        </w:rPr>
        <w:t>Science</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346</w:t>
      </w:r>
      <w:r w:rsidRPr="00F80E3C">
        <w:rPr>
          <w:rFonts w:ascii="Calibri Light" w:eastAsia="Times New Roman" w:hAnsi="Calibri Light" w:cs="Times New Roman"/>
          <w:noProof/>
        </w:rPr>
        <w:t>(6208), 463–466. http://doi.org/10.1126/science.1257008</w:t>
      </w:r>
    </w:p>
    <w:p w14:paraId="622720DB"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Thompson, J. N. (2005). Coevolution: The Geographic Mosaic Of Coevolutionary Arms Race. </w:t>
      </w:r>
      <w:r w:rsidRPr="00F80E3C">
        <w:rPr>
          <w:rFonts w:ascii="Calibri Light" w:eastAsia="Times New Roman" w:hAnsi="Calibri Light" w:cs="Times New Roman"/>
          <w:i/>
          <w:iCs/>
          <w:noProof/>
        </w:rPr>
        <w:t>Current Biology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15</w:t>
      </w:r>
      <w:r w:rsidRPr="00F80E3C">
        <w:rPr>
          <w:rFonts w:ascii="Calibri Light" w:eastAsia="Times New Roman" w:hAnsi="Calibri Light" w:cs="Times New Roman"/>
          <w:noProof/>
        </w:rPr>
        <w:t>(24), 992–994. http://doi.org/10.1016/j.cub.2005.11.047</w:t>
      </w:r>
    </w:p>
    <w:p w14:paraId="12246DD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Tilman, D. (1982). </w:t>
      </w:r>
      <w:r w:rsidRPr="00F80E3C">
        <w:rPr>
          <w:rFonts w:ascii="Calibri Light" w:eastAsia="Times New Roman" w:hAnsi="Calibri Light" w:cs="Times New Roman"/>
          <w:i/>
          <w:iCs/>
          <w:noProof/>
        </w:rPr>
        <w:t>Resource Competition and Community Structure</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Princeton University Press</w:t>
      </w:r>
      <w:r w:rsidRPr="00F80E3C">
        <w:rPr>
          <w:rFonts w:ascii="Calibri Light" w:eastAsia="Times New Roman" w:hAnsi="Calibri Light" w:cs="Times New Roman"/>
          <w:noProof/>
        </w:rPr>
        <w:t>. Princeton, New Jersey.</w:t>
      </w:r>
    </w:p>
    <w:p w14:paraId="1A979E3D"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Tilman, D. (1990). Constraints and Tradeoffs: Toward a Predictive Theory of Competition and Succession. </w:t>
      </w:r>
      <w:r w:rsidRPr="00F80E3C">
        <w:rPr>
          <w:rFonts w:ascii="Calibri Light" w:eastAsia="Times New Roman" w:hAnsi="Calibri Light" w:cs="Times New Roman"/>
          <w:i/>
          <w:iCs/>
          <w:noProof/>
        </w:rPr>
        <w:t>Oikos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58</w:t>
      </w:r>
      <w:r w:rsidRPr="00F80E3C">
        <w:rPr>
          <w:rFonts w:ascii="Calibri Light" w:eastAsia="Times New Roman" w:hAnsi="Calibri Light" w:cs="Times New Roman"/>
          <w:noProof/>
        </w:rPr>
        <w:t>(1), 3–15.</w:t>
      </w:r>
    </w:p>
    <w:p w14:paraId="459E53AA"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Turner, M. (2010). Disturbance and landscape dynamics in a changing world. </w:t>
      </w:r>
      <w:r w:rsidRPr="00F80E3C">
        <w:rPr>
          <w:rFonts w:ascii="Calibri Light" w:eastAsia="Times New Roman" w:hAnsi="Calibri Light" w:cs="Times New Roman"/>
          <w:i/>
          <w:iCs/>
          <w:noProof/>
        </w:rPr>
        <w:t>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91</w:t>
      </w:r>
      <w:r w:rsidRPr="00F80E3C">
        <w:rPr>
          <w:rFonts w:ascii="Calibri Light" w:eastAsia="Times New Roman" w:hAnsi="Calibri Light" w:cs="Times New Roman"/>
          <w:noProof/>
        </w:rPr>
        <w:t>(March), 2833–2849. http://doi.org/doi:10.1890/10-0097.1</w:t>
      </w:r>
    </w:p>
    <w:p w14:paraId="65FC81DD"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Urban, M. C., Leibold, M. a., Amarasekare, P., De Meester, L., Gomulkiewicz, R., Hochberg, M. </w:t>
      </w:r>
      <w:r w:rsidRPr="00F80E3C">
        <w:rPr>
          <w:rFonts w:ascii="Calibri Light" w:eastAsia="Times New Roman" w:hAnsi="Calibri Light" w:cs="Times New Roman"/>
          <w:noProof/>
        </w:rPr>
        <w:lastRenderedPageBreak/>
        <w:t xml:space="preserve">E., … Wade, M. J. (2008). The evolutionary ecology of metacommunities. </w:t>
      </w:r>
      <w:r w:rsidRPr="00F80E3C">
        <w:rPr>
          <w:rFonts w:ascii="Calibri Light" w:eastAsia="Times New Roman" w:hAnsi="Calibri Light" w:cs="Times New Roman"/>
          <w:i/>
          <w:iCs/>
          <w:noProof/>
        </w:rPr>
        <w:t>Trends in Ecology and Evolution</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23</w:t>
      </w:r>
      <w:r w:rsidRPr="00F80E3C">
        <w:rPr>
          <w:rFonts w:ascii="Calibri Light" w:eastAsia="Times New Roman" w:hAnsi="Calibri Light" w:cs="Times New Roman"/>
          <w:noProof/>
        </w:rPr>
        <w:t>(6), 311–317. http://doi.org/10.1016/j.tree.2008.02.007</w:t>
      </w:r>
    </w:p>
    <w:p w14:paraId="230EE4B6"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Urban, M. C., &amp; Skelly, D. K. (2006). Evolving Metacommunities: Toward an Evolutionary Perspective on Metacommunities. </w:t>
      </w:r>
      <w:r w:rsidRPr="00F80E3C">
        <w:rPr>
          <w:rFonts w:ascii="Calibri Light" w:eastAsia="Times New Roman" w:hAnsi="Calibri Light" w:cs="Times New Roman"/>
          <w:i/>
          <w:iCs/>
          <w:noProof/>
        </w:rPr>
        <w:t>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87</w:t>
      </w:r>
      <w:r w:rsidRPr="00F80E3C">
        <w:rPr>
          <w:rFonts w:ascii="Calibri Light" w:eastAsia="Times New Roman" w:hAnsi="Calibri Light" w:cs="Times New Roman"/>
          <w:noProof/>
        </w:rPr>
        <w:t>(7), 1616–1626.</w:t>
      </w:r>
    </w:p>
    <w:p w14:paraId="0D68E367"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Vance, R. R. (1984). Interference Competition and the Coexistence of Two Competitors on a Single Limiting Resource. </w:t>
      </w:r>
      <w:r w:rsidRPr="00F80E3C">
        <w:rPr>
          <w:rFonts w:ascii="Calibri Light" w:eastAsia="Times New Roman" w:hAnsi="Calibri Light" w:cs="Times New Roman"/>
          <w:i/>
          <w:iCs/>
          <w:noProof/>
        </w:rPr>
        <w:t>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65</w:t>
      </w:r>
      <w:r w:rsidRPr="00F80E3C">
        <w:rPr>
          <w:rFonts w:ascii="Calibri Light" w:eastAsia="Times New Roman" w:hAnsi="Calibri Light" w:cs="Times New Roman"/>
          <w:noProof/>
        </w:rPr>
        <w:t>(5), 1349–1357.</w:t>
      </w:r>
    </w:p>
    <w:p w14:paraId="0BE88C43"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Vellend, M. (2016). </w:t>
      </w:r>
      <w:r w:rsidRPr="00F80E3C">
        <w:rPr>
          <w:rFonts w:ascii="Calibri Light" w:eastAsia="Times New Roman" w:hAnsi="Calibri Light" w:cs="Times New Roman"/>
          <w:i/>
          <w:iCs/>
          <w:noProof/>
        </w:rPr>
        <w:t>The Theory of Ecological Communities</w:t>
      </w:r>
      <w:r w:rsidRPr="00F80E3C">
        <w:rPr>
          <w:rFonts w:ascii="Calibri Light" w:eastAsia="Times New Roman" w:hAnsi="Calibri Light" w:cs="Times New Roman"/>
          <w:noProof/>
        </w:rPr>
        <w:t>. Princeton University Press. http://doi.org/10.1016/S0074-6142(05)80002-6</w:t>
      </w:r>
    </w:p>
    <w:p w14:paraId="73598F66"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Vellend, M., &amp; Geber, M. A. (2005). Connections between species diversity and genetic diversity. </w:t>
      </w:r>
      <w:r w:rsidRPr="00F80E3C">
        <w:rPr>
          <w:rFonts w:ascii="Calibri Light" w:eastAsia="Times New Roman" w:hAnsi="Calibri Light" w:cs="Times New Roman"/>
          <w:i/>
          <w:iCs/>
          <w:noProof/>
        </w:rPr>
        <w:t>Ecology Letters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w:t>
      </w:r>
      <w:r w:rsidRPr="00F80E3C">
        <w:rPr>
          <w:rFonts w:ascii="Calibri Light" w:eastAsia="Times New Roman" w:hAnsi="Calibri Light" w:cs="Times New Roman"/>
          <w:noProof/>
        </w:rPr>
        <w:t>(7), 767–781. http://doi.org/10.1111/j.1461-0248.2005.00775.x</w:t>
      </w:r>
    </w:p>
    <w:p w14:paraId="4DDF2A93"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Venail, P. A., Kaltz, O., Olivieri, I., Pommier, T., &amp; Mouquet, N. (2011). Diversification in temporally heterogeneous environments: Effect of the grain in experimental bacterial populations. </w:t>
      </w:r>
      <w:r w:rsidRPr="00F80E3C">
        <w:rPr>
          <w:rFonts w:ascii="Calibri Light" w:eastAsia="Times New Roman" w:hAnsi="Calibri Light" w:cs="Times New Roman"/>
          <w:i/>
          <w:iCs/>
          <w:noProof/>
        </w:rPr>
        <w:t>Journal of Evolutionary Biology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24</w:t>
      </w:r>
      <w:r w:rsidRPr="00F80E3C">
        <w:rPr>
          <w:rFonts w:ascii="Calibri Light" w:eastAsia="Times New Roman" w:hAnsi="Calibri Light" w:cs="Times New Roman"/>
          <w:noProof/>
        </w:rPr>
        <w:t>(11), 2485–2495. http://doi.org/10.1111/j.1420-9101.2011.02376.x</w:t>
      </w:r>
    </w:p>
    <w:p w14:paraId="05712040"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Violle, C., Enquist, B. J., McGill, B. J., Jiang, L., Albert, C. H., Hulshof, C., … Messier, J. (2012). The return of the variance: Intraspecific variability in community ecology. </w:t>
      </w:r>
      <w:r w:rsidRPr="00F80E3C">
        <w:rPr>
          <w:rFonts w:ascii="Calibri Light" w:eastAsia="Times New Roman" w:hAnsi="Calibri Light" w:cs="Times New Roman"/>
          <w:i/>
          <w:iCs/>
          <w:noProof/>
        </w:rPr>
        <w:t>Trends in Ecology and Evolution</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27</w:t>
      </w:r>
      <w:r w:rsidRPr="00F80E3C">
        <w:rPr>
          <w:rFonts w:ascii="Calibri Light" w:eastAsia="Times New Roman" w:hAnsi="Calibri Light" w:cs="Times New Roman"/>
          <w:noProof/>
        </w:rPr>
        <w:t>(4), 244–252. http://doi.org/10.1016/j.tree.2011.11.014</w:t>
      </w:r>
    </w:p>
    <w:p w14:paraId="5FEED85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Waxman, D., &amp; Gavrilets, S. (2005). 20 Questions on Adaptive Dynamics. </w:t>
      </w:r>
      <w:r w:rsidRPr="00F80E3C">
        <w:rPr>
          <w:rFonts w:ascii="Calibri Light" w:eastAsia="Times New Roman" w:hAnsi="Calibri Light" w:cs="Times New Roman"/>
          <w:i/>
          <w:iCs/>
          <w:noProof/>
        </w:rPr>
        <w:t>Journal of Evolutionary Biology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18</w:t>
      </w:r>
      <w:r w:rsidRPr="00F80E3C">
        <w:rPr>
          <w:rFonts w:ascii="Calibri Light" w:eastAsia="Times New Roman" w:hAnsi="Calibri Light" w:cs="Times New Roman"/>
          <w:noProof/>
        </w:rPr>
        <w:t>(5), 1139–1154. http://doi.org/10.1111/j.1420-9101.2005.00948.x</w:t>
      </w:r>
    </w:p>
    <w:p w14:paraId="68EF72ED"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Weber, M. G., Wagner, C. E., Best, R. J., Harmon, L. J., &amp; Matthews, B. (2017). Evolution in a Community Context: On Integrating Ecological Interactions and Macroevolution. </w:t>
      </w:r>
      <w:r w:rsidRPr="00F80E3C">
        <w:rPr>
          <w:rFonts w:ascii="Calibri Light" w:eastAsia="Times New Roman" w:hAnsi="Calibri Light" w:cs="Times New Roman"/>
          <w:i/>
          <w:iCs/>
          <w:noProof/>
        </w:rPr>
        <w:t>Trends in Ecology and Evolution</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32</w:t>
      </w:r>
      <w:r w:rsidRPr="00F80E3C">
        <w:rPr>
          <w:rFonts w:ascii="Calibri Light" w:eastAsia="Times New Roman" w:hAnsi="Calibri Light" w:cs="Times New Roman"/>
          <w:noProof/>
        </w:rPr>
        <w:t>(4), 291–304. http://doi.org/10.1016/j.tree.2017.01.003</w:t>
      </w:r>
    </w:p>
    <w:p w14:paraId="4518D3B3"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Whitham, T. G., Bailey, J. K., Schweitzer, J. a, Shuster, S. M., Bangert, R. K., LeRoy, C. J., … Wooley, S. C. (2006). A framework for community and ecosystem genetics: from genes to ecosystems. </w:t>
      </w:r>
      <w:r w:rsidRPr="00F80E3C">
        <w:rPr>
          <w:rFonts w:ascii="Calibri Light" w:eastAsia="Times New Roman" w:hAnsi="Calibri Light" w:cs="Times New Roman"/>
          <w:i/>
          <w:iCs/>
          <w:noProof/>
        </w:rPr>
        <w:t>Nature reviews. Genetics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7</w:t>
      </w:r>
      <w:r w:rsidRPr="00F80E3C">
        <w:rPr>
          <w:rFonts w:ascii="Calibri Light" w:eastAsia="Times New Roman" w:hAnsi="Calibri Light" w:cs="Times New Roman"/>
          <w:noProof/>
        </w:rPr>
        <w:t>(7), 510–523. http://doi.org/10.1038/nrg1877</w:t>
      </w:r>
    </w:p>
    <w:p w14:paraId="647E5F8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Wilkinson, D. M. (1999). The Disturbing History of Intermediate Disturbance. </w:t>
      </w:r>
      <w:r w:rsidRPr="00F80E3C">
        <w:rPr>
          <w:rFonts w:ascii="Calibri Light" w:eastAsia="Times New Roman" w:hAnsi="Calibri Light" w:cs="Times New Roman"/>
          <w:i/>
          <w:iCs/>
          <w:noProof/>
        </w:rPr>
        <w:t>Oikos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84</w:t>
      </w:r>
      <w:r w:rsidRPr="00F80E3C">
        <w:rPr>
          <w:rFonts w:ascii="Calibri Light" w:eastAsia="Times New Roman" w:hAnsi="Calibri Light" w:cs="Times New Roman"/>
          <w:noProof/>
        </w:rPr>
        <w:t>(1), 145–147.</w:t>
      </w:r>
    </w:p>
    <w:p w14:paraId="5F24A925"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Williams, G. C. (1966). Natural Selection, the Costs of Reproduction, and a Refinement of Lack’s Principle.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100</w:t>
      </w:r>
      <w:r w:rsidRPr="00F80E3C">
        <w:rPr>
          <w:rFonts w:ascii="Calibri Light" w:eastAsia="Times New Roman" w:hAnsi="Calibri Light" w:cs="Times New Roman"/>
          <w:noProof/>
        </w:rPr>
        <w:t>(916), 687–690.</w:t>
      </w:r>
    </w:p>
    <w:p w14:paraId="1C79D320" w14:textId="77777777" w:rsidR="00F80E3C" w:rsidRPr="00F80E3C" w:rsidRDefault="00F80E3C" w:rsidP="00F80E3C">
      <w:pPr>
        <w:widowControl w:val="0"/>
        <w:autoSpaceDE w:val="0"/>
        <w:autoSpaceDN w:val="0"/>
        <w:adjustRightInd w:val="0"/>
        <w:spacing w:after="240" w:line="240" w:lineRule="auto"/>
        <w:ind w:left="480" w:hanging="480"/>
        <w:rPr>
          <w:rFonts w:ascii="Calibri Light" w:hAnsi="Calibri Light"/>
          <w:noProof/>
        </w:rPr>
      </w:pPr>
      <w:r w:rsidRPr="00F80E3C">
        <w:rPr>
          <w:rFonts w:ascii="Calibri Light" w:eastAsia="Times New Roman" w:hAnsi="Calibri Light" w:cs="Times New Roman"/>
          <w:noProof/>
        </w:rPr>
        <w:t xml:space="preserve">Wilson, J. B. (1994). The “Intermediate Disturbance Hypothesis” of species coexistance is based on patch dynamics. </w:t>
      </w:r>
      <w:r w:rsidRPr="00F80E3C">
        <w:rPr>
          <w:rFonts w:ascii="Calibri Light" w:eastAsia="Times New Roman" w:hAnsi="Calibri Light" w:cs="Times New Roman"/>
          <w:i/>
          <w:iCs/>
          <w:noProof/>
        </w:rPr>
        <w:t>New Zealand Journal of 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18</w:t>
      </w:r>
      <w:r w:rsidRPr="00F80E3C">
        <w:rPr>
          <w:rFonts w:ascii="Calibri Light" w:eastAsia="Times New Roman" w:hAnsi="Calibri Light" w:cs="Times New Roman"/>
          <w:noProof/>
        </w:rPr>
        <w:t>(2), 176–181. http://doi.org/10.1093/plankt/23.10.1147</w:t>
      </w:r>
    </w:p>
    <w:p w14:paraId="29D45F8D" w14:textId="2A57BBD8" w:rsidR="00B304BF" w:rsidRDefault="00117284" w:rsidP="00F80E3C">
      <w:pPr>
        <w:widowControl w:val="0"/>
        <w:autoSpaceDE w:val="0"/>
        <w:autoSpaceDN w:val="0"/>
        <w:adjustRightInd w:val="0"/>
        <w:spacing w:after="240" w:line="276" w:lineRule="auto"/>
        <w:ind w:left="567" w:hanging="567"/>
        <w:rPr>
          <w:rFonts w:asciiTheme="majorHAnsi" w:eastAsia="Arial Unicode MS" w:hAnsiTheme="majorHAnsi" w:cs="Arial Unicode MS"/>
          <w:color w:val="000000"/>
          <w:lang w:val="en-US"/>
        </w:rPr>
      </w:pPr>
      <w:r w:rsidRPr="00A77E70">
        <w:rPr>
          <w:rFonts w:asciiTheme="majorHAnsi" w:eastAsia="Arial Unicode MS" w:hAnsiTheme="majorHAnsi" w:cs="Arial Unicode MS"/>
          <w:color w:val="000000"/>
          <w:lang w:val="en-US"/>
        </w:rPr>
        <w:fldChar w:fldCharType="end"/>
      </w:r>
    </w:p>
    <w:p w14:paraId="65FB2F98"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705DB9F9"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6741AD16"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78388E5E" w14:textId="77777777" w:rsidR="003463E3" w:rsidRDefault="003463E3"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14DE6AC3" w14:textId="77777777" w:rsidR="00624D09" w:rsidRDefault="00624D09"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bookmarkStart w:id="64" w:name="_Toc487883812"/>
    <w:p w14:paraId="53C572D6" w14:textId="79B9710E" w:rsidR="009E379A" w:rsidRPr="00011943" w:rsidRDefault="009E379A" w:rsidP="009E379A">
      <w:pPr>
        <w:pStyle w:val="Heading1"/>
        <w:spacing w:before="0"/>
      </w:pPr>
      <w:r w:rsidRPr="00B77089">
        <mc:AlternateContent>
          <mc:Choice Requires="wps">
            <w:drawing>
              <wp:anchor distT="0" distB="0" distL="114300" distR="114300" simplePos="0" relativeHeight="251731968" behindDoc="0" locked="0" layoutInCell="1" allowOverlap="1" wp14:anchorId="3D02F843" wp14:editId="35FAE8A0">
                <wp:simplePos x="0" y="0"/>
                <wp:positionH relativeFrom="column">
                  <wp:posOffset>-976865</wp:posOffset>
                </wp:positionH>
                <wp:positionV relativeFrom="paragraph">
                  <wp:posOffset>350433</wp:posOffset>
                </wp:positionV>
                <wp:extent cx="7657580" cy="0"/>
                <wp:effectExtent l="0" t="0" r="13335" b="25400"/>
                <wp:wrapNone/>
                <wp:docPr id="84" name="Straight Connector 8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FAB4B" id="Straight Connector 8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D5z6aF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32992" behindDoc="0" locked="0" layoutInCell="1" allowOverlap="1" wp14:anchorId="75BB0422" wp14:editId="229A8D88">
                <wp:simplePos x="0" y="0"/>
                <wp:positionH relativeFrom="column">
                  <wp:posOffset>-976630</wp:posOffset>
                </wp:positionH>
                <wp:positionV relativeFrom="paragraph">
                  <wp:posOffset>-222250</wp:posOffset>
                </wp:positionV>
                <wp:extent cx="7655560" cy="2540"/>
                <wp:effectExtent l="0" t="0" r="40640" b="48260"/>
                <wp:wrapNone/>
                <wp:docPr id="85" name="Straight Connector 8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BC5CE8" id="Straight Connector 85" o:spid="_x0000_s1026" style="position:absolute;flip:y;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GG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uaMycsvdFjCkIf&#10;+8T26Bw5iIFRkJwafGwIsHeHMJ2iP4Qs+6yCZcpo/42GoBhB0ti5+HyZfYZzYpIubzZ1XW/oOSTF&#10;1vW78gzVyJLZfIjpPaBledNyo112QTTi9CEmqkyp15R8bRwbWv52dVMvS1pEo7sHbUwOlkmCvQns&#10;JGgGhJTg0jqrIZZnmXQyji6zxlFV2aWLgbHGZ1DkE3U/6vsj72riNY6yM0xRFzNw6i6P9suGrsAp&#10;P0OhTO/fgGdEqYwuzWCrHYbRm1+rp/Ncecy/OjDqzhY8YXcp712soTEszk1fJs/583OB//zYux8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BIsYYL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11</w:t>
      </w:r>
      <w:r w:rsidRPr="00D24BD2">
        <w:tab/>
      </w:r>
      <w:r>
        <w:rPr>
          <w:color w:val="000000" w:themeColor="text1"/>
        </w:rPr>
        <w:t>APÊNDICES</w:t>
      </w:r>
      <w:bookmarkEnd w:id="64"/>
    </w:p>
    <w:p w14:paraId="58D34B77" w14:textId="77777777" w:rsidR="009E379A" w:rsidRPr="005E1391" w:rsidRDefault="009E379A" w:rsidP="009E379A">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7B7CD18" w14:textId="77777777" w:rsidR="003463E3" w:rsidRPr="00915DEE" w:rsidRDefault="003463E3" w:rsidP="003463E3">
      <w:pPr>
        <w:jc w:val="both"/>
        <w:rPr>
          <w:rFonts w:ascii="Calibri" w:hAnsi="Calibri"/>
          <w:b/>
          <w:sz w:val="22"/>
          <w:szCs w:val="22"/>
        </w:rPr>
      </w:pPr>
    </w:p>
    <w:p w14:paraId="5143E93C" w14:textId="7792D3BA" w:rsidR="003463E3" w:rsidRPr="0023171B" w:rsidRDefault="0023171B" w:rsidP="005117BD">
      <w:pPr>
        <w:pStyle w:val="Heading2"/>
      </w:pPr>
      <w:bookmarkStart w:id="65" w:name="_Toc487877768"/>
      <w:bookmarkStart w:id="66" w:name="_Toc487883813"/>
      <w:r w:rsidRPr="0023171B">
        <w:t>11</w:t>
      </w:r>
      <w:r w:rsidR="003463E3" w:rsidRPr="0023171B">
        <w:t xml:space="preserve">. 1 </w:t>
      </w:r>
      <w:r w:rsidR="005117BD" w:rsidRPr="0023171B">
        <w:tab/>
      </w:r>
      <w:r w:rsidR="003463E3" w:rsidRPr="0023171B">
        <w:rPr>
          <w:color w:val="000000" w:themeColor="text1"/>
        </w:rPr>
        <w:t>Apêndice 1: Explicação sobre a escolha do valor de taxa de mutação utilizado nas simulações</w:t>
      </w:r>
      <w:bookmarkEnd w:id="65"/>
      <w:bookmarkEnd w:id="66"/>
    </w:p>
    <w:p w14:paraId="355782A2" w14:textId="77777777" w:rsidR="003463E3" w:rsidRPr="0023171B" w:rsidRDefault="003463E3" w:rsidP="003463E3">
      <w:pPr>
        <w:ind w:hanging="426"/>
        <w:jc w:val="both"/>
        <w:rPr>
          <w:rFonts w:ascii="Calibri Light" w:hAnsi="Calibri Light"/>
        </w:rPr>
      </w:pPr>
    </w:p>
    <w:p w14:paraId="793B408A" w14:textId="77777777" w:rsidR="003463E3" w:rsidRPr="0023171B" w:rsidRDefault="003463E3" w:rsidP="003463E3">
      <w:pPr>
        <w:jc w:val="both"/>
        <w:rPr>
          <w:rFonts w:ascii="Calibri Light" w:hAnsi="Calibri Light"/>
        </w:rPr>
      </w:pPr>
      <w:r w:rsidRPr="0023171B">
        <w:rPr>
          <w:rFonts w:ascii="Calibri Light" w:hAnsi="Calibri Light"/>
        </w:rPr>
        <w:t>Para escolher o valor da taxa de mutação utilizado nas simulações dos cenários evolutivo e eco-evolutivo, processamos simulações com diferentes valores para este parâmetro (o valor dos outros parâmetros foi igual ao do grupo de simulações do cenário eco-evolutivo) e fizemos uma análise exploratória temporal do índice de estratégia de vida médio e da riqueza das comunidades. O objetivo foi identificar o valor de taxa de mutação que possibilitasse a ocorrência e a verificação de mudanças no índice de estratégia médio das comunidades antes que a riqueza da comunidade chegasse em 1, para que fosse possível analisar a variância entre as espécies em relação à estratégia de vida. As taxas de mutação analisadas foram de 0, 1, 10, 100 e 500. Como o comportamento das curvas das simulações com taxas de 1 e 10 foi semelhante às com taxa de mutação de 0, apresentamos abaixo os gráficos dos grupos de simulação com taxas de 0, 100 e 500 (Figuras A1, A2 e A3, respectivamente).</w:t>
      </w:r>
    </w:p>
    <w:p w14:paraId="7127D71B" w14:textId="77777777" w:rsidR="003463E3" w:rsidRPr="0023171B" w:rsidRDefault="003463E3" w:rsidP="003463E3">
      <w:pPr>
        <w:jc w:val="both"/>
        <w:rPr>
          <w:rFonts w:ascii="Calibri Light" w:hAnsi="Calibri Light"/>
        </w:rPr>
      </w:pPr>
      <w:r w:rsidRPr="0023171B">
        <w:rPr>
          <w:rFonts w:ascii="Calibri Light" w:hAnsi="Calibri Light"/>
        </w:rPr>
        <w:tab/>
        <w:t xml:space="preserve">Quando a taxa de mutação é 0, há um aumento do índice de estratégia de vida médio das comunidades no decorrer das primeiras gerações, e este aumento é maior e mais rápido quanto mais forte o distúrbio. Em seguida, as médias se estabilizam em valores altos, com algumas flutuações. Quando a taxa de mutação é de 100, após o aumento inicial da média (semelhante ao que ocorre quando a mutação é 0), há uma queda nos valores de índice de estratégia de vida médio das comunidades, que é maior e mais rápida quanto mais fraco o distúrbio. Esta queda é ainda mais acelerada no grupo de simulações com taxa de mutação de 500 e se prolonga até a geração 2000, aproximadamente, a partir da qual as médias se estabilizam. Considerando que a taxa de perda de espécies não parece mudar entre os grupos de simulação com diferentes valores de mutação, concluímos que a taxa de mutação atua </w:t>
      </w:r>
      <w:r w:rsidRPr="0023171B">
        <w:rPr>
          <w:rFonts w:ascii="Calibri Light" w:hAnsi="Calibri Light"/>
        </w:rPr>
        <w:lastRenderedPageBreak/>
        <w:t>basicamente acelerando a mudança no índice de estratégia de vida das comunidades. Dessa forma, escolhemos utilizar o valor de taxa de mutação de 500, uma vez que os valores de índice de estratégia de vida se estabilizam mais rápido neste cenário e, portanto, em momentos em que a riqueza média das comunidades é maior do que no cenário com taxa de mutação mais baixa.</w:t>
      </w:r>
    </w:p>
    <w:p w14:paraId="20741315" w14:textId="77777777" w:rsidR="003463E3" w:rsidRPr="0023171B" w:rsidRDefault="003463E3" w:rsidP="003463E3">
      <w:pPr>
        <w:jc w:val="center"/>
        <w:rPr>
          <w:rFonts w:ascii="Calibri" w:hAnsi="Calibri"/>
          <w:b/>
        </w:rPr>
        <w:sectPr w:rsidR="003463E3" w:rsidRPr="0023171B" w:rsidSect="0015745B">
          <w:pgSz w:w="11900" w:h="16840"/>
          <w:pgMar w:top="1440" w:right="1440" w:bottom="1440" w:left="1440" w:header="709" w:footer="709" w:gutter="0"/>
          <w:cols w:space="708"/>
          <w:docGrid w:linePitch="360"/>
        </w:sectPr>
      </w:pPr>
    </w:p>
    <w:p w14:paraId="200CD23D"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560EF92B" wp14:editId="1631F89E">
            <wp:extent cx="5510013" cy="826502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8">
                      <a:extLst>
                        <a:ext uri="{28A0092B-C50C-407E-A947-70E740481C1C}">
                          <a14:useLocalDpi xmlns:a14="http://schemas.microsoft.com/office/drawing/2010/main" val="0"/>
                        </a:ext>
                      </a:extLst>
                    </a:blip>
                    <a:stretch>
                      <a:fillRect/>
                    </a:stretch>
                  </pic:blipFill>
                  <pic:spPr>
                    <a:xfrm>
                      <a:off x="0" y="0"/>
                      <a:ext cx="5576888" cy="8365334"/>
                    </a:xfrm>
                    <a:prstGeom prst="rect">
                      <a:avLst/>
                    </a:prstGeom>
                  </pic:spPr>
                </pic:pic>
              </a:graphicData>
            </a:graphic>
          </wp:inline>
        </w:drawing>
      </w:r>
    </w:p>
    <w:p w14:paraId="26EA3E2F"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A1:</w:t>
      </w:r>
      <w:r w:rsidRPr="0023171B">
        <w:rPr>
          <w:rFonts w:ascii="Calibri Light" w:hAnsi="Calibri Light"/>
        </w:rPr>
        <w:t xml:space="preserve"> Mudança, no decorrer de 5 000 gerações, da média do índice de estratégia de vida e da riqueza de comunidades em que a taxa de mutação é nula.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03606A9E"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33FECA5E" wp14:editId="63BC1A3C">
            <wp:extent cx="5539401" cy="830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9">
                      <a:extLst>
                        <a:ext uri="{28A0092B-C50C-407E-A947-70E740481C1C}">
                          <a14:useLocalDpi xmlns:a14="http://schemas.microsoft.com/office/drawing/2010/main" val="0"/>
                        </a:ext>
                      </a:extLst>
                    </a:blip>
                    <a:stretch>
                      <a:fillRect/>
                    </a:stretch>
                  </pic:blipFill>
                  <pic:spPr>
                    <a:xfrm>
                      <a:off x="0" y="0"/>
                      <a:ext cx="5573590" cy="8360383"/>
                    </a:xfrm>
                    <a:prstGeom prst="rect">
                      <a:avLst/>
                    </a:prstGeom>
                  </pic:spPr>
                </pic:pic>
              </a:graphicData>
            </a:graphic>
          </wp:inline>
        </w:drawing>
      </w:r>
    </w:p>
    <w:p w14:paraId="24E6E533"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A2:</w:t>
      </w:r>
      <w:r w:rsidRPr="0023171B">
        <w:rPr>
          <w:rFonts w:ascii="Calibri Light" w:hAnsi="Calibri Light"/>
        </w:rPr>
        <w:t xml:space="preserve"> Mudança, no decorrer de 5 000 gerações, da média do índice de estratégia de vida e da riqueza de comunidades em que a taxa de mutação é de 100.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48F3990A"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18845E7F" wp14:editId="74DA469D">
            <wp:extent cx="5510015" cy="826502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0">
                      <a:extLst>
                        <a:ext uri="{28A0092B-C50C-407E-A947-70E740481C1C}">
                          <a14:useLocalDpi xmlns:a14="http://schemas.microsoft.com/office/drawing/2010/main" val="0"/>
                        </a:ext>
                      </a:extLst>
                    </a:blip>
                    <a:stretch>
                      <a:fillRect/>
                    </a:stretch>
                  </pic:blipFill>
                  <pic:spPr>
                    <a:xfrm>
                      <a:off x="0" y="0"/>
                      <a:ext cx="5529611" cy="8294415"/>
                    </a:xfrm>
                    <a:prstGeom prst="rect">
                      <a:avLst/>
                    </a:prstGeom>
                  </pic:spPr>
                </pic:pic>
              </a:graphicData>
            </a:graphic>
          </wp:inline>
        </w:drawing>
      </w:r>
    </w:p>
    <w:p w14:paraId="4442E15C"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A3:</w:t>
      </w:r>
      <w:r w:rsidRPr="0023171B">
        <w:rPr>
          <w:rFonts w:ascii="Calibri Light" w:hAnsi="Calibri Light"/>
        </w:rPr>
        <w:t xml:space="preserve"> Mudança, no decorrer de 5 000 gerações, da média do índice de estratégia de vida e da riqueza de comunidades em que a taxa de mutação é de 500.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54CC6043" w14:textId="2A1F44E2" w:rsidR="003463E3" w:rsidRPr="0023171B" w:rsidRDefault="0023171B" w:rsidP="005117BD">
      <w:pPr>
        <w:pStyle w:val="Heading2"/>
      </w:pPr>
      <w:bookmarkStart w:id="67" w:name="_Toc487877769"/>
      <w:bookmarkStart w:id="68" w:name="_Toc487883814"/>
      <w:r w:rsidRPr="0023171B">
        <w:lastRenderedPageBreak/>
        <w:t>11</w:t>
      </w:r>
      <w:r w:rsidR="003463E3" w:rsidRPr="0023171B">
        <w:t xml:space="preserve">. </w:t>
      </w:r>
      <w:r w:rsidR="00C41845" w:rsidRPr="0023171B">
        <w:t>2</w:t>
      </w:r>
      <w:r w:rsidR="003463E3" w:rsidRPr="0023171B">
        <w:t xml:space="preserve"> </w:t>
      </w:r>
      <w:r w:rsidR="005117BD" w:rsidRPr="0023171B">
        <w:tab/>
      </w:r>
      <w:r w:rsidR="003463E3" w:rsidRPr="0023171B">
        <w:rPr>
          <w:color w:val="000000" w:themeColor="text1"/>
        </w:rPr>
        <w:t>Apêndice 2: Explicação sobre a escolha do tempo em que as variáveis-resposta foram analisadas</w:t>
      </w:r>
      <w:bookmarkEnd w:id="67"/>
      <w:bookmarkEnd w:id="68"/>
    </w:p>
    <w:p w14:paraId="3F95BC03" w14:textId="77777777" w:rsidR="003463E3" w:rsidRPr="0023171B" w:rsidRDefault="003463E3" w:rsidP="003463E3">
      <w:pPr>
        <w:jc w:val="both"/>
        <w:rPr>
          <w:rFonts w:ascii="Calibri Light" w:hAnsi="Calibri Light"/>
        </w:rPr>
      </w:pPr>
    </w:p>
    <w:p w14:paraId="6E5A987A" w14:textId="7D65E3B5" w:rsidR="003463E3" w:rsidRPr="0023171B" w:rsidRDefault="003463E3" w:rsidP="003463E3">
      <w:pPr>
        <w:jc w:val="both"/>
        <w:rPr>
          <w:rFonts w:ascii="Calibri Light" w:hAnsi="Calibri Light"/>
        </w:rPr>
      </w:pPr>
      <w:r w:rsidRPr="0023171B">
        <w:rPr>
          <w:rFonts w:ascii="Calibri Light" w:hAnsi="Calibri Light"/>
        </w:rPr>
        <w:t>Para decidir em qual geração faríamos a análise das variáveis-resposta, consideramos tanto a estabilização das mudanças ocorridas na média da estratégia de vida das comunidades quanto os valores de riqueza, que devem ser o maior possível para possibilitar a análise da variância interespecífica do índice de estratégia de vida. Dessa forma, definimos que faríamos a análise após decorrid</w:t>
      </w:r>
      <w:r w:rsidR="00D475D5">
        <w:rPr>
          <w:rFonts w:ascii="Calibri Light" w:hAnsi="Calibri Light"/>
        </w:rPr>
        <w:t>as duas mil gerações (Figuras A4, A5 e A6</w:t>
      </w:r>
      <w:r w:rsidRPr="0023171B">
        <w:rPr>
          <w:rFonts w:ascii="Calibri Light" w:hAnsi="Calibri Light"/>
        </w:rPr>
        <w:t>).</w:t>
      </w:r>
    </w:p>
    <w:p w14:paraId="249874E9" w14:textId="77777777" w:rsidR="003463E3" w:rsidRDefault="003463E3" w:rsidP="003463E3">
      <w:pPr>
        <w:jc w:val="both"/>
        <w:rPr>
          <w:rFonts w:ascii="Calibri Light" w:hAnsi="Calibri Light"/>
          <w:sz w:val="22"/>
          <w:szCs w:val="22"/>
        </w:rPr>
      </w:pPr>
    </w:p>
    <w:p w14:paraId="07C9DA67" w14:textId="77777777" w:rsidR="003463E3" w:rsidRPr="00915DEE" w:rsidRDefault="003463E3" w:rsidP="003463E3">
      <w:pPr>
        <w:jc w:val="center"/>
        <w:rPr>
          <w:rFonts w:ascii="Calibri Light" w:hAnsi="Calibri Light"/>
          <w:color w:val="000000" w:themeColor="text1"/>
          <w:sz w:val="22"/>
          <w:szCs w:val="22"/>
        </w:rPr>
      </w:pPr>
      <w:r>
        <w:rPr>
          <w:rFonts w:ascii="Calibri Light" w:hAnsi="Calibri Light"/>
          <w:noProof/>
          <w:color w:val="000000" w:themeColor="text1"/>
          <w:sz w:val="22"/>
          <w:szCs w:val="22"/>
          <w:lang w:val="en-US"/>
        </w:rPr>
        <w:drawing>
          <wp:inline distT="0" distB="0" distL="0" distR="0" wp14:anchorId="4A41ED5B" wp14:editId="2AC292B6">
            <wp:extent cx="5777885" cy="4333414"/>
            <wp:effectExtent l="0" t="0" r="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endice3_grafico1_bat1.jpeg"/>
                    <pic:cNvPicPr/>
                  </pic:nvPicPr>
                  <pic:blipFill>
                    <a:blip r:embed="rId31">
                      <a:extLst>
                        <a:ext uri="{28A0092B-C50C-407E-A947-70E740481C1C}">
                          <a14:useLocalDpi xmlns:a14="http://schemas.microsoft.com/office/drawing/2010/main" val="0"/>
                        </a:ext>
                      </a:extLst>
                    </a:blip>
                    <a:stretch>
                      <a:fillRect/>
                    </a:stretch>
                  </pic:blipFill>
                  <pic:spPr>
                    <a:xfrm>
                      <a:off x="0" y="0"/>
                      <a:ext cx="5784613" cy="4338460"/>
                    </a:xfrm>
                    <a:prstGeom prst="rect">
                      <a:avLst/>
                    </a:prstGeom>
                  </pic:spPr>
                </pic:pic>
              </a:graphicData>
            </a:graphic>
          </wp:inline>
        </w:drawing>
      </w:r>
    </w:p>
    <w:p w14:paraId="65CC4708" w14:textId="2B84239F" w:rsidR="003463E3" w:rsidRPr="0023171B" w:rsidRDefault="00953B30" w:rsidP="003463E3">
      <w:pPr>
        <w:spacing w:line="276" w:lineRule="auto"/>
        <w:jc w:val="both"/>
        <w:rPr>
          <w:rFonts w:ascii="Calibri Light" w:hAnsi="Calibri Light"/>
        </w:rPr>
      </w:pPr>
      <w:r>
        <w:rPr>
          <w:rFonts w:ascii="Calibri" w:hAnsi="Calibri"/>
          <w:b/>
        </w:rPr>
        <w:t>Figura A4</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das populações pertencentes ao cenário evolutivo (riqueza inicial de 1 e taxa de mutação de 500). Cada linha representa uma população com 5 000 indivíduos,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 e cuja</w:t>
      </w:r>
      <w:r w:rsidR="003463E3" w:rsidRPr="0023171B">
        <w:rPr>
          <w:rFonts w:ascii="Calibri Light" w:hAnsi="Calibri Light"/>
          <w:noProof/>
          <w:color w:val="000000" w:themeColor="text1"/>
          <w:lang w:val="en-US"/>
        </w:rPr>
        <w:t xml:space="preserve"> média do índice de estratégia de vida inicial variou de 0 a 1.</w:t>
      </w:r>
      <w:r w:rsidR="003463E3" w:rsidRPr="0023171B">
        <w:rPr>
          <w:rFonts w:ascii="Calibri Light" w:hAnsi="Calibri Light"/>
        </w:rPr>
        <w:t xml:space="preserve"> A linha vertical preta representa o ciclo correspondente à geração 2 000.</w:t>
      </w:r>
    </w:p>
    <w:p w14:paraId="68CDDEC9" w14:textId="77777777" w:rsidR="003463E3" w:rsidRDefault="003463E3" w:rsidP="003463E3">
      <w:pPr>
        <w:spacing w:line="276" w:lineRule="auto"/>
        <w:jc w:val="both"/>
        <w:rPr>
          <w:rFonts w:ascii="Calibri Light" w:hAnsi="Calibri Light"/>
          <w:sz w:val="22"/>
          <w:szCs w:val="22"/>
        </w:rPr>
      </w:pPr>
    </w:p>
    <w:p w14:paraId="3CE8BFE7" w14:textId="77777777"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1AA0AEE" wp14:editId="7277DABD">
            <wp:extent cx="5433814" cy="8150721"/>
            <wp:effectExtent l="0" t="0" r="190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2">
                      <a:extLst>
                        <a:ext uri="{28A0092B-C50C-407E-A947-70E740481C1C}">
                          <a14:useLocalDpi xmlns:a14="http://schemas.microsoft.com/office/drawing/2010/main" val="0"/>
                        </a:ext>
                      </a:extLst>
                    </a:blip>
                    <a:stretch>
                      <a:fillRect/>
                    </a:stretch>
                  </pic:blipFill>
                  <pic:spPr>
                    <a:xfrm>
                      <a:off x="0" y="0"/>
                      <a:ext cx="5474526" cy="8211790"/>
                    </a:xfrm>
                    <a:prstGeom prst="rect">
                      <a:avLst/>
                    </a:prstGeom>
                  </pic:spPr>
                </pic:pic>
              </a:graphicData>
            </a:graphic>
          </wp:inline>
        </w:drawing>
      </w:r>
    </w:p>
    <w:p w14:paraId="4816D690" w14:textId="79901454" w:rsidR="003463E3" w:rsidRPr="0023171B" w:rsidRDefault="00D475D5" w:rsidP="003463E3">
      <w:pPr>
        <w:spacing w:line="276" w:lineRule="auto"/>
        <w:jc w:val="both"/>
        <w:rPr>
          <w:rFonts w:ascii="Calibri Light" w:hAnsi="Calibri Light"/>
          <w:noProof/>
          <w:color w:val="000000" w:themeColor="text1"/>
          <w:lang w:val="en-US"/>
        </w:rPr>
      </w:pPr>
      <w:r>
        <w:rPr>
          <w:rFonts w:ascii="Calibri" w:hAnsi="Calibri"/>
          <w:b/>
        </w:rPr>
        <w:t>Figura A5</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ecológico (riqueza inicial que variou de 5 a 500 e taxa de mutação nula).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2F321D64" w14:textId="4BB932CB"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2D28AA2A" wp14:editId="0D4F9350">
            <wp:extent cx="5281414" cy="7922121"/>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3">
                      <a:extLst>
                        <a:ext uri="{28A0092B-C50C-407E-A947-70E740481C1C}">
                          <a14:useLocalDpi xmlns:a14="http://schemas.microsoft.com/office/drawing/2010/main" val="0"/>
                        </a:ext>
                      </a:extLst>
                    </a:blip>
                    <a:stretch>
                      <a:fillRect/>
                    </a:stretch>
                  </pic:blipFill>
                  <pic:spPr>
                    <a:xfrm>
                      <a:off x="0" y="0"/>
                      <a:ext cx="5326687" cy="7990030"/>
                    </a:xfrm>
                    <a:prstGeom prst="rect">
                      <a:avLst/>
                    </a:prstGeom>
                  </pic:spPr>
                </pic:pic>
              </a:graphicData>
            </a:graphic>
          </wp:inline>
        </w:drawing>
      </w:r>
    </w:p>
    <w:p w14:paraId="309E5F51" w14:textId="7C8D374F" w:rsidR="003463E3" w:rsidRPr="0023171B" w:rsidRDefault="00D475D5" w:rsidP="003463E3">
      <w:pPr>
        <w:spacing w:line="276" w:lineRule="auto"/>
        <w:jc w:val="both"/>
        <w:rPr>
          <w:rFonts w:ascii="Calibri Light" w:hAnsi="Calibri Light"/>
        </w:rPr>
      </w:pPr>
      <w:r>
        <w:rPr>
          <w:rFonts w:ascii="Calibri" w:hAnsi="Calibri"/>
          <w:b/>
        </w:rPr>
        <w:t>Figura A6</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eco-evolutivo (riqueza inicial que variou de 5 a 500 e taxa de mutação de 500).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46BB8609" w14:textId="3E7CD3A4" w:rsidR="003463E3" w:rsidRPr="0023171B" w:rsidRDefault="0023171B" w:rsidP="005117BD">
      <w:pPr>
        <w:pStyle w:val="Heading2"/>
      </w:pPr>
      <w:bookmarkStart w:id="69" w:name="_Toc487877770"/>
      <w:bookmarkStart w:id="70" w:name="_Toc487883815"/>
      <w:r w:rsidRPr="0023171B">
        <w:lastRenderedPageBreak/>
        <w:t>11</w:t>
      </w:r>
      <w:r w:rsidR="00C41845" w:rsidRPr="0023171B">
        <w:t>. 3</w:t>
      </w:r>
      <w:r w:rsidR="003463E3" w:rsidRPr="0023171B">
        <w:t xml:space="preserve"> </w:t>
      </w:r>
      <w:r w:rsidR="005117BD" w:rsidRPr="0023171B">
        <w:tab/>
      </w:r>
      <w:r w:rsidR="003463E3" w:rsidRPr="0023171B">
        <w:rPr>
          <w:color w:val="000000" w:themeColor="text1"/>
        </w:rPr>
        <w:t>Apêndice 3: Explicação sobre a escolha de tratar o distúrbio por meio de um índice que unifica frequência e intensidade</w:t>
      </w:r>
      <w:bookmarkEnd w:id="69"/>
      <w:bookmarkEnd w:id="70"/>
    </w:p>
    <w:p w14:paraId="2311D86B" w14:textId="77777777" w:rsidR="003463E3" w:rsidRPr="0023171B" w:rsidRDefault="003463E3" w:rsidP="003463E3">
      <w:pPr>
        <w:jc w:val="both"/>
        <w:rPr>
          <w:rFonts w:ascii="Calibri Light" w:hAnsi="Calibri Light"/>
        </w:rPr>
      </w:pPr>
    </w:p>
    <w:p w14:paraId="7EA84FD8" w14:textId="3AECC556" w:rsidR="003463E3" w:rsidRPr="0023171B" w:rsidRDefault="003463E3" w:rsidP="003463E3">
      <w:pPr>
        <w:jc w:val="both"/>
        <w:rPr>
          <w:rFonts w:ascii="Calibri Light" w:hAnsi="Calibri Light"/>
        </w:rPr>
      </w:pPr>
      <w:r w:rsidRPr="0023171B">
        <w:rPr>
          <w:rFonts w:ascii="Calibri Light" w:hAnsi="Calibri Light"/>
        </w:rPr>
        <w:t>A transformação da frequência e da intensidade do distúrbio em um índice único permite que incluamos apenas uma variável preditora nos modelos, o que facilita o uso de funções não lineares e a interpretação dos coeficientes estimados. Isso foi possível após termos constatado que o efeito da frequência e da intensidade do distúrbio na média do índice de estratégia</w:t>
      </w:r>
      <w:r w:rsidR="00D475D5">
        <w:rPr>
          <w:rFonts w:ascii="Calibri Light" w:hAnsi="Calibri Light"/>
        </w:rPr>
        <w:t xml:space="preserve"> de vida é semelhante (Figura A7</w:t>
      </w:r>
      <w:r w:rsidRPr="0023171B">
        <w:rPr>
          <w:rFonts w:ascii="Calibri Light" w:hAnsi="Calibri Light"/>
        </w:rPr>
        <w:t>), e que o produto da frequência e da intensidade reduz a variação nos dados (TABELA A1; o que também pode ser percebido quando comparamos os gráficos da figura A4 abaixo com a figura 2, presente nos Resultados). Essa semelhança era esperada, dado que o produto da frequência e da intensidade resulta no número total de mortos por distúrbio.</w:t>
      </w:r>
    </w:p>
    <w:p w14:paraId="1A0BFC8B" w14:textId="77777777" w:rsidR="003463E3" w:rsidRDefault="003463E3" w:rsidP="003463E3">
      <w:pPr>
        <w:jc w:val="both"/>
        <w:rPr>
          <w:rFonts w:ascii="Calibri Light" w:hAnsi="Calibri Light"/>
        </w:rPr>
      </w:pPr>
    </w:p>
    <w:p w14:paraId="6D82CDF8" w14:textId="77777777" w:rsidR="0023171B" w:rsidRPr="0023171B" w:rsidRDefault="0023171B" w:rsidP="003463E3">
      <w:pPr>
        <w:jc w:val="both"/>
        <w:rPr>
          <w:rFonts w:ascii="Calibri Light" w:hAnsi="Calibri Light"/>
        </w:rPr>
      </w:pPr>
    </w:p>
    <w:p w14:paraId="58E429B3" w14:textId="77777777" w:rsidR="003463E3" w:rsidRDefault="003463E3" w:rsidP="003463E3">
      <w:pPr>
        <w:spacing w:line="276" w:lineRule="auto"/>
        <w:jc w:val="both"/>
        <w:rPr>
          <w:rFonts w:ascii="Calibri Light" w:hAnsi="Calibri Light"/>
        </w:rPr>
      </w:pPr>
      <w:r w:rsidRPr="0023171B">
        <w:rPr>
          <w:rFonts w:ascii="Calibri" w:hAnsi="Calibri"/>
          <w:b/>
        </w:rPr>
        <w:t>Tabela A1:</w:t>
      </w:r>
      <w:r w:rsidRPr="0023171B">
        <w:rPr>
          <w:rFonts w:ascii="Calibri Light" w:hAnsi="Calibri Light"/>
        </w:rPr>
        <w:t xml:space="preserve"> Resultado da seleção de modelos para a média do índice de estratégia de vida como função de três variáveis preditoras distintas: frequência do distúrbio, intensidade do distúrbio e índice de distúrbio (produto da frequência e da intensidade). O modelo selecionado foi o que apresentou o índice de distúrbio como variável-preditora.</w:t>
      </w:r>
    </w:p>
    <w:p w14:paraId="49C6DFC1" w14:textId="77777777" w:rsidR="0023171B" w:rsidRPr="0023171B" w:rsidRDefault="0023171B" w:rsidP="003463E3">
      <w:pPr>
        <w:spacing w:line="276" w:lineRule="auto"/>
        <w:jc w:val="both"/>
        <w:rPr>
          <w:rFonts w:ascii="Calibri Light" w:hAnsi="Calibri Light"/>
        </w:rPr>
      </w:pPr>
    </w:p>
    <w:p w14:paraId="4420A3A0" w14:textId="77777777" w:rsidR="003463E3" w:rsidRPr="00915DEE" w:rsidRDefault="003463E3" w:rsidP="003463E3">
      <w:pPr>
        <w:jc w:val="center"/>
        <w:rPr>
          <w:rFonts w:ascii="Calibri Light" w:hAnsi="Calibri Light"/>
          <w:sz w:val="22"/>
          <w:szCs w:val="22"/>
        </w:rPr>
      </w:pPr>
      <w:r w:rsidRPr="00E824F7">
        <w:rPr>
          <w:rFonts w:ascii="Calibri Light" w:hAnsi="Calibri Light"/>
          <w:noProof/>
          <w:sz w:val="22"/>
          <w:szCs w:val="22"/>
          <w:lang w:val="en-US"/>
        </w:rPr>
        <w:drawing>
          <wp:inline distT="0" distB="0" distL="0" distR="0" wp14:anchorId="1599E24C" wp14:editId="4B8B3116">
            <wp:extent cx="3670300" cy="11811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0300" cy="1181100"/>
                    </a:xfrm>
                    <a:prstGeom prst="rect">
                      <a:avLst/>
                    </a:prstGeom>
                  </pic:spPr>
                </pic:pic>
              </a:graphicData>
            </a:graphic>
          </wp:inline>
        </w:drawing>
      </w:r>
    </w:p>
    <w:p w14:paraId="333204AC" w14:textId="77777777" w:rsidR="003463E3" w:rsidRPr="00915DEE" w:rsidRDefault="003463E3" w:rsidP="003463E3">
      <w:pPr>
        <w:jc w:val="both"/>
        <w:rPr>
          <w:rFonts w:ascii="Calibri Light" w:hAnsi="Calibri Light"/>
          <w:sz w:val="22"/>
          <w:szCs w:val="22"/>
        </w:rPr>
      </w:pPr>
    </w:p>
    <w:p w14:paraId="20EA0245" w14:textId="77777777" w:rsidR="003463E3" w:rsidRPr="00915DEE" w:rsidRDefault="003463E3" w:rsidP="00953D9D">
      <w:pPr>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5E6EAAA" wp14:editId="6E175F4B">
            <wp:extent cx="5662414" cy="8493621"/>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endice2_grafico1_freq&amp;int.jpeg"/>
                    <pic:cNvPicPr/>
                  </pic:nvPicPr>
                  <pic:blipFill>
                    <a:blip r:embed="rId35">
                      <a:extLst>
                        <a:ext uri="{28A0092B-C50C-407E-A947-70E740481C1C}">
                          <a14:useLocalDpi xmlns:a14="http://schemas.microsoft.com/office/drawing/2010/main" val="0"/>
                        </a:ext>
                      </a:extLst>
                    </a:blip>
                    <a:stretch>
                      <a:fillRect/>
                    </a:stretch>
                  </pic:blipFill>
                  <pic:spPr>
                    <a:xfrm>
                      <a:off x="0" y="0"/>
                      <a:ext cx="5680351" cy="8520527"/>
                    </a:xfrm>
                    <a:prstGeom prst="rect">
                      <a:avLst/>
                    </a:prstGeom>
                  </pic:spPr>
                </pic:pic>
              </a:graphicData>
            </a:graphic>
          </wp:inline>
        </w:drawing>
      </w:r>
    </w:p>
    <w:p w14:paraId="0F42B314" w14:textId="37D0841D" w:rsidR="002B3CB1" w:rsidRPr="0023171B" w:rsidRDefault="00D475D5" w:rsidP="0023171B">
      <w:pPr>
        <w:spacing w:line="276" w:lineRule="auto"/>
        <w:jc w:val="both"/>
        <w:rPr>
          <w:rFonts w:ascii="Calibri Light" w:hAnsi="Calibri Light"/>
        </w:rPr>
      </w:pPr>
      <w:r>
        <w:rPr>
          <w:rFonts w:ascii="Calibri" w:hAnsi="Calibri"/>
          <w:b/>
        </w:rPr>
        <w:t>Figura A7</w:t>
      </w:r>
      <w:r w:rsidR="003463E3" w:rsidRPr="0023171B">
        <w:rPr>
          <w:rFonts w:ascii="Calibri" w:hAnsi="Calibri"/>
          <w:b/>
        </w:rPr>
        <w:t>:</w:t>
      </w:r>
      <w:r w:rsidR="003463E3" w:rsidRPr="0023171B">
        <w:rPr>
          <w:rFonts w:ascii="Calibri Light" w:hAnsi="Calibri Light"/>
        </w:rPr>
        <w:t xml:space="preserve"> Relação entre a média do índice de estratégia de vida das comunidades (a) e o número de eventos de distúrbio (b) e a intensidade dos eventos de distúrbio a que foram submetidas. Cada ponto representa uma comunidade do cenário eco-evolutivo. As linhas pretas equivalem aos previstos pelos modelos ajustados.</w:t>
      </w:r>
    </w:p>
    <w:sectPr w:rsidR="002B3CB1" w:rsidRPr="0023171B" w:rsidSect="00332288">
      <w:pgSz w:w="11901" w:h="16817"/>
      <w:pgMar w:top="851" w:right="1440" w:bottom="851" w:left="1440"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LUISA NOVARA MONCLAR GONÇALVES" w:date="2017-07-15T10:31:00Z" w:initials="LNMG">
    <w:p w14:paraId="0C398CAD" w14:textId="77777777" w:rsidR="001B315A" w:rsidRDefault="001B315A" w:rsidP="00217F3C">
      <w:pPr>
        <w:pStyle w:val="CommentText"/>
      </w:pPr>
      <w:r>
        <w:rPr>
          <w:rStyle w:val="CommentReference"/>
        </w:rPr>
        <w:annotationRef/>
      </w:r>
      <w:r>
        <w:t>Ayana:</w:t>
      </w:r>
    </w:p>
    <w:p w14:paraId="16D68B63" w14:textId="77777777" w:rsidR="001B315A" w:rsidRPr="00D13F3C" w:rsidRDefault="001B315A"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Eu não tenho familiariade com a literatura que trata de trade-offs e fiquei um pouco confusa com essa parte. Alguns comentários:</w:t>
      </w:r>
    </w:p>
    <w:p w14:paraId="3FAE13D4" w14:textId="77777777" w:rsidR="001B315A" w:rsidRPr="00D13F3C" w:rsidRDefault="001B315A" w:rsidP="00217F3C">
      <w:pPr>
        <w:spacing w:line="240" w:lineRule="auto"/>
        <w:rPr>
          <w:rFonts w:ascii="Arial" w:eastAsia="Times New Roman" w:hAnsi="Arial" w:cs="Arial"/>
          <w:color w:val="222222"/>
          <w:sz w:val="20"/>
          <w:szCs w:val="20"/>
          <w:lang w:val="en-US"/>
        </w:rPr>
      </w:pPr>
    </w:p>
    <w:p w14:paraId="143B9511" w14:textId="77777777" w:rsidR="001B315A" w:rsidRPr="00D13F3C" w:rsidRDefault="001B315A"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1. Entendo a primeira frase sob a suposição de que todos os indivíduos interagem da mesma forma com o ambiente. Porém fiquei em dúvida do quanto essa suposição é geral.</w:t>
      </w:r>
    </w:p>
    <w:p w14:paraId="4CD279FA" w14:textId="77777777" w:rsidR="001B315A" w:rsidRPr="00D13F3C" w:rsidRDefault="001B315A" w:rsidP="00217F3C">
      <w:pPr>
        <w:spacing w:line="240" w:lineRule="auto"/>
        <w:rPr>
          <w:rFonts w:ascii="Arial" w:eastAsia="Times New Roman" w:hAnsi="Arial" w:cs="Arial"/>
          <w:color w:val="222222"/>
          <w:sz w:val="20"/>
          <w:szCs w:val="20"/>
          <w:lang w:val="en-US"/>
        </w:rPr>
      </w:pPr>
    </w:p>
    <w:p w14:paraId="419E4CA1" w14:textId="77777777" w:rsidR="001B315A" w:rsidRPr="00D13F3C" w:rsidRDefault="001B315A"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2. Dado que eu sei como é o seu modelo, fiquei em dúvida também sobre qual a relação entre essa correlação ecológica e o trade-off entre longevidade e fecundidade no seu modelo. Eu entendi a primeira frase como se referindo ao modelo logístico de crescimento populacional. A segunda frase pareceu sugerir que essa correlação entre abundância e mortalidade (que eu poderia chamar de dependância de densidade) pode dar origem ao trade-off entre componentes da estratégia de vida. É isso mesmo? </w:t>
      </w:r>
    </w:p>
    <w:p w14:paraId="70EE8A09" w14:textId="77777777" w:rsidR="001B315A" w:rsidRPr="00D13F3C" w:rsidRDefault="001B315A"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 </w:t>
      </w:r>
    </w:p>
    <w:p w14:paraId="4AB5AFD8" w14:textId="0A327B67" w:rsidR="001B315A" w:rsidRDefault="001B315A" w:rsidP="00217F3C">
      <w:pPr>
        <w:pStyle w:val="CommentText"/>
      </w:pPr>
      <w:r w:rsidRPr="00D13F3C">
        <w:rPr>
          <w:rFonts w:ascii="Arial" w:eastAsia="Times New Roman" w:hAnsi="Arial" w:cs="Arial"/>
          <w:color w:val="222222"/>
          <w:lang w:val="en-US"/>
        </w:rPr>
        <w:t>3. Parte da minha dificuldade com essa parte talvez venha do fato de eu não tenho claro o que são correlações fisiológicas. Tipicamente eu associo aspectos fisiológicos e ecológicos aos mecanismos por trás de trade-offs e correlações fenotípicas, genotípicas ou filogenéticas a padrões potencialmente associados aos mesmos.</w:t>
      </w:r>
    </w:p>
  </w:comment>
  <w:comment w:id="7" w:author="LUISA NOVARA MONCLAR GONÇALVES" w:date="2017-07-15T10:32:00Z" w:initials="LNMG">
    <w:p w14:paraId="6128ABB9" w14:textId="0F7ED033" w:rsidR="001B315A" w:rsidRPr="004831FA" w:rsidRDefault="001B315A" w:rsidP="004831FA">
      <w:pPr>
        <w:spacing w:line="240" w:lineRule="auto"/>
        <w:rPr>
          <w:rFonts w:ascii="Times New Roman" w:eastAsia="Times New Roman" w:hAnsi="Times New Roman" w:cs="Times New Roman"/>
          <w:lang w:val="en-US"/>
        </w:rPr>
      </w:pPr>
      <w:r>
        <w:rPr>
          <w:rStyle w:val="CommentReference"/>
        </w:rPr>
        <w:annotationRef/>
      </w:r>
      <w:r w:rsidRPr="000C04BF">
        <w:rPr>
          <w:rFonts w:ascii="Arial" w:eastAsia="Times New Roman" w:hAnsi="Arial" w:cs="Arial"/>
          <w:color w:val="222222"/>
          <w:sz w:val="20"/>
          <w:szCs w:val="20"/>
          <w:shd w:val="clear" w:color="auto" w:fill="FFFFFF"/>
          <w:lang w:val="en-US"/>
        </w:rPr>
        <w:t>Essa distinção é super relevante para o seu trabalho e acho importante tratar dessa dela explicitamente. Vale ressaltar que a relação entre seleção natural, adaptação, exclusão competitiva e filtragem ambiental é relativamente controversa. Uma interpretação possível  da sua frase é que a dinâmica evolutiva estaria contida na dinâmica ecológica em alguns casos. Por exemplo, se nada mais mudar e a frequência relativa de estratégias mudar em uma espécie, a distribuição na comunidade mudaria. Outra alternativa é considetar que a dinâmica ecológica é que mudança na distribuição de estratégias na comunidade depois de descontados os efeitos das mudanças dentro das espécies ou populacões. Acho que vale a pena deixar isso mais claro. Por sinal, para mim não é tão claro o que é "abundância das estratégias"</w:t>
      </w:r>
    </w:p>
  </w:comment>
  <w:comment w:id="10" w:author="LUISA NOVARA MONCLAR GONÇALVES" w:date="2017-07-15T10:33:00Z" w:initials="LNMG">
    <w:p w14:paraId="2D3AC7FC" w14:textId="12114007" w:rsidR="001B315A" w:rsidRDefault="001B315A">
      <w:pPr>
        <w:pStyle w:val="CommentText"/>
      </w:pPr>
      <w:r>
        <w:rPr>
          <w:rStyle w:val="CommentReference"/>
        </w:rPr>
        <w:annotationRef/>
      </w:r>
      <w:r>
        <w:t>Luanne: por que isso dentre outras coisas que poderiam representar a longevidade?</w:t>
      </w:r>
    </w:p>
  </w:comment>
  <w:comment w:id="11" w:author="LUISA NOVARA MONCLAR GONÇALVES" w:date="2017-07-15T10:40:00Z" w:initials="LNMG">
    <w:p w14:paraId="7ACA5ABE" w14:textId="14BF9E33" w:rsidR="001B315A" w:rsidRDefault="001B315A">
      <w:pPr>
        <w:pStyle w:val="CommentText"/>
      </w:pPr>
      <w:r>
        <w:rPr>
          <w:rStyle w:val="CommentReference"/>
        </w:rPr>
        <w:annotationRef/>
      </w:r>
      <w:r>
        <w:t>Luanne: deixar resposta pronta caso perguntem pq fixei o número de gametas masculinos.</w:t>
      </w:r>
    </w:p>
  </w:comment>
  <w:comment w:id="13" w:author="LUISA NOVARA MONCLAR GONÇALVES" w:date="2017-07-15T10:40:00Z" w:initials="LNMG">
    <w:p w14:paraId="3C829E2F" w14:textId="37E32B47" w:rsidR="001B315A" w:rsidRDefault="001B315A">
      <w:pPr>
        <w:pStyle w:val="CommentText"/>
      </w:pPr>
      <w:r>
        <w:rPr>
          <w:rStyle w:val="CommentReference"/>
        </w:rPr>
        <w:annotationRef/>
      </w:r>
      <w:r>
        <w:t>Inserir info sobre florestas temperadas.</w:t>
      </w:r>
    </w:p>
  </w:comment>
  <w:comment w:id="14" w:author="LUISA NOVARA MONCLAR GONÇALVES" w:date="2017-07-15T10:41:00Z" w:initials="LNMG">
    <w:p w14:paraId="0CC5710A" w14:textId="6E062517" w:rsidR="001B315A" w:rsidRDefault="001B315A">
      <w:pPr>
        <w:pStyle w:val="CommentText"/>
      </w:pPr>
      <w:r>
        <w:rPr>
          <w:rStyle w:val="CommentReference"/>
        </w:rPr>
        <w:annotationRef/>
      </w:r>
      <w:r>
        <w:t>Por que esta espécie? Produção alta?</w:t>
      </w:r>
    </w:p>
  </w:comment>
  <w:comment w:id="16" w:author="LUISA NOVARA MONCLAR GONÇALVES" w:date="2017-07-15T10:42:00Z" w:initials="LNMG">
    <w:p w14:paraId="6299B3B7" w14:textId="48F43C6F" w:rsidR="001B315A" w:rsidRDefault="001B315A">
      <w:pPr>
        <w:pStyle w:val="CommentText"/>
      </w:pPr>
      <w:r>
        <w:rPr>
          <w:rStyle w:val="CommentReference"/>
        </w:rPr>
        <w:annotationRef/>
      </w:r>
      <w:r>
        <w:t>Ale não gosta do nome.</w:t>
      </w:r>
    </w:p>
  </w:comment>
  <w:comment w:id="19" w:author="LUISA NOVARA MONCLAR GONÇALVES" w:date="2017-07-15T10:42:00Z" w:initials="LNMG">
    <w:p w14:paraId="40C046DE" w14:textId="1A6CAE74" w:rsidR="001B315A" w:rsidRDefault="001B315A">
      <w:pPr>
        <w:pStyle w:val="CommentText"/>
      </w:pPr>
      <w:r>
        <w:rPr>
          <w:rStyle w:val="CommentReference"/>
        </w:rPr>
        <w:annotationRef/>
      </w:r>
      <w:r>
        <w:t>No final das contas, só usei o distúrbio!</w:t>
      </w:r>
    </w:p>
  </w:comment>
  <w:comment w:id="21" w:author="LUISA NOVARA MONCLAR GONÇALVES" w:date="2017-07-15T10:43:00Z" w:initials="LNMG">
    <w:p w14:paraId="5D3FE138" w14:textId="1AA8FAA4" w:rsidR="001B315A" w:rsidRDefault="001B315A">
      <w:pPr>
        <w:pStyle w:val="CommentText"/>
      </w:pPr>
      <w:r>
        <w:rPr>
          <w:rStyle w:val="CommentReference"/>
        </w:rPr>
        <w:annotationRef/>
      </w:r>
      <w:r>
        <w:t>Mostrar que eram não simétricas?</w:t>
      </w:r>
    </w:p>
  </w:comment>
  <w:comment w:id="25" w:author="LUISA NOVARA MONCLAR GONÇALVES" w:date="2017-07-15T10:44:00Z" w:initials="LNMG">
    <w:p w14:paraId="5ACB0025" w14:textId="4362A597" w:rsidR="001B315A" w:rsidRDefault="001B315A">
      <w:pPr>
        <w:pStyle w:val="CommentText"/>
      </w:pPr>
      <w:r>
        <w:rPr>
          <w:rStyle w:val="CommentReference"/>
        </w:rPr>
        <w:annotationRef/>
      </w:r>
      <w:r>
        <w:t>Luanne: o que é isso?</w:t>
      </w:r>
    </w:p>
  </w:comment>
  <w:comment w:id="36" w:author="LUISA NOVARA MONCLAR GONÇALVES" w:date="2017-07-15T10:46:00Z" w:initials="LNMG">
    <w:p w14:paraId="62EB0934" w14:textId="4377C8B7" w:rsidR="001B315A" w:rsidRDefault="001B315A">
      <w:pPr>
        <w:pStyle w:val="CommentText"/>
      </w:pPr>
      <w:r>
        <w:rPr>
          <w:rStyle w:val="CommentReference"/>
        </w:rPr>
        <w:annotationRef/>
      </w:r>
      <w:r>
        <w:t>Estratégia aquisitiva?</w:t>
      </w:r>
    </w:p>
  </w:comment>
  <w:comment w:id="37" w:author="LUISA NOVARA MONCLAR GONÇALVES" w:date="2017-07-15T10:49:00Z" w:initials="LNMG">
    <w:p w14:paraId="2A9A88E1" w14:textId="6159ED99" w:rsidR="001B315A" w:rsidRDefault="001B315A">
      <w:pPr>
        <w:pStyle w:val="CommentText"/>
      </w:pPr>
      <w:r>
        <w:rPr>
          <w:rStyle w:val="CommentReference"/>
        </w:rPr>
        <w:annotationRef/>
      </w:r>
      <w:r>
        <w:t>Colocar mais!!!</w:t>
      </w:r>
    </w:p>
  </w:comment>
  <w:comment w:id="39" w:author="LUISA NOVARA MONCLAR GONÇALVES" w:date="2017-07-15T10:50:00Z" w:initials="LNMG">
    <w:p w14:paraId="119051AD" w14:textId="78294464" w:rsidR="001B315A" w:rsidRDefault="001B315A">
      <w:pPr>
        <w:pStyle w:val="CommentText"/>
      </w:pPr>
      <w:r>
        <w:rPr>
          <w:rStyle w:val="CommentReference"/>
        </w:rPr>
        <w:annotationRef/>
      </w:r>
      <w:r>
        <w:t>Tenho que mostrar?</w:t>
      </w:r>
    </w:p>
  </w:comment>
  <w:comment w:id="49" w:author="LUISA NOVARA MONCLAR GONÇALVES" w:date="2017-07-15T19:18:00Z" w:initials="LNMG">
    <w:p w14:paraId="6E3ED2CF" w14:textId="1FA56612" w:rsidR="007D60CC" w:rsidRDefault="007D60CC">
      <w:pPr>
        <w:pStyle w:val="CommentText"/>
      </w:pPr>
      <w:r>
        <w:rPr>
          <w:rStyle w:val="CommentReference"/>
        </w:rPr>
        <w:annotationRef/>
      </w:r>
      <w:r>
        <w:t>CITAR TESE</w:t>
      </w:r>
    </w:p>
  </w:comment>
  <w:comment w:id="50" w:author="LUISA NOVARA MONCLAR GONÇALVES" w:date="2017-07-15T10:50:00Z" w:initials="LNMG">
    <w:p w14:paraId="3A69513E" w14:textId="31B0FF4C" w:rsidR="001B315A" w:rsidRDefault="001B315A">
      <w:pPr>
        <w:pStyle w:val="CommentText"/>
      </w:pPr>
      <w:r>
        <w:rPr>
          <w:rStyle w:val="CommentReference"/>
        </w:rPr>
        <w:annotationRef/>
      </w:r>
      <w:r w:rsidR="007D60CC">
        <w:rPr>
          <w:rStyle w:val="CommentReference"/>
        </w:rPr>
        <w:t>CITAR TESE</w:t>
      </w:r>
    </w:p>
  </w:comment>
  <w:comment w:id="51" w:author="LUISA NOVARA MONCLAR GONÇALVES" w:date="2017-07-15T19:22:00Z" w:initials="LNMG">
    <w:p w14:paraId="6BF38A83" w14:textId="52054014" w:rsidR="00CB319F" w:rsidRDefault="00CB319F">
      <w:pPr>
        <w:pStyle w:val="CommentText"/>
      </w:pPr>
      <w:r>
        <w:rPr>
          <w:rStyle w:val="CommentReference"/>
        </w:rPr>
        <w:annotationRef/>
      </w:r>
      <w:r>
        <w:t>Da forma como eu falei, parece que tenderia a manter a diversidade baixa.</w:t>
      </w:r>
    </w:p>
  </w:comment>
  <w:comment w:id="52" w:author="LUISA NOVARA MONCLAR GONÇALVES" w:date="2017-07-15T10:58:00Z" w:initials="LNMG">
    <w:p w14:paraId="4C299D6D" w14:textId="0D372DC7" w:rsidR="001B315A" w:rsidRDefault="001B315A">
      <w:pPr>
        <w:pStyle w:val="CommentText"/>
      </w:pPr>
      <w:r>
        <w:rPr>
          <w:rStyle w:val="CommentReference"/>
        </w:rPr>
        <w:annotationRef/>
      </w:r>
      <w:r>
        <w:t>Luanne: ainda que a interpretação seja diferente, o que ocorreu ocorreu.</w:t>
      </w:r>
    </w:p>
  </w:comment>
  <w:comment w:id="55" w:author="LUISA NOVARA MONCLAR GONÇALVES" w:date="2017-07-15T11:36:00Z" w:initials="LNMG">
    <w:p w14:paraId="5485790A" w14:textId="45A7AAF9" w:rsidR="001B315A" w:rsidRDefault="001B315A">
      <w:pPr>
        <w:pStyle w:val="CommentText"/>
      </w:pPr>
      <w:r>
        <w:rPr>
          <w:rStyle w:val="CommentReference"/>
        </w:rPr>
        <w:annotationRef/>
      </w:r>
      <w:r>
        <w:t>Escrevendo!</w:t>
      </w:r>
    </w:p>
  </w:comment>
  <w:comment w:id="63" w:author="LUISA NOVARA MONCLAR GONÇALVES" w:date="2017-07-15T11:14:00Z" w:initials="LNMG">
    <w:p w14:paraId="2FC68073" w14:textId="788842BA" w:rsidR="001B315A" w:rsidRDefault="001B315A">
      <w:pPr>
        <w:pStyle w:val="CommentText"/>
      </w:pPr>
      <w:r>
        <w:rPr>
          <w:rStyle w:val="CommentReference"/>
        </w:rPr>
        <w:annotationRef/>
      </w:r>
      <w:r>
        <w:t>REVISAAAAAAR!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AB5AFD8" w15:done="0"/>
  <w15:commentEx w15:paraId="6128ABB9" w15:done="0"/>
  <w15:commentEx w15:paraId="2D3AC7FC" w15:done="0"/>
  <w15:commentEx w15:paraId="7ACA5ABE" w15:done="0"/>
  <w15:commentEx w15:paraId="3C829E2F" w15:done="0"/>
  <w15:commentEx w15:paraId="0CC5710A" w15:done="0"/>
  <w15:commentEx w15:paraId="6299B3B7" w15:done="0"/>
  <w15:commentEx w15:paraId="40C046DE" w15:done="0"/>
  <w15:commentEx w15:paraId="5D3FE138" w15:done="0"/>
  <w15:commentEx w15:paraId="5ACB0025" w15:done="0"/>
  <w15:commentEx w15:paraId="62EB0934" w15:done="0"/>
  <w15:commentEx w15:paraId="2A9A88E1" w15:done="0"/>
  <w15:commentEx w15:paraId="119051AD" w15:done="0"/>
  <w15:commentEx w15:paraId="6E3ED2CF" w15:done="0"/>
  <w15:commentEx w15:paraId="3A69513E" w15:done="0"/>
  <w15:commentEx w15:paraId="6BF38A83" w15:done="0"/>
  <w15:commentEx w15:paraId="4C299D6D" w15:done="0"/>
  <w15:commentEx w15:paraId="5485790A" w15:done="0"/>
  <w15:commentEx w15:paraId="2FC6807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626837" w14:textId="77777777" w:rsidR="007039C5" w:rsidRDefault="007039C5" w:rsidP="000C2B71">
      <w:pPr>
        <w:spacing w:line="240" w:lineRule="auto"/>
      </w:pPr>
      <w:r>
        <w:separator/>
      </w:r>
    </w:p>
  </w:endnote>
  <w:endnote w:type="continuationSeparator" w:id="0">
    <w:p w14:paraId="3A788858" w14:textId="77777777" w:rsidR="007039C5" w:rsidRDefault="007039C5" w:rsidP="000C2B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11812" w14:textId="77777777" w:rsidR="001B315A" w:rsidRDefault="001B315A" w:rsidP="006F586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EA9D4A" w14:textId="77777777" w:rsidR="001B315A" w:rsidRDefault="001B315A" w:rsidP="00EF7DC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4CDA62" w14:textId="77777777" w:rsidR="001B315A" w:rsidRDefault="001B315A" w:rsidP="006F586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A425C">
      <w:rPr>
        <w:rStyle w:val="PageNumber"/>
        <w:noProof/>
      </w:rPr>
      <w:t>53</w:t>
    </w:r>
    <w:r>
      <w:rPr>
        <w:rStyle w:val="PageNumber"/>
      </w:rPr>
      <w:fldChar w:fldCharType="end"/>
    </w:r>
  </w:p>
  <w:p w14:paraId="174E562E" w14:textId="77777777" w:rsidR="001B315A" w:rsidRDefault="001B315A" w:rsidP="00EF7DC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98D5B4" w14:textId="77777777" w:rsidR="007039C5" w:rsidRDefault="007039C5" w:rsidP="000C2B71">
      <w:pPr>
        <w:spacing w:line="240" w:lineRule="auto"/>
      </w:pPr>
      <w:r>
        <w:separator/>
      </w:r>
    </w:p>
  </w:footnote>
  <w:footnote w:type="continuationSeparator" w:id="0">
    <w:p w14:paraId="30A344A1" w14:textId="77777777" w:rsidR="007039C5" w:rsidRDefault="007039C5" w:rsidP="000C2B71">
      <w:pPr>
        <w:spacing w:line="240" w:lineRule="auto"/>
      </w:pPr>
      <w:r>
        <w:continuationSeparator/>
      </w:r>
    </w:p>
  </w:footnote>
  <w:footnote w:id="1">
    <w:p w14:paraId="02FDB377" w14:textId="3C362CBA" w:rsidR="001B315A" w:rsidRPr="00673AA7" w:rsidRDefault="001B315A" w:rsidP="00D7759C">
      <w:pPr>
        <w:pStyle w:val="FootnoteText"/>
        <w:spacing w:line="276" w:lineRule="auto"/>
        <w:jc w:val="both"/>
        <w:rPr>
          <w:rFonts w:asciiTheme="majorHAnsi" w:hAnsiTheme="majorHAnsi"/>
          <w:sz w:val="22"/>
          <w:szCs w:val="22"/>
        </w:rPr>
      </w:pPr>
      <w:r w:rsidRPr="00673AA7">
        <w:rPr>
          <w:rStyle w:val="FootnoteReference"/>
          <w:rFonts w:asciiTheme="majorHAnsi" w:hAnsiTheme="majorHAnsi"/>
          <w:sz w:val="22"/>
          <w:szCs w:val="22"/>
        </w:rPr>
        <w:footnoteRef/>
      </w:r>
      <w:r w:rsidRPr="00673AA7">
        <w:rPr>
          <w:rFonts w:asciiTheme="majorHAnsi" w:hAnsiTheme="majorHAnsi"/>
          <w:sz w:val="22"/>
          <w:szCs w:val="22"/>
        </w:rPr>
        <w:t xml:space="preserve"> As capacidades de manutenção, de crescimento e de reserva de recursos também são atributos relacionados à aptidão dos indivíduos (</w:t>
      </w:r>
      <w:r w:rsidRPr="00673AA7">
        <w:rPr>
          <w:rFonts w:asciiTheme="majorHAnsi" w:hAnsiTheme="majorHAnsi"/>
        </w:rPr>
        <w:t>Reznick, 2014</w:t>
      </w:r>
      <w:r w:rsidRPr="00673AA7">
        <w:rPr>
          <w:rFonts w:asciiTheme="majorHAnsi" w:hAnsiTheme="majorHAnsi"/>
          <w:sz w:val="22"/>
          <w:szCs w:val="22"/>
        </w:rPr>
        <w:t>). No entanto, em geral, essas capacidades se relacionam à aptidão de forma indireta, por meio do aumento ou da redução das capacidades de sobrevivência e de reprodução. Há, inclusive, definições de aptidão como o desempenho de um indivíduo (ou outra unidade replicante) em se reproduzir e sobreviver (</w:t>
      </w:r>
      <w:r w:rsidRPr="00673AA7">
        <w:rPr>
          <w:rFonts w:asciiTheme="majorHAnsi" w:hAnsiTheme="majorHAnsi" w:cs="Times New Roman"/>
          <w:color w:val="000000" w:themeColor="text1"/>
          <w:sz w:val="22"/>
          <w:szCs w:val="22"/>
        </w:rPr>
        <w:t>Holsinger, 2014</w:t>
      </w:r>
      <w:r w:rsidRPr="00673AA7">
        <w:rPr>
          <w:rFonts w:asciiTheme="majorHAnsi" w:hAnsiTheme="majorHAnsi"/>
          <w:sz w:val="22"/>
          <w:szCs w:val="22"/>
        </w:rPr>
        <w:t>).</w:t>
      </w:r>
    </w:p>
  </w:footnote>
  <w:footnote w:id="2">
    <w:p w14:paraId="1281E21D" w14:textId="5DA9AEE8" w:rsidR="001B315A" w:rsidRPr="00F4652D" w:rsidRDefault="001B315A" w:rsidP="00F4652D">
      <w:pPr>
        <w:pStyle w:val="FootnoteText"/>
        <w:spacing w:line="276" w:lineRule="auto"/>
        <w:jc w:val="both"/>
        <w:rPr>
          <w:sz w:val="22"/>
          <w:szCs w:val="22"/>
        </w:rPr>
      </w:pPr>
      <w:r w:rsidRPr="00F16F73">
        <w:rPr>
          <w:rStyle w:val="FootnoteReference"/>
        </w:rPr>
        <w:footnoteRef/>
      </w:r>
      <w:r w:rsidRPr="00F4652D">
        <w:rPr>
          <w:rStyle w:val="FootnoteReference"/>
          <w:rFonts w:asciiTheme="majorHAnsi" w:hAnsiTheme="majorHAnsi"/>
          <w:sz w:val="22"/>
          <w:szCs w:val="22"/>
        </w:rPr>
        <w:t xml:space="preserve"> </w:t>
      </w:r>
      <w:r w:rsidRPr="00F4652D">
        <w:rPr>
          <w:rFonts w:asciiTheme="majorHAnsi" w:hAnsiTheme="majorHAnsi"/>
          <w:sz w:val="22"/>
          <w:szCs w:val="22"/>
        </w:rPr>
        <w:t>O conceito de competidor superior apresentado, que inclui o caso de indivíduos que acessam o recurso de forma mais rápida que outros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sidRPr="00827183">
        <w:rPr>
          <w:rFonts w:asciiTheme="majorHAnsi" w:hAnsiTheme="majorHAnsi"/>
          <w:noProof/>
          <w:sz w:val="22"/>
          <w:szCs w:val="22"/>
        </w:rPr>
        <w:t>(Grime, 1979)</w:t>
      </w:r>
      <w:r>
        <w:rPr>
          <w:rFonts w:asciiTheme="majorHAnsi" w:hAnsiTheme="majorHAnsi"/>
          <w:sz w:val="22"/>
          <w:szCs w:val="22"/>
        </w:rPr>
        <w:fldChar w:fldCharType="end"/>
      </w:r>
      <w:r w:rsidRPr="00F4652D">
        <w:rPr>
          <w:rFonts w:asciiTheme="majorHAnsi" w:hAnsiTheme="majorHAnsi"/>
          <w:sz w:val="22"/>
          <w:szCs w:val="22"/>
        </w:rPr>
        <w:t xml:space="preserve">, pode entrar em conflito com a ideia de habilidade competidora em oposição à </w:t>
      </w:r>
      <w:r w:rsidRPr="00F16F73">
        <w:rPr>
          <w:rFonts w:asciiTheme="majorHAnsi" w:hAnsiTheme="majorHAnsi"/>
          <w:sz w:val="22"/>
          <w:szCs w:val="22"/>
        </w:rPr>
        <w:t xml:space="preserve">colonizadora </w:t>
      </w:r>
      <w:r w:rsidRPr="00F16F73">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"author" : [ { "dropping-particle" : "", "family" : "Tilman", "given" : "David", "non-dropping-particle" : "", "parse-names" : false, "suffix" : "" } ], "container-title" : "Oikos", "id" : "ITEM-2", "issue" : "1", "issued" : { "date-parts" : [ [ "1990" ] ] }, "page" : "3-15", "title" : "Constraints and Tradeoffs: Toward a Predictive Theory of Competition and Succession", "type" : "article-journal", "volume" : "58" }, "uris" : [ "http://www.mendeley.com/documents/?uuid=f67716e5-4f00-4eb9-90e3-04ca11dfd77c" ] }, { "id" : "ITEM-3",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"ITEM-3", "issue" : "3", "issued" : { "date-parts" : [ [ "1980" ] ] }, "page" : "363-373", "title" : "Disturbance, coexistence, history, and competition for space", "type" : "article-journal", "volume" : "18" }, "uris" : [ "http://www.mendeley.com/documents/?uuid=ea1070d1-16f2-4ec3-97a9-6944fdffdc64"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sidRPr="00F16F73">
        <w:rPr>
          <w:rFonts w:asciiTheme="majorHAnsi" w:hAnsiTheme="majorHAnsi"/>
          <w:sz w:val="22"/>
          <w:szCs w:val="22"/>
        </w:rPr>
        <w:fldChar w:fldCharType="separate"/>
      </w:r>
      <w:r w:rsidRPr="00C66712">
        <w:rPr>
          <w:rFonts w:asciiTheme="majorHAnsi" w:hAnsiTheme="majorHAnsi"/>
          <w:noProof/>
          <w:sz w:val="22"/>
          <w:szCs w:val="22"/>
        </w:rPr>
        <w:t>(Hastings, 1980; Slatkin &amp; Anderson, 1984; Tilman, 1990)</w:t>
      </w:r>
      <w:r w:rsidRPr="00F16F73">
        <w:rPr>
          <w:rFonts w:asciiTheme="majorHAnsi" w:hAnsiTheme="majorHAnsi"/>
          <w:sz w:val="22"/>
          <w:szCs w:val="22"/>
        </w:rPr>
        <w:fldChar w:fldCharType="end"/>
      </w:r>
      <w:r w:rsidRPr="00F4652D">
        <w:rPr>
          <w:rFonts w:asciiTheme="majorHAnsi" w:hAnsiTheme="majorHAnsi"/>
          <w:sz w:val="22"/>
          <w:szCs w:val="22"/>
        </w:rPr>
        <w:t xml:space="preserve">, uma vez que, a partir da definição de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"manualFormatting"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Pr>
          <w:rFonts w:asciiTheme="majorHAnsi" w:hAnsiTheme="majorHAnsi"/>
          <w:noProof/>
          <w:sz w:val="22"/>
          <w:szCs w:val="22"/>
        </w:rPr>
        <w:t>Grime</w:t>
      </w:r>
      <w:r w:rsidRPr="00086AFC">
        <w:rPr>
          <w:rFonts w:asciiTheme="majorHAnsi" w:hAnsiTheme="majorHAnsi"/>
          <w:noProof/>
          <w:sz w:val="22"/>
          <w:szCs w:val="22"/>
        </w:rPr>
        <w:t xml:space="preserve"> </w:t>
      </w:r>
      <w:r>
        <w:rPr>
          <w:rFonts w:asciiTheme="majorHAnsi" w:hAnsiTheme="majorHAnsi"/>
          <w:noProof/>
          <w:sz w:val="22"/>
          <w:szCs w:val="22"/>
        </w:rPr>
        <w:t>(</w:t>
      </w:r>
      <w:r w:rsidRPr="00086AFC">
        <w:rPr>
          <w:rFonts w:asciiTheme="majorHAnsi" w:hAnsiTheme="majorHAnsi"/>
          <w:noProof/>
          <w:sz w:val="22"/>
          <w:szCs w:val="22"/>
        </w:rPr>
        <w:t>1979)</w:t>
      </w:r>
      <w:r>
        <w:rPr>
          <w:rFonts w:asciiTheme="majorHAnsi" w:hAnsiTheme="majorHAnsi"/>
          <w:sz w:val="22"/>
          <w:szCs w:val="22"/>
        </w:rPr>
        <w:fldChar w:fldCharType="end"/>
      </w:r>
      <w:r w:rsidRPr="00F4652D">
        <w:rPr>
          <w:rFonts w:asciiTheme="majorHAnsi" w:hAnsiTheme="majorHAnsi"/>
          <w:sz w:val="22"/>
          <w:szCs w:val="22"/>
        </w:rPr>
        <w:t>, bons colonizadore</w:t>
      </w:r>
      <w:r>
        <w:rPr>
          <w:rFonts w:asciiTheme="majorHAnsi" w:hAnsiTheme="majorHAnsi"/>
          <w:sz w:val="22"/>
          <w:szCs w:val="22"/>
        </w:rPr>
        <w:t>s poderiam ser considerados</w:t>
      </w:r>
      <w:r w:rsidRPr="00F4652D">
        <w:rPr>
          <w:rFonts w:asciiTheme="majorHAnsi" w:hAnsiTheme="majorHAnsi"/>
          <w:sz w:val="22"/>
          <w:szCs w:val="22"/>
        </w:rPr>
        <w:t xml:space="preserve"> competidores </w:t>
      </w:r>
      <w:r>
        <w:rPr>
          <w:rFonts w:asciiTheme="majorHAnsi" w:hAnsiTheme="majorHAnsi"/>
          <w:sz w:val="22"/>
          <w:szCs w:val="22"/>
        </w:rPr>
        <w:t xml:space="preserve">superiores </w:t>
      </w:r>
      <w:r w:rsidRPr="00F4652D">
        <w:rPr>
          <w:rFonts w:asciiTheme="majorHAnsi" w:hAnsiTheme="majorHAnsi"/>
          <w:sz w:val="22"/>
          <w:szCs w:val="22"/>
        </w:rPr>
        <w:t>quando a ocupação rápida do espaço for importante para a persistência na comunidade.</w:t>
      </w:r>
    </w:p>
  </w:footnote>
  <w:footnote w:id="3">
    <w:p w14:paraId="1BCC396B" w14:textId="30D7BE09" w:rsidR="001B315A" w:rsidRPr="000D627E" w:rsidRDefault="001B315A" w:rsidP="00F4652D">
      <w:pPr>
        <w:pStyle w:val="FootnoteText"/>
        <w:spacing w:line="276" w:lineRule="auto"/>
        <w:jc w:val="both"/>
      </w:pPr>
      <w:r w:rsidRPr="00F16F73">
        <w:rPr>
          <w:rStyle w:val="FootnoteReference"/>
        </w:rPr>
        <w:footnoteRef/>
      </w:r>
      <w:r w:rsidRPr="000D627E">
        <w:rPr>
          <w:rStyle w:val="FootnoteReference"/>
          <w:rFonts w:asciiTheme="majorHAnsi" w:hAnsiTheme="majorHAnsi"/>
          <w:sz w:val="22"/>
          <w:szCs w:val="22"/>
        </w:rPr>
        <w:t xml:space="preserve"> </w:t>
      </w:r>
      <w:r w:rsidRPr="000D627E">
        <w:rPr>
          <w:rFonts w:asciiTheme="majorHAnsi" w:hAnsiTheme="majorHAnsi"/>
          <w:sz w:val="22"/>
          <w:szCs w:val="22"/>
        </w:rPr>
        <w:t>Pode haver, ainda, correlações genéticas en</w:t>
      </w:r>
      <w:r>
        <w:rPr>
          <w:rFonts w:asciiTheme="majorHAnsi" w:hAnsiTheme="majorHAnsi"/>
          <w:sz w:val="22"/>
          <w:szCs w:val="22"/>
        </w:rPr>
        <w:t xml:space="preserve">tre os atributos, </w:t>
      </w:r>
      <w:r w:rsidRPr="000D627E">
        <w:rPr>
          <w:rFonts w:asciiTheme="majorHAnsi" w:hAnsiTheme="majorHAnsi"/>
          <w:sz w:val="22"/>
          <w:szCs w:val="22"/>
        </w:rPr>
        <w:t xml:space="preserve">não advindas de correlações ecológicas. As correlações genéticas podem ocorrer quando há desequilíbrio de ligação ou efeitos pleiotrópicos </w:t>
      </w:r>
      <w:r>
        <w:rPr>
          <w:rFonts w:asciiTheme="majorHAnsi" w:hAnsiTheme="majorHAnsi"/>
          <w:sz w:val="22"/>
          <w:szCs w:val="22"/>
        </w:rPr>
        <w:t>antagônicos</w:t>
      </w:r>
      <w:r w:rsidRPr="000D627E">
        <w:rPr>
          <w:rFonts w:asciiTheme="majorHAnsi" w:hAnsiTheme="majorHAnsi"/>
          <w:sz w:val="22"/>
          <w:szCs w:val="22"/>
        </w:rPr>
        <w:t xml:space="preserve"> entre os genes ligados aos atributos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Pr>
          <w:rFonts w:asciiTheme="majorHAnsi" w:hAnsiTheme="majorHAnsi"/>
          <w:sz w:val="22"/>
          <w:szCs w:val="22"/>
        </w:rPr>
        <w:fldChar w:fldCharType="separate"/>
      </w:r>
      <w:r w:rsidRPr="00BB521F">
        <w:rPr>
          <w:rFonts w:asciiTheme="majorHAnsi" w:hAnsiTheme="majorHAnsi"/>
          <w:noProof/>
          <w:sz w:val="22"/>
          <w:szCs w:val="22"/>
        </w:rPr>
        <w:t>(Stearns, 1989)</w:t>
      </w:r>
      <w:r>
        <w:rPr>
          <w:rFonts w:asciiTheme="majorHAnsi" w:hAnsiTheme="majorHAnsi"/>
          <w:sz w:val="22"/>
          <w:szCs w:val="22"/>
        </w:rPr>
        <w:fldChar w:fldCharType="end"/>
      </w:r>
      <w:r w:rsidRPr="000D627E">
        <w:rPr>
          <w:rFonts w:asciiTheme="majorHAnsi" w:hAnsiTheme="majorHAnsi"/>
          <w:sz w:val="22"/>
          <w:szCs w:val="22"/>
        </w:rPr>
        <w:t>.</w:t>
      </w:r>
    </w:p>
  </w:footnote>
  <w:footnote w:id="4">
    <w:p w14:paraId="04C39145" w14:textId="5A6B5A44" w:rsidR="001B315A" w:rsidRPr="00BE056C" w:rsidRDefault="001B315A" w:rsidP="00F4652D">
      <w:pPr>
        <w:pStyle w:val="FootnoteText"/>
        <w:spacing w:line="276" w:lineRule="auto"/>
        <w:jc w:val="both"/>
        <w:rPr>
          <w:lang w:val="en-US"/>
        </w:rPr>
      </w:pPr>
      <w:r w:rsidRPr="00F16F73">
        <w:rPr>
          <w:rStyle w:val="FootnoteReference"/>
        </w:rPr>
        <w:footnoteRef/>
      </w:r>
      <w:r>
        <w:t xml:space="preserve"> </w:t>
      </w:r>
      <w:r>
        <w:rPr>
          <w:rFonts w:asciiTheme="majorHAnsi" w:hAnsiTheme="majorHAnsi" w:cs="Times New Roman"/>
          <w:color w:val="000000" w:themeColor="text1"/>
          <w:sz w:val="22"/>
          <w:szCs w:val="22"/>
        </w:rPr>
        <w:t xml:space="preserve">Porém, há diferenças importantes entre o aumento na mortalidade média e o aumento na variância da mortalidade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"Benton", "given" : "T G", "non-dropping-particle" : "", "parse-names" : false, "suffix" : "" }, { "dropping-particle" : "", "family" : "Grant", "given" : "A", "non-dropping-particle" : "", "parse-names" : false, "suffix" : "" } ], "container-title" : "The American Naturalist", "id" : "ITEM-1", "issue" : "1", "issued" : { "date-parts" : [ [ "1996" ] ] }, "page" : "115-139", "title" : "How to Keep Fit in the Real World: Elasticity Analyses and Selection Pressures on Life Histories in a Variable Environment", "type" : "article-journal", "volume" : "147" }, "uris" : [ "http://www.mendeley.com/documents/?uuid=9ece3636-acef-460d-a728-e92de190ebc6" ] }, { "id" : "ITEM-2",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"ITEM-2", "issue" : "2", "issued" : { "date-parts" : [ [ "2013" ] ] }, "page" : "86-92", "title" : "The intermediate disturbance hypothesis should be abandoned", "type" : "article-journal", "volume" : "28" }, "uris" : [ "http://www.mendeley.com/documents/?uuid=b28c3b80-e3e3-4896-95a2-beb3ec7f7d51" ] } ], "mendeley" : { "formattedCitation" : "(Benton &amp; Grant, 1996; Fox, 2013)", "plainTextFormattedCitation" : "(Benton &amp; Grant, 1996; Fox, 2013)", "previouslyFormattedCitation" : "(Benton &amp; Grant, 1996; Fox, 2013)"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2746AC">
        <w:rPr>
          <w:rFonts w:asciiTheme="majorHAnsi" w:hAnsiTheme="majorHAnsi" w:cs="Times New Roman"/>
          <w:noProof/>
          <w:color w:val="000000" w:themeColor="text1"/>
          <w:sz w:val="22"/>
          <w:szCs w:val="22"/>
        </w:rPr>
        <w:t>(Benton &amp; Grant, 1996; Fox, 2013)</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 ambos podem ser decorrentes da ocorrência de distúrbios (a depender de sua natureza/origem). Modelos demográficos que incluíram explicitamente flutuações na sobrevivência ou na fecundidade dos indivíduos levaram a resultados diferentes daqueles que caracterizaram o distúrbio como aumento na mortalidade média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5C2211">
        <w:rPr>
          <w:rFonts w:asciiTheme="majorHAnsi" w:hAnsiTheme="majorHAnsi" w:cs="Times New Roman"/>
          <w:noProof/>
          <w:color w:val="000000" w:themeColor="text1"/>
          <w:sz w:val="22"/>
          <w:szCs w:val="22"/>
        </w:rPr>
        <w:t>(Reznick et al., 2002)</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Enquanto estratégias de vida de maior investimento em reprodução foram favorecidas quando as flutuações ocorreram na população jovem, estratégias de vida de maior investimento em sobrevivência foram favorecidas quando houve variação na mortalidade adulta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"Schaffer", "given" : "William", "non-dropping-particle" : "", "parse-names" : false, "suffix" : "" } ], "container-title" : "The American Naturalist", "id" : "ITEM-1", "issue" : "964", "issued" : { "date-parts" : [ [ "1974" ] ] }, "page" : "783-790", "title" : "Optimal Reproductive Effort in Fluctuating Environments", "type" : "article-journal", "volume" : "108" }, "uris" : [ "http://www.mendeley.com/documents/?uuid=d95c4bfa-3de1-47eb-9638-51d896c26739" ] }, { "id" : "ITEM-2", "itemData" : { "author" : [ { "dropping-particle" : "", "family" : "Benton", "given" : "T G", "non-dropping-particle" : "", "parse-names" : false, "suffix" : "" }, { "dropping-particle" : "", "family" : "Grant", "given" : "A", "non-dropping-particle" : "", "parse-names" : false, "suffix" : "" } ], "id" : "ITEM-2",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Schaffer, 1974)", "plainTextFormattedCitation" : "(Benton &amp; Grant, 1999; Schaffer, 1974)", "previouslyFormattedCitation" : "(Benton &amp; Grant, 1999; Schaffer, 1974)"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4577C1">
        <w:rPr>
          <w:rFonts w:asciiTheme="majorHAnsi" w:hAnsiTheme="majorHAnsi" w:cs="Times New Roman"/>
          <w:noProof/>
          <w:color w:val="000000" w:themeColor="text1"/>
          <w:sz w:val="22"/>
          <w:szCs w:val="22"/>
        </w:rPr>
        <w:t>(Benton &amp; Grant, 1999; Schaffer, 1974)</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w:t>
      </w:r>
    </w:p>
  </w:footnote>
  <w:footnote w:id="5">
    <w:p w14:paraId="352E87E8" w14:textId="19470D56" w:rsidR="001B315A" w:rsidRPr="00623DD0" w:rsidRDefault="001B315A" w:rsidP="0076698F">
      <w:pPr>
        <w:pStyle w:val="FootnoteText"/>
        <w:spacing w:line="276" w:lineRule="auto"/>
        <w:jc w:val="both"/>
        <w:rPr>
          <w:sz w:val="22"/>
          <w:szCs w:val="22"/>
          <w:lang w:val="en-US"/>
        </w:rPr>
      </w:pPr>
      <w:r w:rsidRPr="00623DD0">
        <w:rPr>
          <w:rStyle w:val="FootnoteReference"/>
          <w:sz w:val="22"/>
          <w:szCs w:val="22"/>
        </w:rPr>
        <w:footnoteRef/>
      </w:r>
      <w:r w:rsidRPr="00623DD0">
        <w:rPr>
          <w:sz w:val="22"/>
          <w:szCs w:val="22"/>
        </w:rPr>
        <w:t xml:space="preserve"> </w:t>
      </w:r>
      <w:r w:rsidRPr="00623DD0">
        <w:rPr>
          <w:rFonts w:asciiTheme="majorHAnsi" w:hAnsiTheme="majorHAnsi"/>
          <w:sz w:val="22"/>
          <w:szCs w:val="22"/>
        </w:rPr>
        <w:t xml:space="preserve">A taxa de mutação positiva dos cenários evolutivo e eco-evolutivo foi fixada em 500 pois este valor possibilitou a formação de novas variantes de estratégia de vida no intervalo de ciclos rodados </w:t>
      </w:r>
      <w:r w:rsidRPr="00623DD0">
        <w:rPr>
          <w:rFonts w:asciiTheme="majorHAnsi" w:hAnsiTheme="majorHAnsi"/>
          <w:color w:val="000000" w:themeColor="text1"/>
          <w:sz w:val="22"/>
          <w:szCs w:val="22"/>
        </w:rPr>
        <w:t>(Apêndice 1).</w:t>
      </w:r>
    </w:p>
  </w:footnote>
  <w:footnote w:id="6">
    <w:p w14:paraId="544F9CE7" w14:textId="40644ED1" w:rsidR="001B315A" w:rsidRPr="005639F8" w:rsidRDefault="001B315A" w:rsidP="002A791F">
      <w:pPr>
        <w:pStyle w:val="FootnoteText"/>
        <w:spacing w:line="276" w:lineRule="auto"/>
        <w:jc w:val="both"/>
        <w:rPr>
          <w:lang w:val="en-US"/>
        </w:rPr>
      </w:pPr>
      <w:r w:rsidRPr="00F16F73">
        <w:rPr>
          <w:rStyle w:val="FootnoteReference"/>
        </w:rPr>
        <w:footnoteRef/>
      </w:r>
      <w:r w:rsidRPr="00EF5955">
        <w:rPr>
          <w:rFonts w:ascii="Calibri" w:hAnsi="Calibri"/>
        </w:rPr>
        <w:t xml:space="preserve"> </w:t>
      </w:r>
      <w:r>
        <w:rPr>
          <w:rStyle w:val="s1"/>
          <w:rFonts w:ascii="Calibri Light" w:hAnsi="Calibri Light"/>
          <w:color w:val="000000" w:themeColor="text1"/>
          <w:sz w:val="22"/>
          <w:szCs w:val="22"/>
        </w:rPr>
        <w:t>A técnica do Hipercubo L</w:t>
      </w:r>
      <w:r w:rsidRPr="004D598A">
        <w:rPr>
          <w:rStyle w:val="s1"/>
          <w:rFonts w:ascii="Calibri Light" w:hAnsi="Calibri Light"/>
          <w:color w:val="000000" w:themeColor="text1"/>
          <w:sz w:val="22"/>
          <w:szCs w:val="22"/>
        </w:rPr>
        <w:t xml:space="preserve">atino consiste em uma amostragem sistemática das distribuições de probabilidade dos parâmetros de um modelo, dividindo-as em regiões equiprováveis e sorteando um valor de cada </w:t>
      </w:r>
      <w:r w:rsidRPr="00177C1F">
        <w:rPr>
          <w:rStyle w:val="s1"/>
          <w:rFonts w:ascii="Calibri Light" w:hAnsi="Calibri Light"/>
          <w:color w:val="000000" w:themeColor="text1"/>
          <w:sz w:val="22"/>
          <w:szCs w:val="22"/>
        </w:rPr>
        <w:t>região (Chalom &amp; Prado, 2012). Os valores sorteados</w:t>
      </w:r>
      <w:r w:rsidRPr="004D598A">
        <w:rPr>
          <w:rStyle w:val="s1"/>
          <w:rFonts w:ascii="Calibri Light" w:hAnsi="Calibri Light"/>
          <w:color w:val="000000" w:themeColor="text1"/>
          <w:sz w:val="22"/>
          <w:szCs w:val="22"/>
        </w:rPr>
        <w:t xml:space="preserve"> são combinados entre si e utilizados como entrada no modelo (o conjunto com um valor de cada um dos parâmetros constitui uma amostra do espaço paramétrico).</w:t>
      </w:r>
    </w:p>
  </w:footnote>
  <w:footnote w:id="7">
    <w:p w14:paraId="0D433E49" w14:textId="63F65586" w:rsidR="001B315A" w:rsidRPr="00592DA1" w:rsidRDefault="001B315A" w:rsidP="009171E6">
      <w:pPr>
        <w:pStyle w:val="FootnoteText"/>
        <w:spacing w:line="276" w:lineRule="auto"/>
        <w:jc w:val="both"/>
        <w:rPr>
          <w:lang w:val="en-US"/>
        </w:rPr>
      </w:pPr>
      <w:r w:rsidRPr="00F16F73">
        <w:rPr>
          <w:rStyle w:val="FootnoteReference"/>
        </w:rPr>
        <w:footnoteRef/>
      </w:r>
      <w:r>
        <w:t xml:space="preserve"> </w:t>
      </w:r>
      <w:r>
        <w:rPr>
          <w:rFonts w:ascii="Calibri Light" w:hAnsi="Calibri Light"/>
          <w:sz w:val="22"/>
          <w:szCs w:val="22"/>
        </w:rPr>
        <w:t>A estratégia de vida média</w:t>
      </w:r>
      <w:r w:rsidRPr="008153C2">
        <w:rPr>
          <w:rFonts w:ascii="Calibri Light" w:hAnsi="Calibri Light"/>
          <w:sz w:val="22"/>
          <w:szCs w:val="22"/>
        </w:rPr>
        <w:t xml:space="preserve">, </w:t>
      </w:r>
      <w:r>
        <w:rPr>
          <w:rFonts w:ascii="Calibri Light" w:hAnsi="Calibri Light"/>
          <w:sz w:val="22"/>
          <w:szCs w:val="22"/>
        </w:rPr>
        <w:t xml:space="preserve">a diversidade total </w:t>
      </w:r>
      <w:r w:rsidRPr="00986EAA">
        <w:rPr>
          <w:rFonts w:ascii="Calibri Light" w:hAnsi="Calibri Light"/>
          <w:sz w:val="22"/>
          <w:szCs w:val="22"/>
        </w:rPr>
        <w:t xml:space="preserve">de estratégias e a heterogeneidade interespecífica da estratégia de vida </w:t>
      </w:r>
      <w:r w:rsidRPr="00986EAA">
        <w:rPr>
          <w:rFonts w:ascii="Calibri Light" w:hAnsi="Calibri Light"/>
          <w:color w:val="000000" w:themeColor="text1"/>
          <w:sz w:val="22"/>
          <w:szCs w:val="22"/>
        </w:rPr>
        <w:t>são variáveis contínuas, positivas e assimétricas. A variação intraespecífica no índice de estratégia de vida, como explicitado na seção 4.1, é dada a partir do sorteio de uma distribuição gaussiana, no momento de determinação do índice de estratégia dos indivíduos novos da comunidade. Considerando essas características, as distribuições de probabilidade mais</w:t>
      </w:r>
      <w:r w:rsidRPr="00592DA1">
        <w:rPr>
          <w:rFonts w:ascii="Calibri Light" w:hAnsi="Calibri Light"/>
          <w:color w:val="000000" w:themeColor="text1"/>
          <w:sz w:val="22"/>
          <w:szCs w:val="22"/>
        </w:rPr>
        <w:t xml:space="preserve"> adequadas para potencialmente explicar a variação </w:t>
      </w:r>
      <w:r>
        <w:rPr>
          <w:rFonts w:ascii="Calibri Light" w:hAnsi="Calibri Light"/>
          <w:color w:val="000000" w:themeColor="text1"/>
          <w:sz w:val="22"/>
          <w:szCs w:val="22"/>
        </w:rPr>
        <w:t>nos dados são</w:t>
      </w:r>
      <w:r w:rsidRPr="00592DA1">
        <w:rPr>
          <w:rFonts w:ascii="Calibri Light" w:hAnsi="Calibri Light"/>
          <w:color w:val="000000" w:themeColor="text1"/>
          <w:sz w:val="22"/>
          <w:szCs w:val="22"/>
        </w:rPr>
        <w:t xml:space="preserve"> a normal e a gama</w:t>
      </w:r>
      <w:r>
        <w:rPr>
          <w:rFonts w:ascii="Calibri Light" w:hAnsi="Calibri Light"/>
          <w:color w:val="000000" w:themeColor="text1"/>
          <w:sz w:val="22"/>
          <w:szCs w:val="22"/>
        </w:rPr>
        <w:t xml:space="preserve"> (Bolker, 2007)</w:t>
      </w:r>
      <w:r w:rsidRPr="00592DA1">
        <w:rPr>
          <w:rFonts w:ascii="Calibri Light" w:hAnsi="Calibri Light"/>
          <w:color w:val="000000" w:themeColor="text1"/>
          <w:sz w:val="22"/>
          <w:szCs w:val="22"/>
        </w:rPr>
        <w:t>.</w:t>
      </w:r>
    </w:p>
  </w:footnote>
  <w:footnote w:id="8">
    <w:p w14:paraId="2F7A0946" w14:textId="6A70A9CC" w:rsidR="001B315A" w:rsidRPr="001C0ED8" w:rsidRDefault="001B315A" w:rsidP="00A35D67">
      <w:pPr>
        <w:pStyle w:val="FootnoteText"/>
        <w:spacing w:line="276" w:lineRule="auto"/>
        <w:jc w:val="both"/>
        <w:rPr>
          <w:lang w:val="en-US"/>
        </w:rPr>
      </w:pPr>
      <w:r w:rsidRPr="00F16F73">
        <w:rPr>
          <w:rStyle w:val="FootnoteReference"/>
        </w:rPr>
        <w:footnoteRef/>
      </w:r>
      <w:r>
        <w:t xml:space="preserve"> </w:t>
      </w:r>
      <w:r w:rsidRPr="005C3C11">
        <w:rPr>
          <w:rFonts w:asciiTheme="majorHAnsi" w:hAnsiTheme="majorHAnsi"/>
          <w:color w:val="000000" w:themeColor="text1"/>
          <w:sz w:val="22"/>
          <w:szCs w:val="22"/>
        </w:rPr>
        <w:t>Parte da literatura não classifica a exclusão de linhagens de maior longevidade por linhagens de maior fecundidade como um processo resultante de competição, dado que a habilidade competitiva é frequentemente associada à capacidade de sobrevivência e de persistência na comunidade em condições de limitação de recurso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"ITEM-2", "issue" : "3", "issued" : { "date-parts" : [ [ "1980" ] ] }, "page" : "363-373", "title" : "Disturbance, coexistence, history, and competition for space", "type" : "article-journal", "volume" : "18" }, "uris" : [ "http://www.mendeley.com/documents/?uuid=ea1070d1-16f2-4ec3-97a9-6944fdffdc64" ] }, { "id" : "ITEM-3", "itemData" : { "author" : [ { "dropping-particle" : "", "family" : "Tilman", "given" : "David", "non-dropping-particle" : "", "parse-names" : false, "suffix" : "" } ], "container-title" : "Oikos", "id" : "ITEM-3", "issue" : "1", "issued" : { "date-parts" : [ [ "1990" ] ] }, "page" : "3-15", "title" : "Constraints and Tradeoffs: Toward a Predictive Theory of Competition and Succession", "type" : "article-journal", "volume" : "58" }, "uris" : [ "http://www.mendeley.com/documents/?uuid=f67716e5-4f00-4eb9-90e3-04ca11dfd77c"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(Hastings, 1980; Slatkin &amp; Anderson, 1984; Tilman, 1990)</w:t>
      </w:r>
      <w:r>
        <w:rPr>
          <w:rFonts w:asciiTheme="majorHAnsi" w:hAnsiTheme="majorHAnsi"/>
          <w:color w:val="000000" w:themeColor="text1"/>
          <w:sz w:val="22"/>
          <w:szCs w:val="22"/>
        </w:rPr>
        <w:fldChar w:fldCharType="end"/>
      </w:r>
      <w:r w:rsidRPr="005C3C11">
        <w:rPr>
          <w:rFonts w:asciiTheme="majorHAnsi" w:hAnsiTheme="majorHAnsi"/>
          <w:color w:val="000000" w:themeColor="text1"/>
          <w:sz w:val="22"/>
          <w:szCs w:val="22"/>
        </w:rPr>
        <w:t>. Nesse contexto, aqueles com estratégia de vida de maior capacidade reprodutiva seriam melhores colonizadores, favorecidos quando o</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5C3C11">
        <w:rPr>
          <w:rFonts w:asciiTheme="majorHAnsi" w:hAnsiTheme="majorHAnsi"/>
          <w:color w:val="000000" w:themeColor="text1"/>
          <w:sz w:val="22"/>
          <w:szCs w:val="22"/>
        </w:rPr>
        <w:t xml:space="preserve"> abundante</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em contraposição aos melhores </w:t>
      </w:r>
      <w:r w:rsidRPr="007B1A80">
        <w:rPr>
          <w:rFonts w:asciiTheme="majorHAnsi" w:hAnsiTheme="majorHAnsi"/>
          <w:color w:val="000000" w:themeColor="text1"/>
          <w:sz w:val="22"/>
          <w:szCs w:val="22"/>
        </w:rPr>
        <w:t>competidores, favorecidos quando o</w:t>
      </w:r>
      <w:r>
        <w:rPr>
          <w:rFonts w:asciiTheme="majorHAnsi" w:hAnsiTheme="majorHAnsi"/>
          <w:color w:val="000000" w:themeColor="text1"/>
          <w:sz w:val="22"/>
          <w:szCs w:val="22"/>
        </w:rPr>
        <w:t>s</w:t>
      </w:r>
      <w:r w:rsidRPr="007B1A80">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7B1A80">
        <w:rPr>
          <w:rFonts w:asciiTheme="majorHAnsi" w:hAnsiTheme="majorHAnsi"/>
          <w:color w:val="000000" w:themeColor="text1"/>
          <w:sz w:val="22"/>
          <w:szCs w:val="22"/>
        </w:rPr>
        <w:t xml:space="preserve"> escasso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"Tilman", "given" : "David", "non-dropping-particle" : "", "parse-names" : false, "suffix" : "" } ], "container-title" : "Oikos", "id" : "ITEM-1", "issue" : "1", "issued" : { "date-parts" : [ [ "1990" ] ] }, "page" : "3-15", "title" : "Constraints and Tradeoffs: Toward a Predictive Theory of Competition and Succession", "type" : "article-journal", "volume" : "58" }, "uris" : [ "http://www.mendeley.com/documents/?uuid=f67716e5-4f00-4eb9-90e3-04ca11dfd77c" ] } ], "mendeley" : { "formattedCitation" : "(Tilman, 1990)", "plainTextFormattedCitation" : "(Tilman, 1990)", "previouslyFormattedCitation" :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(Tilman, 1990)</w:t>
      </w:r>
      <w:r>
        <w:rPr>
          <w:rFonts w:asciiTheme="majorHAnsi" w:hAnsiTheme="majorHAnsi"/>
          <w:color w:val="000000" w:themeColor="text1"/>
          <w:sz w:val="22"/>
          <w:szCs w:val="22"/>
        </w:rPr>
        <w:fldChar w:fldCharType="end"/>
      </w:r>
      <w:r w:rsidRPr="007B1A80">
        <w:rPr>
          <w:rFonts w:asciiTheme="majorHAnsi" w:hAnsiTheme="majorHAnsi"/>
          <w:color w:val="000000" w:themeColor="text1"/>
          <w:sz w:val="22"/>
          <w:szCs w:val="22"/>
        </w:rPr>
        <w:t xml:space="preserve">. </w:t>
      </w:r>
      <w:r>
        <w:rPr>
          <w:rFonts w:asciiTheme="majorHAnsi" w:hAnsiTheme="majorHAnsi"/>
          <w:color w:val="000000" w:themeColor="text1"/>
          <w:sz w:val="22"/>
          <w:szCs w:val="22"/>
        </w:rPr>
        <w:t xml:space="preserve">Dessa forma, o termo exclusão competitiva poderia ser usado apenas quando estratégias com maior capacidade de sobrevivência excluem as com maior capacidade reprodutiva, e não o contrário. </w:t>
      </w:r>
      <w:r w:rsidRPr="007B1A80">
        <w:rPr>
          <w:rFonts w:asciiTheme="majorHAnsi" w:hAnsiTheme="majorHAnsi"/>
          <w:color w:val="000000" w:themeColor="text1"/>
          <w:sz w:val="22"/>
          <w:szCs w:val="22"/>
        </w:rPr>
        <w:t xml:space="preserve">Ainda que </w:t>
      </w:r>
      <w:r>
        <w:rPr>
          <w:rFonts w:asciiTheme="majorHAnsi" w:hAnsiTheme="majorHAnsi"/>
          <w:color w:val="000000" w:themeColor="text1"/>
          <w:sz w:val="22"/>
          <w:szCs w:val="22"/>
        </w:rPr>
        <w:t>o uso d</w:t>
      </w:r>
      <w:r w:rsidRPr="007B1A80">
        <w:rPr>
          <w:rFonts w:asciiTheme="majorHAnsi" w:hAnsiTheme="majorHAnsi"/>
          <w:color w:val="000000" w:themeColor="text1"/>
          <w:sz w:val="22"/>
          <w:szCs w:val="22"/>
        </w:rPr>
        <w:t>a denominação seja diferente</w:t>
      </w:r>
      <w:r>
        <w:rPr>
          <w:rFonts w:asciiTheme="majorHAnsi" w:hAnsiTheme="majorHAnsi"/>
          <w:color w:val="000000" w:themeColor="text1"/>
          <w:sz w:val="22"/>
          <w:szCs w:val="22"/>
        </w:rPr>
        <w:t>, a contraposição entre</w:t>
      </w:r>
      <w:r w:rsidRPr="007B1A80">
        <w:rPr>
          <w:rFonts w:asciiTheme="majorHAnsi" w:hAnsiTheme="majorHAnsi"/>
          <w:color w:val="000000" w:themeColor="text1"/>
          <w:sz w:val="22"/>
          <w:szCs w:val="22"/>
        </w:rPr>
        <w:t xml:space="preserve"> estratégias de vida com </w:t>
      </w:r>
      <w:r>
        <w:rPr>
          <w:rFonts w:asciiTheme="majorHAnsi" w:hAnsiTheme="majorHAnsi"/>
          <w:color w:val="000000" w:themeColor="text1"/>
          <w:sz w:val="22"/>
          <w:szCs w:val="22"/>
        </w:rPr>
        <w:t xml:space="preserve">maiores </w:t>
      </w:r>
      <w:r w:rsidRPr="007B1A80">
        <w:rPr>
          <w:rFonts w:asciiTheme="majorHAnsi" w:hAnsiTheme="majorHAnsi"/>
          <w:color w:val="000000" w:themeColor="text1"/>
          <w:sz w:val="22"/>
          <w:szCs w:val="22"/>
        </w:rPr>
        <w:t xml:space="preserve">capacidades de reprodução e </w:t>
      </w:r>
      <w:r>
        <w:rPr>
          <w:rFonts w:asciiTheme="majorHAnsi" w:hAnsiTheme="majorHAnsi"/>
          <w:color w:val="000000" w:themeColor="text1"/>
          <w:sz w:val="22"/>
          <w:szCs w:val="22"/>
        </w:rPr>
        <w:t xml:space="preserve">com maiores capacidades de </w:t>
      </w:r>
      <w:r w:rsidRPr="007B1A80">
        <w:rPr>
          <w:rFonts w:asciiTheme="majorHAnsi" w:hAnsiTheme="majorHAnsi"/>
          <w:color w:val="000000" w:themeColor="text1"/>
          <w:sz w:val="22"/>
          <w:szCs w:val="22"/>
        </w:rPr>
        <w:t>sobrevivência é a mesma nos dois casos.</w:t>
      </w:r>
    </w:p>
  </w:footnote>
  <w:footnote w:id="9">
    <w:p w14:paraId="77C29BAB" w14:textId="77777777" w:rsidR="001B315A" w:rsidRDefault="001B315A" w:rsidP="00085C73">
      <w:pPr>
        <w:pStyle w:val="FootnoteText"/>
        <w:spacing w:line="276" w:lineRule="auto"/>
        <w:jc w:val="both"/>
        <w:rPr>
          <w:rFonts w:asciiTheme="majorHAnsi" w:hAnsiTheme="majorHAnsi"/>
          <w:color w:val="000000" w:themeColor="text1"/>
          <w:sz w:val="22"/>
          <w:szCs w:val="22"/>
        </w:rPr>
      </w:pPr>
      <w:r w:rsidRPr="00F16F73">
        <w:rPr>
          <w:rStyle w:val="FootnoteReference"/>
        </w:rPr>
        <w:footnoteRef/>
      </w:r>
      <w:r>
        <w:t xml:space="preserve"> </w:t>
      </w:r>
      <w:r>
        <w:rPr>
          <w:rFonts w:asciiTheme="majorHAnsi" w:hAnsiTheme="majorHAnsi"/>
          <w:color w:val="000000" w:themeColor="text1"/>
          <w:sz w:val="22"/>
          <w:szCs w:val="22"/>
        </w:rPr>
        <w:t xml:space="preserve">Para ilustrar a atuação da taxa de mutação, é possível compararmos a mudança temporal na estratégia de vida média das comunidades entre os cenários sem e com mutação (Figuras A1 e A3). Em ambos os cenários, observamos que a estratégia de vida média das comunidades parte da estratégia mediana para o extremo de alto investimento em fecundidade após poucas gerações. As comunidades submetidas a distúrbio mais forte chegaram mais rapidamente às </w:t>
      </w:r>
      <w:r w:rsidRPr="0001538C">
        <w:rPr>
          <w:rFonts w:asciiTheme="majorHAnsi" w:hAnsiTheme="majorHAnsi"/>
          <w:color w:val="000000" w:themeColor="text1"/>
          <w:sz w:val="22"/>
          <w:szCs w:val="22"/>
        </w:rPr>
        <w:t>estratégia</w:t>
      </w:r>
      <w:r>
        <w:rPr>
          <w:rFonts w:asciiTheme="majorHAnsi" w:hAnsiTheme="majorHAnsi"/>
          <w:color w:val="000000" w:themeColor="text1"/>
          <w:sz w:val="22"/>
          <w:szCs w:val="22"/>
        </w:rPr>
        <w:t>s</w:t>
      </w:r>
      <w:r w:rsidRPr="0001538C">
        <w:rPr>
          <w:rFonts w:asciiTheme="majorHAnsi" w:hAnsiTheme="majorHAnsi"/>
          <w:color w:val="000000" w:themeColor="text1"/>
          <w:sz w:val="22"/>
          <w:szCs w:val="22"/>
        </w:rPr>
        <w:t xml:space="preserve"> mais extremas, enquanto as comunidades submetidas a distúrbio mais fraco chegaram a valores menos extremos e demoraram</w:t>
      </w:r>
      <w:r>
        <w:rPr>
          <w:rFonts w:asciiTheme="majorHAnsi" w:hAnsiTheme="majorHAnsi"/>
          <w:color w:val="000000" w:themeColor="text1"/>
          <w:sz w:val="22"/>
          <w:szCs w:val="22"/>
        </w:rPr>
        <w:t xml:space="preserve"> mais para apresentar a mudança. Entretanto, é importante salientar que a estratégia de vida predominante na grande maioria das comunidades, mesmo aquelas submetidas a distúrbio raro e pouco intenso, tornou-se mais fecunda e menos longeva após as primeiras gerações.</w:t>
      </w:r>
    </w:p>
    <w:p w14:paraId="7FDAD5C5" w14:textId="77777777" w:rsidR="001B315A" w:rsidRPr="00A16239" w:rsidRDefault="001B315A" w:rsidP="00085C73">
      <w:pPr>
        <w:pStyle w:val="FootnoteText"/>
        <w:spacing w:line="276" w:lineRule="auto"/>
        <w:ind w:firstLine="720"/>
        <w:jc w:val="both"/>
        <w:rPr>
          <w:rFonts w:asciiTheme="majorHAnsi" w:hAnsiTheme="majorHAnsi"/>
          <w:color w:val="000000" w:themeColor="text1"/>
          <w:sz w:val="22"/>
          <w:szCs w:val="22"/>
        </w:rPr>
      </w:pPr>
      <w:r>
        <w:rPr>
          <w:rFonts w:asciiTheme="majorHAnsi" w:hAnsiTheme="majorHAnsi"/>
          <w:color w:val="000000" w:themeColor="text1"/>
          <w:sz w:val="22"/>
          <w:szCs w:val="22"/>
        </w:rPr>
        <w:t>No cenário sem mutação, as estratégias de vida estabilizaram, com flutuações em torno da média, nos valores alcançados na fase inicial (Figura A1). Já no cenário com mutação, em que há entrada de novas variantes de estratégia nas populações, as estratégias de vida predominantes mudam novamente após a guinada inicial em direção a estratégias de maior fecundidade e se estratificam de acordo com o regime de distúrbio a que foram submetidas as comunidades: comunidades submetidas a distúrbio forte permaneceram com predominância de estratégias mais fecundas, enquanto nas comunidades submetidas a distúrbio fraco passaram a predominar as estratégias de vida mais longevas (Figura A3)</w:t>
      </w:r>
      <w:r w:rsidRPr="00F528BF">
        <w:rPr>
          <w:rFonts w:asciiTheme="majorHAnsi" w:hAnsiTheme="majorHAnsi"/>
          <w:color w:val="000000" w:themeColor="text1"/>
          <w:sz w:val="22"/>
          <w:szCs w:val="22"/>
        </w:rPr>
        <w:t xml:space="preserve">. O direcionamento inicial para estratégias mais fecundas ocorreu porque nos primeiros ciclos ainda não havia variação intraespecífica o suficiente que possibilitasse a adaptação das populações como resultado da pressão </w:t>
      </w:r>
      <w:r>
        <w:rPr>
          <w:rFonts w:asciiTheme="majorHAnsi" w:hAnsiTheme="majorHAnsi"/>
          <w:color w:val="000000" w:themeColor="text1"/>
          <w:sz w:val="22"/>
          <w:szCs w:val="22"/>
        </w:rPr>
        <w:t>do distúrbio (</w:t>
      </w:r>
      <w:r w:rsidRPr="00F528BF">
        <w:rPr>
          <w:rFonts w:asciiTheme="majorHAnsi" w:hAnsiTheme="majorHAnsi"/>
          <w:color w:val="000000" w:themeColor="text1"/>
          <w:sz w:val="22"/>
          <w:szCs w:val="22"/>
        </w:rPr>
        <w:t>ainda que a taxa de mutação fosse positiva</w:t>
      </w:r>
      <w:r>
        <w:rPr>
          <w:rFonts w:asciiTheme="majorHAnsi" w:hAnsiTheme="majorHAnsi"/>
          <w:color w:val="000000" w:themeColor="text1"/>
          <w:sz w:val="22"/>
          <w:szCs w:val="22"/>
        </w:rPr>
        <w:t>)</w:t>
      </w:r>
      <w:r w:rsidRPr="00F528BF">
        <w:rPr>
          <w:rFonts w:asciiTheme="majorHAnsi" w:hAnsiTheme="majorHAnsi"/>
          <w:color w:val="000000" w:themeColor="text1"/>
          <w:sz w:val="22"/>
          <w:szCs w:val="22"/>
        </w:rPr>
        <w:t xml:space="preserve">, acarretando a extinção de populações de maior longevidade inteiras. O aumento da diversidade de estratégias resultante da entrada de novas variantes é cumulativo, fazendo com que a reposta adaptativa das populações restantes à pressão exercida pelo distúrbio seja expressiva somente </w:t>
      </w:r>
      <w:r>
        <w:rPr>
          <w:rFonts w:asciiTheme="majorHAnsi" w:hAnsiTheme="majorHAnsi"/>
          <w:color w:val="000000" w:themeColor="text1"/>
          <w:sz w:val="22"/>
          <w:szCs w:val="22"/>
        </w:rPr>
        <w:t xml:space="preserve">após </w:t>
      </w:r>
      <w:r w:rsidRPr="00F528BF">
        <w:rPr>
          <w:rFonts w:asciiTheme="majorHAnsi" w:hAnsiTheme="majorHAnsi"/>
          <w:color w:val="000000" w:themeColor="text1"/>
          <w:sz w:val="22"/>
          <w:szCs w:val="22"/>
        </w:rPr>
        <w:t>decorridas diversas gerações.</w:t>
      </w:r>
    </w:p>
  </w:footnote>
  <w:footnote w:id="10">
    <w:p w14:paraId="25C922D9" w14:textId="3D27C658" w:rsidR="005F7453" w:rsidRPr="005F7453" w:rsidRDefault="005F7453" w:rsidP="00B42EA2">
      <w:pPr>
        <w:pStyle w:val="FootnoteText"/>
        <w:jc w:val="both"/>
        <w:rPr>
          <w:lang w:val="en-US"/>
          <w:rPrChange w:id="41" w:author="LUISA NOVARA MONCLAR GONÇALVES" w:date="2017-07-15T17:46:00Z">
            <w:rPr/>
          </w:rPrChange>
        </w:rPr>
      </w:pPr>
      <w:ins w:id="42" w:author="LUISA NOVARA MONCLAR GONÇALVES" w:date="2017-07-15T17:46:00Z">
        <w:r>
          <w:rPr>
            <w:rStyle w:val="FootnoteReference"/>
          </w:rPr>
          <w:footnoteRef/>
        </w:r>
      </w:ins>
      <w:ins w:id="43" w:author="LUISA NOVARA MONCLAR GONÇALVES" w:date="2017-07-15T18:03:00Z">
        <w:r w:rsidR="00B765B5">
          <w:t xml:space="preserve"> FALAR QUE, AL</w:t>
        </w:r>
      </w:ins>
      <w:ins w:id="44" w:author="LUISA NOVARA MONCLAR GONÇALVES" w:date="2017-07-15T18:05:00Z">
        <w:r w:rsidR="00B765B5">
          <w:t xml:space="preserve">ÉM DISSO, A INTERAÇÃO </w:t>
        </w:r>
      </w:ins>
      <w:ins w:id="45" w:author="LUISA NOVARA MONCLAR GONÇALVES" w:date="2017-07-15T18:06:00Z">
        <w:r w:rsidR="00B765B5">
          <w:t>ENTRE DISTÚRBIO E</w:t>
        </w:r>
      </w:ins>
      <w:ins w:id="46" w:author="LUISA NOVARA MONCLAR GONÇALVES" w:date="2017-07-15T18:05:00Z">
        <w:r w:rsidR="00B765B5">
          <w:t xml:space="preserve"> ESTRATÉGIA FAZ COM QUE INDIVÍDUOS LONGEVOS TENHAM MAIOR PROBABILIDADE DE SER ELIMINADOS NUMA CONDIÇÃO COM DISTÚRBIO MÁXIMO DO QUE </w:t>
        </w:r>
      </w:ins>
      <w:ins w:id="47" w:author="LUISA NOVARA MONCLAR GONÇALVES" w:date="2017-07-15T18:06:00Z">
        <w:r w:rsidR="00B765B5">
          <w:t>INDIVÍDUOS FECUNDOS NA AUSÊNCIA DE DISTÚRBIO?</w:t>
        </w:r>
      </w:ins>
      <w:ins w:id="48" w:author="LUISA NOVARA MONCLAR GONÇALVES" w:date="2017-07-15T17:46:00Z">
        <w:r>
          <w:t xml:space="preserve"> </w:t>
        </w:r>
      </w:ins>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3D23329"/>
    <w:multiLevelType w:val="hybridMultilevel"/>
    <w:tmpl w:val="E806C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1E3E1D"/>
    <w:multiLevelType w:val="hybridMultilevel"/>
    <w:tmpl w:val="3476F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CC01D76"/>
    <w:multiLevelType w:val="hybridMultilevel"/>
    <w:tmpl w:val="9AA8B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4637A4"/>
    <w:multiLevelType w:val="hybridMultilevel"/>
    <w:tmpl w:val="117E6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ISA NOVARA MONCLAR GONÇALVES">
    <w15:presenceInfo w15:providerId="None" w15:userId="LUISA NOVARA MONCLAR GONÇAL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AC9"/>
    <w:rsid w:val="00001F28"/>
    <w:rsid w:val="0000393E"/>
    <w:rsid w:val="000055E8"/>
    <w:rsid w:val="000066A8"/>
    <w:rsid w:val="00006F2B"/>
    <w:rsid w:val="0000770A"/>
    <w:rsid w:val="000078A2"/>
    <w:rsid w:val="000079DE"/>
    <w:rsid w:val="000101BB"/>
    <w:rsid w:val="000101ED"/>
    <w:rsid w:val="000164FE"/>
    <w:rsid w:val="000167AB"/>
    <w:rsid w:val="000178D8"/>
    <w:rsid w:val="0002060B"/>
    <w:rsid w:val="00021776"/>
    <w:rsid w:val="000240A7"/>
    <w:rsid w:val="00024CF9"/>
    <w:rsid w:val="00024D30"/>
    <w:rsid w:val="00027189"/>
    <w:rsid w:val="00033943"/>
    <w:rsid w:val="000403A7"/>
    <w:rsid w:val="00042344"/>
    <w:rsid w:val="00043B37"/>
    <w:rsid w:val="0004440B"/>
    <w:rsid w:val="00044F06"/>
    <w:rsid w:val="00050D46"/>
    <w:rsid w:val="000511F0"/>
    <w:rsid w:val="000515B8"/>
    <w:rsid w:val="00054221"/>
    <w:rsid w:val="00054D1B"/>
    <w:rsid w:val="0005556C"/>
    <w:rsid w:val="00056502"/>
    <w:rsid w:val="00060C6B"/>
    <w:rsid w:val="00062250"/>
    <w:rsid w:val="0006269D"/>
    <w:rsid w:val="00064D7F"/>
    <w:rsid w:val="000657CD"/>
    <w:rsid w:val="00072C56"/>
    <w:rsid w:val="000731B2"/>
    <w:rsid w:val="00073281"/>
    <w:rsid w:val="000739E8"/>
    <w:rsid w:val="0007543D"/>
    <w:rsid w:val="00077AB1"/>
    <w:rsid w:val="00082F16"/>
    <w:rsid w:val="00084A4C"/>
    <w:rsid w:val="000855B5"/>
    <w:rsid w:val="00085C73"/>
    <w:rsid w:val="00086AFC"/>
    <w:rsid w:val="00086CEC"/>
    <w:rsid w:val="0008729A"/>
    <w:rsid w:val="00091706"/>
    <w:rsid w:val="00091D0B"/>
    <w:rsid w:val="00091F47"/>
    <w:rsid w:val="000921E3"/>
    <w:rsid w:val="00092AC3"/>
    <w:rsid w:val="00094AE9"/>
    <w:rsid w:val="0009503A"/>
    <w:rsid w:val="00097117"/>
    <w:rsid w:val="00097D44"/>
    <w:rsid w:val="000A37A5"/>
    <w:rsid w:val="000A3C4C"/>
    <w:rsid w:val="000A42FE"/>
    <w:rsid w:val="000A4B93"/>
    <w:rsid w:val="000A50C3"/>
    <w:rsid w:val="000A62F2"/>
    <w:rsid w:val="000A7854"/>
    <w:rsid w:val="000A7B9A"/>
    <w:rsid w:val="000B0C99"/>
    <w:rsid w:val="000B0D6C"/>
    <w:rsid w:val="000B0FFF"/>
    <w:rsid w:val="000B219F"/>
    <w:rsid w:val="000B2F75"/>
    <w:rsid w:val="000B34C7"/>
    <w:rsid w:val="000B4189"/>
    <w:rsid w:val="000B67B6"/>
    <w:rsid w:val="000C00DB"/>
    <w:rsid w:val="000C04BF"/>
    <w:rsid w:val="000C2B71"/>
    <w:rsid w:val="000C2C3C"/>
    <w:rsid w:val="000C4F45"/>
    <w:rsid w:val="000C5276"/>
    <w:rsid w:val="000D0901"/>
    <w:rsid w:val="000D0E89"/>
    <w:rsid w:val="000D2177"/>
    <w:rsid w:val="000D2C82"/>
    <w:rsid w:val="000D3571"/>
    <w:rsid w:val="000D3D48"/>
    <w:rsid w:val="000E34DD"/>
    <w:rsid w:val="000E3DF4"/>
    <w:rsid w:val="000E459A"/>
    <w:rsid w:val="000E6484"/>
    <w:rsid w:val="000E64C4"/>
    <w:rsid w:val="000E64EF"/>
    <w:rsid w:val="000F5FAA"/>
    <w:rsid w:val="000F63F9"/>
    <w:rsid w:val="000F69F9"/>
    <w:rsid w:val="000F7AE0"/>
    <w:rsid w:val="001019DE"/>
    <w:rsid w:val="00101FD3"/>
    <w:rsid w:val="00102275"/>
    <w:rsid w:val="00104769"/>
    <w:rsid w:val="001049EB"/>
    <w:rsid w:val="001050D7"/>
    <w:rsid w:val="001054C0"/>
    <w:rsid w:val="00105D4B"/>
    <w:rsid w:val="001074F6"/>
    <w:rsid w:val="0011031C"/>
    <w:rsid w:val="0011052E"/>
    <w:rsid w:val="001110A8"/>
    <w:rsid w:val="00114C74"/>
    <w:rsid w:val="00116350"/>
    <w:rsid w:val="00117284"/>
    <w:rsid w:val="001203B2"/>
    <w:rsid w:val="00122583"/>
    <w:rsid w:val="00125981"/>
    <w:rsid w:val="001259FA"/>
    <w:rsid w:val="00127E0F"/>
    <w:rsid w:val="001310AB"/>
    <w:rsid w:val="00131447"/>
    <w:rsid w:val="00131495"/>
    <w:rsid w:val="00131534"/>
    <w:rsid w:val="00131D0E"/>
    <w:rsid w:val="0013246F"/>
    <w:rsid w:val="00132C18"/>
    <w:rsid w:val="00136972"/>
    <w:rsid w:val="00140EFD"/>
    <w:rsid w:val="00142D77"/>
    <w:rsid w:val="001448E2"/>
    <w:rsid w:val="00150098"/>
    <w:rsid w:val="00150D01"/>
    <w:rsid w:val="0015147C"/>
    <w:rsid w:val="00151FCC"/>
    <w:rsid w:val="0015276C"/>
    <w:rsid w:val="0015745B"/>
    <w:rsid w:val="001602FB"/>
    <w:rsid w:val="00161E9F"/>
    <w:rsid w:val="001668A6"/>
    <w:rsid w:val="001710D2"/>
    <w:rsid w:val="00173A56"/>
    <w:rsid w:val="00173D93"/>
    <w:rsid w:val="00174577"/>
    <w:rsid w:val="00174D1E"/>
    <w:rsid w:val="001758F8"/>
    <w:rsid w:val="0017607A"/>
    <w:rsid w:val="00177C1F"/>
    <w:rsid w:val="00181137"/>
    <w:rsid w:val="00181B57"/>
    <w:rsid w:val="00183018"/>
    <w:rsid w:val="00185ACD"/>
    <w:rsid w:val="00186FD5"/>
    <w:rsid w:val="00187FF0"/>
    <w:rsid w:val="0019000A"/>
    <w:rsid w:val="00190794"/>
    <w:rsid w:val="00190D15"/>
    <w:rsid w:val="001914D5"/>
    <w:rsid w:val="0019438B"/>
    <w:rsid w:val="00194690"/>
    <w:rsid w:val="001970F7"/>
    <w:rsid w:val="001975ED"/>
    <w:rsid w:val="00197A11"/>
    <w:rsid w:val="001A16E0"/>
    <w:rsid w:val="001A3338"/>
    <w:rsid w:val="001A5454"/>
    <w:rsid w:val="001B121B"/>
    <w:rsid w:val="001B148B"/>
    <w:rsid w:val="001B1DBB"/>
    <w:rsid w:val="001B315A"/>
    <w:rsid w:val="001B3D57"/>
    <w:rsid w:val="001B4A89"/>
    <w:rsid w:val="001B65DB"/>
    <w:rsid w:val="001B7BC7"/>
    <w:rsid w:val="001C15D8"/>
    <w:rsid w:val="001C24C4"/>
    <w:rsid w:val="001C5F4F"/>
    <w:rsid w:val="001C6EB8"/>
    <w:rsid w:val="001D0869"/>
    <w:rsid w:val="001D48F6"/>
    <w:rsid w:val="001D5D1F"/>
    <w:rsid w:val="001D6F65"/>
    <w:rsid w:val="001E0170"/>
    <w:rsid w:val="001E3877"/>
    <w:rsid w:val="001E4399"/>
    <w:rsid w:val="001E5912"/>
    <w:rsid w:val="001E6A72"/>
    <w:rsid w:val="001E7161"/>
    <w:rsid w:val="001F3950"/>
    <w:rsid w:val="001F3C8B"/>
    <w:rsid w:val="001F4239"/>
    <w:rsid w:val="001F72C6"/>
    <w:rsid w:val="002031CC"/>
    <w:rsid w:val="00204ADA"/>
    <w:rsid w:val="00205EF8"/>
    <w:rsid w:val="0021257E"/>
    <w:rsid w:val="00214C88"/>
    <w:rsid w:val="00214EE3"/>
    <w:rsid w:val="00215110"/>
    <w:rsid w:val="00215838"/>
    <w:rsid w:val="00217170"/>
    <w:rsid w:val="002175DA"/>
    <w:rsid w:val="00217E34"/>
    <w:rsid w:val="00217F3C"/>
    <w:rsid w:val="00221C38"/>
    <w:rsid w:val="00221FC9"/>
    <w:rsid w:val="0022321F"/>
    <w:rsid w:val="00224795"/>
    <w:rsid w:val="00227A62"/>
    <w:rsid w:val="0023171B"/>
    <w:rsid w:val="002329F6"/>
    <w:rsid w:val="00233AB2"/>
    <w:rsid w:val="00237883"/>
    <w:rsid w:val="00237E00"/>
    <w:rsid w:val="00241AC3"/>
    <w:rsid w:val="00242A17"/>
    <w:rsid w:val="00244122"/>
    <w:rsid w:val="0024443A"/>
    <w:rsid w:val="00245514"/>
    <w:rsid w:val="00246865"/>
    <w:rsid w:val="00251327"/>
    <w:rsid w:val="00253596"/>
    <w:rsid w:val="00255AC9"/>
    <w:rsid w:val="00255E8D"/>
    <w:rsid w:val="0025667A"/>
    <w:rsid w:val="002617CF"/>
    <w:rsid w:val="00262BC6"/>
    <w:rsid w:val="00272690"/>
    <w:rsid w:val="00273BD8"/>
    <w:rsid w:val="002746AC"/>
    <w:rsid w:val="00276B18"/>
    <w:rsid w:val="00277208"/>
    <w:rsid w:val="002812D5"/>
    <w:rsid w:val="00282D2A"/>
    <w:rsid w:val="002840DD"/>
    <w:rsid w:val="00284545"/>
    <w:rsid w:val="0028471C"/>
    <w:rsid w:val="00293468"/>
    <w:rsid w:val="002934A1"/>
    <w:rsid w:val="00295F4C"/>
    <w:rsid w:val="00296FB3"/>
    <w:rsid w:val="002A0016"/>
    <w:rsid w:val="002A3C3D"/>
    <w:rsid w:val="002A532B"/>
    <w:rsid w:val="002A5BC2"/>
    <w:rsid w:val="002A791F"/>
    <w:rsid w:val="002B0C4B"/>
    <w:rsid w:val="002B11B9"/>
    <w:rsid w:val="002B2033"/>
    <w:rsid w:val="002B3497"/>
    <w:rsid w:val="002B3CB1"/>
    <w:rsid w:val="002B5FAA"/>
    <w:rsid w:val="002C00BA"/>
    <w:rsid w:val="002C078F"/>
    <w:rsid w:val="002C2CEB"/>
    <w:rsid w:val="002C3EA2"/>
    <w:rsid w:val="002C5199"/>
    <w:rsid w:val="002C79A5"/>
    <w:rsid w:val="002D0946"/>
    <w:rsid w:val="002D1523"/>
    <w:rsid w:val="002D1FC1"/>
    <w:rsid w:val="002D2621"/>
    <w:rsid w:val="002D26C6"/>
    <w:rsid w:val="002D2BAC"/>
    <w:rsid w:val="002D4335"/>
    <w:rsid w:val="002D4F83"/>
    <w:rsid w:val="002D554C"/>
    <w:rsid w:val="002D7549"/>
    <w:rsid w:val="002E150D"/>
    <w:rsid w:val="002E4585"/>
    <w:rsid w:val="002E6E76"/>
    <w:rsid w:val="002F092B"/>
    <w:rsid w:val="002F1CB0"/>
    <w:rsid w:val="002F2CFA"/>
    <w:rsid w:val="002F34A1"/>
    <w:rsid w:val="002F3E0D"/>
    <w:rsid w:val="002F6813"/>
    <w:rsid w:val="002F6BF2"/>
    <w:rsid w:val="00300B04"/>
    <w:rsid w:val="003032B9"/>
    <w:rsid w:val="00303442"/>
    <w:rsid w:val="003047E3"/>
    <w:rsid w:val="0030553E"/>
    <w:rsid w:val="003063BD"/>
    <w:rsid w:val="003064FE"/>
    <w:rsid w:val="003075DA"/>
    <w:rsid w:val="00316175"/>
    <w:rsid w:val="003202C2"/>
    <w:rsid w:val="003208CC"/>
    <w:rsid w:val="00321AC2"/>
    <w:rsid w:val="00323CB7"/>
    <w:rsid w:val="003253AA"/>
    <w:rsid w:val="00327EBA"/>
    <w:rsid w:val="003316DB"/>
    <w:rsid w:val="00331D64"/>
    <w:rsid w:val="00332288"/>
    <w:rsid w:val="003329D8"/>
    <w:rsid w:val="0033356D"/>
    <w:rsid w:val="00334A65"/>
    <w:rsid w:val="00335AAB"/>
    <w:rsid w:val="0033675E"/>
    <w:rsid w:val="0033725F"/>
    <w:rsid w:val="003400A7"/>
    <w:rsid w:val="00340C9B"/>
    <w:rsid w:val="00341EAA"/>
    <w:rsid w:val="00342758"/>
    <w:rsid w:val="0034277C"/>
    <w:rsid w:val="00342D11"/>
    <w:rsid w:val="00343A66"/>
    <w:rsid w:val="003444BE"/>
    <w:rsid w:val="00345619"/>
    <w:rsid w:val="00345E54"/>
    <w:rsid w:val="003463E3"/>
    <w:rsid w:val="00353244"/>
    <w:rsid w:val="00354016"/>
    <w:rsid w:val="00355D8C"/>
    <w:rsid w:val="00356D58"/>
    <w:rsid w:val="00360DBD"/>
    <w:rsid w:val="00360ED4"/>
    <w:rsid w:val="003614B3"/>
    <w:rsid w:val="003675D3"/>
    <w:rsid w:val="00367B88"/>
    <w:rsid w:val="00370695"/>
    <w:rsid w:val="00376298"/>
    <w:rsid w:val="0037683A"/>
    <w:rsid w:val="00381054"/>
    <w:rsid w:val="003845F8"/>
    <w:rsid w:val="00385C0F"/>
    <w:rsid w:val="00386730"/>
    <w:rsid w:val="0038780A"/>
    <w:rsid w:val="00387CE3"/>
    <w:rsid w:val="00391C15"/>
    <w:rsid w:val="00391C50"/>
    <w:rsid w:val="00392C6A"/>
    <w:rsid w:val="0039431A"/>
    <w:rsid w:val="00394C27"/>
    <w:rsid w:val="00395D24"/>
    <w:rsid w:val="00395DEF"/>
    <w:rsid w:val="003A12EB"/>
    <w:rsid w:val="003A15BA"/>
    <w:rsid w:val="003A1F1F"/>
    <w:rsid w:val="003A36C1"/>
    <w:rsid w:val="003A4F89"/>
    <w:rsid w:val="003B2211"/>
    <w:rsid w:val="003B4C83"/>
    <w:rsid w:val="003B5F06"/>
    <w:rsid w:val="003B63F0"/>
    <w:rsid w:val="003B6C40"/>
    <w:rsid w:val="003C1497"/>
    <w:rsid w:val="003C2250"/>
    <w:rsid w:val="003C258D"/>
    <w:rsid w:val="003C2771"/>
    <w:rsid w:val="003C4B41"/>
    <w:rsid w:val="003C5A83"/>
    <w:rsid w:val="003C78DE"/>
    <w:rsid w:val="003D26D5"/>
    <w:rsid w:val="003D3ACB"/>
    <w:rsid w:val="003D41FB"/>
    <w:rsid w:val="003D4D87"/>
    <w:rsid w:val="003D69C5"/>
    <w:rsid w:val="003D7A5E"/>
    <w:rsid w:val="003E2916"/>
    <w:rsid w:val="003E5F64"/>
    <w:rsid w:val="003E64F1"/>
    <w:rsid w:val="003E67D4"/>
    <w:rsid w:val="003E67EB"/>
    <w:rsid w:val="003F3859"/>
    <w:rsid w:val="003F616B"/>
    <w:rsid w:val="004004AD"/>
    <w:rsid w:val="004008A8"/>
    <w:rsid w:val="004011E7"/>
    <w:rsid w:val="004043CE"/>
    <w:rsid w:val="00404C04"/>
    <w:rsid w:val="004061DE"/>
    <w:rsid w:val="00407EB7"/>
    <w:rsid w:val="004101F3"/>
    <w:rsid w:val="00410513"/>
    <w:rsid w:val="0041075A"/>
    <w:rsid w:val="004113D7"/>
    <w:rsid w:val="00411550"/>
    <w:rsid w:val="00411E24"/>
    <w:rsid w:val="004152A7"/>
    <w:rsid w:val="004155A9"/>
    <w:rsid w:val="0041631C"/>
    <w:rsid w:val="00417272"/>
    <w:rsid w:val="00417FC3"/>
    <w:rsid w:val="004205BD"/>
    <w:rsid w:val="00420E3C"/>
    <w:rsid w:val="00427587"/>
    <w:rsid w:val="00433FAC"/>
    <w:rsid w:val="00435373"/>
    <w:rsid w:val="004373AB"/>
    <w:rsid w:val="004413EC"/>
    <w:rsid w:val="004425B8"/>
    <w:rsid w:val="00443509"/>
    <w:rsid w:val="00443C59"/>
    <w:rsid w:val="00443CCE"/>
    <w:rsid w:val="00443E55"/>
    <w:rsid w:val="00443FED"/>
    <w:rsid w:val="0044487D"/>
    <w:rsid w:val="004462D6"/>
    <w:rsid w:val="004467EB"/>
    <w:rsid w:val="00453360"/>
    <w:rsid w:val="004551AD"/>
    <w:rsid w:val="00457151"/>
    <w:rsid w:val="004577C1"/>
    <w:rsid w:val="0046376B"/>
    <w:rsid w:val="00463805"/>
    <w:rsid w:val="00463FA1"/>
    <w:rsid w:val="004644F2"/>
    <w:rsid w:val="004645E9"/>
    <w:rsid w:val="00464CD1"/>
    <w:rsid w:val="00466F73"/>
    <w:rsid w:val="00472107"/>
    <w:rsid w:val="004764A1"/>
    <w:rsid w:val="00482BE0"/>
    <w:rsid w:val="004831FA"/>
    <w:rsid w:val="0048332B"/>
    <w:rsid w:val="004863CE"/>
    <w:rsid w:val="00486721"/>
    <w:rsid w:val="00487307"/>
    <w:rsid w:val="00490367"/>
    <w:rsid w:val="00490755"/>
    <w:rsid w:val="0049133C"/>
    <w:rsid w:val="00491A07"/>
    <w:rsid w:val="00493403"/>
    <w:rsid w:val="00493ED3"/>
    <w:rsid w:val="004942BC"/>
    <w:rsid w:val="00494B2C"/>
    <w:rsid w:val="00495093"/>
    <w:rsid w:val="00497960"/>
    <w:rsid w:val="004A5900"/>
    <w:rsid w:val="004A729D"/>
    <w:rsid w:val="004B02FE"/>
    <w:rsid w:val="004B0F9B"/>
    <w:rsid w:val="004B3553"/>
    <w:rsid w:val="004B3696"/>
    <w:rsid w:val="004B3BD8"/>
    <w:rsid w:val="004B49C9"/>
    <w:rsid w:val="004B4DAF"/>
    <w:rsid w:val="004B6143"/>
    <w:rsid w:val="004C0AB9"/>
    <w:rsid w:val="004C16DC"/>
    <w:rsid w:val="004C1F56"/>
    <w:rsid w:val="004C300E"/>
    <w:rsid w:val="004C4344"/>
    <w:rsid w:val="004C6929"/>
    <w:rsid w:val="004D088B"/>
    <w:rsid w:val="004D10BF"/>
    <w:rsid w:val="004D2836"/>
    <w:rsid w:val="004D2E30"/>
    <w:rsid w:val="004D33FD"/>
    <w:rsid w:val="004D3CED"/>
    <w:rsid w:val="004D4A04"/>
    <w:rsid w:val="004D558C"/>
    <w:rsid w:val="004D5F0D"/>
    <w:rsid w:val="004D65CA"/>
    <w:rsid w:val="004E1F10"/>
    <w:rsid w:val="004E3314"/>
    <w:rsid w:val="004E6FA7"/>
    <w:rsid w:val="004E7C76"/>
    <w:rsid w:val="004F0A51"/>
    <w:rsid w:val="004F122A"/>
    <w:rsid w:val="004F31D8"/>
    <w:rsid w:val="004F77DA"/>
    <w:rsid w:val="005013AF"/>
    <w:rsid w:val="00501EAC"/>
    <w:rsid w:val="005103A1"/>
    <w:rsid w:val="00510B0E"/>
    <w:rsid w:val="005112CE"/>
    <w:rsid w:val="005117BD"/>
    <w:rsid w:val="005146FF"/>
    <w:rsid w:val="00515F5E"/>
    <w:rsid w:val="005162DF"/>
    <w:rsid w:val="005168C0"/>
    <w:rsid w:val="00516BA9"/>
    <w:rsid w:val="00516DFC"/>
    <w:rsid w:val="005215EE"/>
    <w:rsid w:val="005220C2"/>
    <w:rsid w:val="00522D29"/>
    <w:rsid w:val="00523437"/>
    <w:rsid w:val="0052391B"/>
    <w:rsid w:val="00524CC5"/>
    <w:rsid w:val="00530DAD"/>
    <w:rsid w:val="005326EF"/>
    <w:rsid w:val="00533CF8"/>
    <w:rsid w:val="0053638B"/>
    <w:rsid w:val="00536D26"/>
    <w:rsid w:val="00537668"/>
    <w:rsid w:val="00537CB4"/>
    <w:rsid w:val="00537D39"/>
    <w:rsid w:val="005401BD"/>
    <w:rsid w:val="00540AB2"/>
    <w:rsid w:val="00540B97"/>
    <w:rsid w:val="0054296D"/>
    <w:rsid w:val="005434A3"/>
    <w:rsid w:val="005436E6"/>
    <w:rsid w:val="005452D9"/>
    <w:rsid w:val="00546EEE"/>
    <w:rsid w:val="005529A0"/>
    <w:rsid w:val="00553740"/>
    <w:rsid w:val="0055671A"/>
    <w:rsid w:val="005569DA"/>
    <w:rsid w:val="005608D5"/>
    <w:rsid w:val="00562B94"/>
    <w:rsid w:val="0056445A"/>
    <w:rsid w:val="00571ED3"/>
    <w:rsid w:val="0057257D"/>
    <w:rsid w:val="00572F73"/>
    <w:rsid w:val="00574723"/>
    <w:rsid w:val="0057491B"/>
    <w:rsid w:val="00576013"/>
    <w:rsid w:val="0057687D"/>
    <w:rsid w:val="00577D79"/>
    <w:rsid w:val="0058073D"/>
    <w:rsid w:val="0058191D"/>
    <w:rsid w:val="00581ECC"/>
    <w:rsid w:val="00581FE2"/>
    <w:rsid w:val="00582A11"/>
    <w:rsid w:val="00582AAF"/>
    <w:rsid w:val="005833EA"/>
    <w:rsid w:val="00587C8B"/>
    <w:rsid w:val="0059038D"/>
    <w:rsid w:val="005910D4"/>
    <w:rsid w:val="0059123E"/>
    <w:rsid w:val="00591339"/>
    <w:rsid w:val="00593EFB"/>
    <w:rsid w:val="00594B32"/>
    <w:rsid w:val="005953F9"/>
    <w:rsid w:val="00595BC0"/>
    <w:rsid w:val="00595BD7"/>
    <w:rsid w:val="005A1B52"/>
    <w:rsid w:val="005A2447"/>
    <w:rsid w:val="005A35AE"/>
    <w:rsid w:val="005A45DD"/>
    <w:rsid w:val="005A535B"/>
    <w:rsid w:val="005A635F"/>
    <w:rsid w:val="005A6B07"/>
    <w:rsid w:val="005B14C0"/>
    <w:rsid w:val="005B2A8F"/>
    <w:rsid w:val="005B2ED1"/>
    <w:rsid w:val="005B4CD1"/>
    <w:rsid w:val="005B5FAA"/>
    <w:rsid w:val="005B68A5"/>
    <w:rsid w:val="005B72CC"/>
    <w:rsid w:val="005B79FD"/>
    <w:rsid w:val="005C03A8"/>
    <w:rsid w:val="005C2211"/>
    <w:rsid w:val="005C471B"/>
    <w:rsid w:val="005C4819"/>
    <w:rsid w:val="005C4FF0"/>
    <w:rsid w:val="005C5E85"/>
    <w:rsid w:val="005C77A5"/>
    <w:rsid w:val="005D2103"/>
    <w:rsid w:val="005D2276"/>
    <w:rsid w:val="005D497C"/>
    <w:rsid w:val="005D505A"/>
    <w:rsid w:val="005D6BA0"/>
    <w:rsid w:val="005D6CAF"/>
    <w:rsid w:val="005D6E96"/>
    <w:rsid w:val="005E213D"/>
    <w:rsid w:val="005E23A5"/>
    <w:rsid w:val="005E2BB8"/>
    <w:rsid w:val="005E39C6"/>
    <w:rsid w:val="005E6B94"/>
    <w:rsid w:val="005E7F2F"/>
    <w:rsid w:val="005F7453"/>
    <w:rsid w:val="00600D83"/>
    <w:rsid w:val="00601144"/>
    <w:rsid w:val="00607F89"/>
    <w:rsid w:val="0061053D"/>
    <w:rsid w:val="00611869"/>
    <w:rsid w:val="00612D86"/>
    <w:rsid w:val="006133E1"/>
    <w:rsid w:val="006179B0"/>
    <w:rsid w:val="00620136"/>
    <w:rsid w:val="0062298F"/>
    <w:rsid w:val="00623DD0"/>
    <w:rsid w:val="00624029"/>
    <w:rsid w:val="00624D09"/>
    <w:rsid w:val="00625652"/>
    <w:rsid w:val="00626B20"/>
    <w:rsid w:val="00626E3B"/>
    <w:rsid w:val="0063004E"/>
    <w:rsid w:val="00630AEF"/>
    <w:rsid w:val="00632DCF"/>
    <w:rsid w:val="00633CB3"/>
    <w:rsid w:val="00637662"/>
    <w:rsid w:val="0063797E"/>
    <w:rsid w:val="006423D3"/>
    <w:rsid w:val="006424E9"/>
    <w:rsid w:val="006426B2"/>
    <w:rsid w:val="00642C6C"/>
    <w:rsid w:val="00643413"/>
    <w:rsid w:val="006447F3"/>
    <w:rsid w:val="00645E09"/>
    <w:rsid w:val="00645EF6"/>
    <w:rsid w:val="006462DB"/>
    <w:rsid w:val="00646E3E"/>
    <w:rsid w:val="00647214"/>
    <w:rsid w:val="00647C9D"/>
    <w:rsid w:val="00650175"/>
    <w:rsid w:val="00652FDD"/>
    <w:rsid w:val="00654E37"/>
    <w:rsid w:val="00655FFE"/>
    <w:rsid w:val="006608D4"/>
    <w:rsid w:val="00661EB0"/>
    <w:rsid w:val="0066472B"/>
    <w:rsid w:val="00665372"/>
    <w:rsid w:val="00665A61"/>
    <w:rsid w:val="00666655"/>
    <w:rsid w:val="00666D26"/>
    <w:rsid w:val="00666FEF"/>
    <w:rsid w:val="00667268"/>
    <w:rsid w:val="00673AA7"/>
    <w:rsid w:val="00674395"/>
    <w:rsid w:val="00676FC0"/>
    <w:rsid w:val="006773B1"/>
    <w:rsid w:val="00677C77"/>
    <w:rsid w:val="00680527"/>
    <w:rsid w:val="00685B59"/>
    <w:rsid w:val="00687177"/>
    <w:rsid w:val="00690981"/>
    <w:rsid w:val="00692FA1"/>
    <w:rsid w:val="006957E6"/>
    <w:rsid w:val="006A072E"/>
    <w:rsid w:val="006A0F0C"/>
    <w:rsid w:val="006A1634"/>
    <w:rsid w:val="006A4B96"/>
    <w:rsid w:val="006A5877"/>
    <w:rsid w:val="006A69E2"/>
    <w:rsid w:val="006A78E6"/>
    <w:rsid w:val="006A7ABF"/>
    <w:rsid w:val="006B0197"/>
    <w:rsid w:val="006B0550"/>
    <w:rsid w:val="006B0E89"/>
    <w:rsid w:val="006B0FAE"/>
    <w:rsid w:val="006B14A8"/>
    <w:rsid w:val="006B2C9A"/>
    <w:rsid w:val="006B453C"/>
    <w:rsid w:val="006C273D"/>
    <w:rsid w:val="006C2A33"/>
    <w:rsid w:val="006C5922"/>
    <w:rsid w:val="006C6574"/>
    <w:rsid w:val="006C7C76"/>
    <w:rsid w:val="006D224F"/>
    <w:rsid w:val="006D244C"/>
    <w:rsid w:val="006D2756"/>
    <w:rsid w:val="006D2D02"/>
    <w:rsid w:val="006D39EA"/>
    <w:rsid w:val="006D5569"/>
    <w:rsid w:val="006D5BC4"/>
    <w:rsid w:val="006E06A3"/>
    <w:rsid w:val="006E517B"/>
    <w:rsid w:val="006E5D79"/>
    <w:rsid w:val="006E6EFD"/>
    <w:rsid w:val="006F1C2C"/>
    <w:rsid w:val="006F3195"/>
    <w:rsid w:val="006F4169"/>
    <w:rsid w:val="006F5866"/>
    <w:rsid w:val="006F64FE"/>
    <w:rsid w:val="007001F7"/>
    <w:rsid w:val="0070089E"/>
    <w:rsid w:val="00702A4A"/>
    <w:rsid w:val="0070363F"/>
    <w:rsid w:val="007039C5"/>
    <w:rsid w:val="00705F26"/>
    <w:rsid w:val="0070668D"/>
    <w:rsid w:val="00710C7C"/>
    <w:rsid w:val="00711B2B"/>
    <w:rsid w:val="00713750"/>
    <w:rsid w:val="00714D67"/>
    <w:rsid w:val="00715755"/>
    <w:rsid w:val="00715BD0"/>
    <w:rsid w:val="00720B49"/>
    <w:rsid w:val="0072283D"/>
    <w:rsid w:val="007239FF"/>
    <w:rsid w:val="007247A2"/>
    <w:rsid w:val="00724E53"/>
    <w:rsid w:val="007317EA"/>
    <w:rsid w:val="00731CD8"/>
    <w:rsid w:val="00731F1F"/>
    <w:rsid w:val="0073262E"/>
    <w:rsid w:val="007336CA"/>
    <w:rsid w:val="0073739E"/>
    <w:rsid w:val="00737A14"/>
    <w:rsid w:val="007406E8"/>
    <w:rsid w:val="00740751"/>
    <w:rsid w:val="0074201F"/>
    <w:rsid w:val="00743F8C"/>
    <w:rsid w:val="0075026E"/>
    <w:rsid w:val="00750E42"/>
    <w:rsid w:val="0075279E"/>
    <w:rsid w:val="00752B17"/>
    <w:rsid w:val="00752FFD"/>
    <w:rsid w:val="007531A2"/>
    <w:rsid w:val="007549FF"/>
    <w:rsid w:val="00756240"/>
    <w:rsid w:val="00757059"/>
    <w:rsid w:val="007577C2"/>
    <w:rsid w:val="0076102D"/>
    <w:rsid w:val="007626E3"/>
    <w:rsid w:val="007640FC"/>
    <w:rsid w:val="007645CF"/>
    <w:rsid w:val="0076482E"/>
    <w:rsid w:val="007662D4"/>
    <w:rsid w:val="007665E2"/>
    <w:rsid w:val="0076698F"/>
    <w:rsid w:val="00770230"/>
    <w:rsid w:val="0077211C"/>
    <w:rsid w:val="00772A4A"/>
    <w:rsid w:val="00772AD3"/>
    <w:rsid w:val="00774670"/>
    <w:rsid w:val="00775889"/>
    <w:rsid w:val="00776A86"/>
    <w:rsid w:val="00777718"/>
    <w:rsid w:val="0077771C"/>
    <w:rsid w:val="00786BED"/>
    <w:rsid w:val="007877E3"/>
    <w:rsid w:val="007925E4"/>
    <w:rsid w:val="0079313A"/>
    <w:rsid w:val="00793294"/>
    <w:rsid w:val="0079346A"/>
    <w:rsid w:val="00793E3E"/>
    <w:rsid w:val="007944A2"/>
    <w:rsid w:val="00794B08"/>
    <w:rsid w:val="00794BEA"/>
    <w:rsid w:val="0079663D"/>
    <w:rsid w:val="007A0A45"/>
    <w:rsid w:val="007A0BA1"/>
    <w:rsid w:val="007A15AD"/>
    <w:rsid w:val="007A1C2D"/>
    <w:rsid w:val="007A2B79"/>
    <w:rsid w:val="007A4CED"/>
    <w:rsid w:val="007A64A0"/>
    <w:rsid w:val="007B1E36"/>
    <w:rsid w:val="007B399F"/>
    <w:rsid w:val="007B5014"/>
    <w:rsid w:val="007B50FA"/>
    <w:rsid w:val="007B598D"/>
    <w:rsid w:val="007B5A76"/>
    <w:rsid w:val="007B6641"/>
    <w:rsid w:val="007C0020"/>
    <w:rsid w:val="007C0241"/>
    <w:rsid w:val="007C3090"/>
    <w:rsid w:val="007C4126"/>
    <w:rsid w:val="007C4554"/>
    <w:rsid w:val="007C629C"/>
    <w:rsid w:val="007D439E"/>
    <w:rsid w:val="007D60CC"/>
    <w:rsid w:val="007E0F00"/>
    <w:rsid w:val="007E40D7"/>
    <w:rsid w:val="007E5525"/>
    <w:rsid w:val="007E57E6"/>
    <w:rsid w:val="007E5C02"/>
    <w:rsid w:val="007F0433"/>
    <w:rsid w:val="007F226E"/>
    <w:rsid w:val="007F290B"/>
    <w:rsid w:val="007F2D6B"/>
    <w:rsid w:val="007F3404"/>
    <w:rsid w:val="007F5D0C"/>
    <w:rsid w:val="007F646D"/>
    <w:rsid w:val="007F6CE5"/>
    <w:rsid w:val="007F7CAE"/>
    <w:rsid w:val="00802139"/>
    <w:rsid w:val="00802727"/>
    <w:rsid w:val="00802950"/>
    <w:rsid w:val="00803117"/>
    <w:rsid w:val="00804DA3"/>
    <w:rsid w:val="00804F81"/>
    <w:rsid w:val="00806F59"/>
    <w:rsid w:val="00811FA9"/>
    <w:rsid w:val="00814374"/>
    <w:rsid w:val="0081692B"/>
    <w:rsid w:val="00817F50"/>
    <w:rsid w:val="008200EA"/>
    <w:rsid w:val="008249C1"/>
    <w:rsid w:val="00826214"/>
    <w:rsid w:val="00826AF4"/>
    <w:rsid w:val="00827183"/>
    <w:rsid w:val="00830E2A"/>
    <w:rsid w:val="00832D93"/>
    <w:rsid w:val="00833E0F"/>
    <w:rsid w:val="00837825"/>
    <w:rsid w:val="00846EA4"/>
    <w:rsid w:val="00847014"/>
    <w:rsid w:val="00847BD0"/>
    <w:rsid w:val="00851806"/>
    <w:rsid w:val="00854C0B"/>
    <w:rsid w:val="00854D87"/>
    <w:rsid w:val="00856664"/>
    <w:rsid w:val="00857AA0"/>
    <w:rsid w:val="00857D3C"/>
    <w:rsid w:val="0086067D"/>
    <w:rsid w:val="00862D59"/>
    <w:rsid w:val="008643E0"/>
    <w:rsid w:val="0086717B"/>
    <w:rsid w:val="008702FC"/>
    <w:rsid w:val="00870C7A"/>
    <w:rsid w:val="008712EF"/>
    <w:rsid w:val="008718DD"/>
    <w:rsid w:val="00871BD8"/>
    <w:rsid w:val="00873E7E"/>
    <w:rsid w:val="00873F3C"/>
    <w:rsid w:val="0087410C"/>
    <w:rsid w:val="008746FD"/>
    <w:rsid w:val="00874877"/>
    <w:rsid w:val="008754B4"/>
    <w:rsid w:val="00880158"/>
    <w:rsid w:val="008809E4"/>
    <w:rsid w:val="008828E8"/>
    <w:rsid w:val="00884657"/>
    <w:rsid w:val="00884EDC"/>
    <w:rsid w:val="00885646"/>
    <w:rsid w:val="008856EC"/>
    <w:rsid w:val="008920BC"/>
    <w:rsid w:val="0089217E"/>
    <w:rsid w:val="008923BF"/>
    <w:rsid w:val="00894FBF"/>
    <w:rsid w:val="00895600"/>
    <w:rsid w:val="00897038"/>
    <w:rsid w:val="008A425C"/>
    <w:rsid w:val="008A487A"/>
    <w:rsid w:val="008B1915"/>
    <w:rsid w:val="008B215C"/>
    <w:rsid w:val="008B28C7"/>
    <w:rsid w:val="008B2D5E"/>
    <w:rsid w:val="008B4504"/>
    <w:rsid w:val="008B6813"/>
    <w:rsid w:val="008B7639"/>
    <w:rsid w:val="008B7F8A"/>
    <w:rsid w:val="008C02FC"/>
    <w:rsid w:val="008C1219"/>
    <w:rsid w:val="008C2712"/>
    <w:rsid w:val="008C782C"/>
    <w:rsid w:val="008C79FE"/>
    <w:rsid w:val="008D1275"/>
    <w:rsid w:val="008D2F8E"/>
    <w:rsid w:val="008D3B73"/>
    <w:rsid w:val="008D453A"/>
    <w:rsid w:val="008D5A57"/>
    <w:rsid w:val="008D788D"/>
    <w:rsid w:val="008E033A"/>
    <w:rsid w:val="008E05C9"/>
    <w:rsid w:val="008E1E7F"/>
    <w:rsid w:val="008E20E9"/>
    <w:rsid w:val="008E2461"/>
    <w:rsid w:val="008E4A5D"/>
    <w:rsid w:val="008E5081"/>
    <w:rsid w:val="008E5475"/>
    <w:rsid w:val="008E63BB"/>
    <w:rsid w:val="008E7619"/>
    <w:rsid w:val="008F061A"/>
    <w:rsid w:val="008F32C3"/>
    <w:rsid w:val="008F584B"/>
    <w:rsid w:val="008F5CC9"/>
    <w:rsid w:val="008F6C49"/>
    <w:rsid w:val="008F719D"/>
    <w:rsid w:val="008F7530"/>
    <w:rsid w:val="008F7A36"/>
    <w:rsid w:val="008F7C63"/>
    <w:rsid w:val="009005E7"/>
    <w:rsid w:val="009036ED"/>
    <w:rsid w:val="00904100"/>
    <w:rsid w:val="00904B9E"/>
    <w:rsid w:val="00905251"/>
    <w:rsid w:val="00907D11"/>
    <w:rsid w:val="009111F2"/>
    <w:rsid w:val="009120DA"/>
    <w:rsid w:val="00912D09"/>
    <w:rsid w:val="00913201"/>
    <w:rsid w:val="00913838"/>
    <w:rsid w:val="00914B8A"/>
    <w:rsid w:val="00915892"/>
    <w:rsid w:val="00916238"/>
    <w:rsid w:val="0091704B"/>
    <w:rsid w:val="009171E6"/>
    <w:rsid w:val="00920005"/>
    <w:rsid w:val="0092052C"/>
    <w:rsid w:val="00920FCD"/>
    <w:rsid w:val="00925158"/>
    <w:rsid w:val="00932DB0"/>
    <w:rsid w:val="009332EE"/>
    <w:rsid w:val="0093332D"/>
    <w:rsid w:val="00933F3E"/>
    <w:rsid w:val="00936193"/>
    <w:rsid w:val="009375A1"/>
    <w:rsid w:val="00937F95"/>
    <w:rsid w:val="00940DC3"/>
    <w:rsid w:val="0094298F"/>
    <w:rsid w:val="009441FA"/>
    <w:rsid w:val="0094609C"/>
    <w:rsid w:val="00946D98"/>
    <w:rsid w:val="00953B30"/>
    <w:rsid w:val="00953D9D"/>
    <w:rsid w:val="00955169"/>
    <w:rsid w:val="00955E6D"/>
    <w:rsid w:val="00956C3F"/>
    <w:rsid w:val="00960A78"/>
    <w:rsid w:val="009642A6"/>
    <w:rsid w:val="009655F4"/>
    <w:rsid w:val="00966A87"/>
    <w:rsid w:val="00971BFC"/>
    <w:rsid w:val="00972CB9"/>
    <w:rsid w:val="009763D2"/>
    <w:rsid w:val="0097706B"/>
    <w:rsid w:val="00980F59"/>
    <w:rsid w:val="00982FBA"/>
    <w:rsid w:val="00986EAA"/>
    <w:rsid w:val="00994265"/>
    <w:rsid w:val="00994B99"/>
    <w:rsid w:val="009A103B"/>
    <w:rsid w:val="009A2B6B"/>
    <w:rsid w:val="009A4DB5"/>
    <w:rsid w:val="009A56DA"/>
    <w:rsid w:val="009A5CB9"/>
    <w:rsid w:val="009A5CCF"/>
    <w:rsid w:val="009A7F04"/>
    <w:rsid w:val="009B28B4"/>
    <w:rsid w:val="009B303A"/>
    <w:rsid w:val="009B686A"/>
    <w:rsid w:val="009C139B"/>
    <w:rsid w:val="009C16D4"/>
    <w:rsid w:val="009C31B9"/>
    <w:rsid w:val="009C3FA4"/>
    <w:rsid w:val="009C6542"/>
    <w:rsid w:val="009C7C0A"/>
    <w:rsid w:val="009D49C9"/>
    <w:rsid w:val="009D4ADC"/>
    <w:rsid w:val="009D4D35"/>
    <w:rsid w:val="009E081B"/>
    <w:rsid w:val="009E0B93"/>
    <w:rsid w:val="009E0E7D"/>
    <w:rsid w:val="009E225A"/>
    <w:rsid w:val="009E274D"/>
    <w:rsid w:val="009E2AA5"/>
    <w:rsid w:val="009E2F30"/>
    <w:rsid w:val="009E31E9"/>
    <w:rsid w:val="009E379A"/>
    <w:rsid w:val="009E3916"/>
    <w:rsid w:val="009E4037"/>
    <w:rsid w:val="009E4807"/>
    <w:rsid w:val="009E71A2"/>
    <w:rsid w:val="009E7DE0"/>
    <w:rsid w:val="009F1BD2"/>
    <w:rsid w:val="009F257E"/>
    <w:rsid w:val="009F32C0"/>
    <w:rsid w:val="009F3829"/>
    <w:rsid w:val="009F4D84"/>
    <w:rsid w:val="00A0132D"/>
    <w:rsid w:val="00A01D5D"/>
    <w:rsid w:val="00A02035"/>
    <w:rsid w:val="00A03992"/>
    <w:rsid w:val="00A04662"/>
    <w:rsid w:val="00A10482"/>
    <w:rsid w:val="00A127DC"/>
    <w:rsid w:val="00A13127"/>
    <w:rsid w:val="00A139DD"/>
    <w:rsid w:val="00A1595D"/>
    <w:rsid w:val="00A15F1C"/>
    <w:rsid w:val="00A17EB2"/>
    <w:rsid w:val="00A2349E"/>
    <w:rsid w:val="00A2764C"/>
    <w:rsid w:val="00A27FF0"/>
    <w:rsid w:val="00A3121B"/>
    <w:rsid w:val="00A32B91"/>
    <w:rsid w:val="00A34541"/>
    <w:rsid w:val="00A34E9B"/>
    <w:rsid w:val="00A35D67"/>
    <w:rsid w:val="00A418CC"/>
    <w:rsid w:val="00A43916"/>
    <w:rsid w:val="00A46FBE"/>
    <w:rsid w:val="00A500F6"/>
    <w:rsid w:val="00A507CB"/>
    <w:rsid w:val="00A50FC7"/>
    <w:rsid w:val="00A52886"/>
    <w:rsid w:val="00A529DE"/>
    <w:rsid w:val="00A543DF"/>
    <w:rsid w:val="00A54BC8"/>
    <w:rsid w:val="00A564CF"/>
    <w:rsid w:val="00A602AC"/>
    <w:rsid w:val="00A60F0E"/>
    <w:rsid w:val="00A64183"/>
    <w:rsid w:val="00A65C2D"/>
    <w:rsid w:val="00A7189E"/>
    <w:rsid w:val="00A72B24"/>
    <w:rsid w:val="00A75375"/>
    <w:rsid w:val="00A77E70"/>
    <w:rsid w:val="00A77EC1"/>
    <w:rsid w:val="00A80B3F"/>
    <w:rsid w:val="00A8449D"/>
    <w:rsid w:val="00A84C36"/>
    <w:rsid w:val="00A87DAB"/>
    <w:rsid w:val="00A9211D"/>
    <w:rsid w:val="00A939D9"/>
    <w:rsid w:val="00A9438A"/>
    <w:rsid w:val="00A966F8"/>
    <w:rsid w:val="00AA003A"/>
    <w:rsid w:val="00AA0EE9"/>
    <w:rsid w:val="00AA1826"/>
    <w:rsid w:val="00AA2575"/>
    <w:rsid w:val="00AA3EB9"/>
    <w:rsid w:val="00AA4591"/>
    <w:rsid w:val="00AA607D"/>
    <w:rsid w:val="00AA6487"/>
    <w:rsid w:val="00AA7B38"/>
    <w:rsid w:val="00AB1DCE"/>
    <w:rsid w:val="00AB1E0F"/>
    <w:rsid w:val="00AB2ACA"/>
    <w:rsid w:val="00AB32FA"/>
    <w:rsid w:val="00AB7F42"/>
    <w:rsid w:val="00AC0A8A"/>
    <w:rsid w:val="00AC0C5F"/>
    <w:rsid w:val="00AC4CDC"/>
    <w:rsid w:val="00AD21C9"/>
    <w:rsid w:val="00AD26E3"/>
    <w:rsid w:val="00AD4F60"/>
    <w:rsid w:val="00AD5117"/>
    <w:rsid w:val="00AD53BE"/>
    <w:rsid w:val="00AD59C7"/>
    <w:rsid w:val="00AD5F22"/>
    <w:rsid w:val="00AD6AF1"/>
    <w:rsid w:val="00AD7590"/>
    <w:rsid w:val="00AE0310"/>
    <w:rsid w:val="00AE1859"/>
    <w:rsid w:val="00AE3FBC"/>
    <w:rsid w:val="00AE5A9F"/>
    <w:rsid w:val="00AF053D"/>
    <w:rsid w:val="00AF0EFD"/>
    <w:rsid w:val="00AF44B0"/>
    <w:rsid w:val="00AF4D7A"/>
    <w:rsid w:val="00AF5FB9"/>
    <w:rsid w:val="00AF6BE9"/>
    <w:rsid w:val="00AF6ED7"/>
    <w:rsid w:val="00B00529"/>
    <w:rsid w:val="00B00FDA"/>
    <w:rsid w:val="00B011C8"/>
    <w:rsid w:val="00B04422"/>
    <w:rsid w:val="00B10AD6"/>
    <w:rsid w:val="00B11CEB"/>
    <w:rsid w:val="00B11CF6"/>
    <w:rsid w:val="00B11E1D"/>
    <w:rsid w:val="00B17381"/>
    <w:rsid w:val="00B17FDC"/>
    <w:rsid w:val="00B20F7E"/>
    <w:rsid w:val="00B21CA3"/>
    <w:rsid w:val="00B221AF"/>
    <w:rsid w:val="00B22569"/>
    <w:rsid w:val="00B24391"/>
    <w:rsid w:val="00B304BF"/>
    <w:rsid w:val="00B3521F"/>
    <w:rsid w:val="00B36898"/>
    <w:rsid w:val="00B36C92"/>
    <w:rsid w:val="00B36FF3"/>
    <w:rsid w:val="00B40C7D"/>
    <w:rsid w:val="00B42CF6"/>
    <w:rsid w:val="00B42EA2"/>
    <w:rsid w:val="00B45105"/>
    <w:rsid w:val="00B46071"/>
    <w:rsid w:val="00B4678E"/>
    <w:rsid w:val="00B467E2"/>
    <w:rsid w:val="00B47B7B"/>
    <w:rsid w:val="00B502E2"/>
    <w:rsid w:val="00B51431"/>
    <w:rsid w:val="00B52025"/>
    <w:rsid w:val="00B54920"/>
    <w:rsid w:val="00B553A6"/>
    <w:rsid w:val="00B56BF0"/>
    <w:rsid w:val="00B600D2"/>
    <w:rsid w:val="00B603A8"/>
    <w:rsid w:val="00B62663"/>
    <w:rsid w:val="00B628B4"/>
    <w:rsid w:val="00B62C3D"/>
    <w:rsid w:val="00B63664"/>
    <w:rsid w:val="00B6498B"/>
    <w:rsid w:val="00B665E8"/>
    <w:rsid w:val="00B67B79"/>
    <w:rsid w:val="00B7012D"/>
    <w:rsid w:val="00B70141"/>
    <w:rsid w:val="00B717D4"/>
    <w:rsid w:val="00B74361"/>
    <w:rsid w:val="00B756E1"/>
    <w:rsid w:val="00B765B5"/>
    <w:rsid w:val="00B779EF"/>
    <w:rsid w:val="00B81F8F"/>
    <w:rsid w:val="00B864E1"/>
    <w:rsid w:val="00B87405"/>
    <w:rsid w:val="00B87C3D"/>
    <w:rsid w:val="00B90897"/>
    <w:rsid w:val="00B914CF"/>
    <w:rsid w:val="00B91786"/>
    <w:rsid w:val="00B91CD7"/>
    <w:rsid w:val="00B93092"/>
    <w:rsid w:val="00B93E0A"/>
    <w:rsid w:val="00B95ABD"/>
    <w:rsid w:val="00B966AC"/>
    <w:rsid w:val="00B96B36"/>
    <w:rsid w:val="00B97017"/>
    <w:rsid w:val="00BA01C2"/>
    <w:rsid w:val="00BA44C8"/>
    <w:rsid w:val="00BB2E49"/>
    <w:rsid w:val="00BB372F"/>
    <w:rsid w:val="00BB521F"/>
    <w:rsid w:val="00BB5492"/>
    <w:rsid w:val="00BC0353"/>
    <w:rsid w:val="00BC2316"/>
    <w:rsid w:val="00BC2AAA"/>
    <w:rsid w:val="00BC3464"/>
    <w:rsid w:val="00BC5EF9"/>
    <w:rsid w:val="00BC6525"/>
    <w:rsid w:val="00BD0E59"/>
    <w:rsid w:val="00BD36E3"/>
    <w:rsid w:val="00BD402C"/>
    <w:rsid w:val="00BD5B05"/>
    <w:rsid w:val="00BD5BC4"/>
    <w:rsid w:val="00BD5D75"/>
    <w:rsid w:val="00BE188A"/>
    <w:rsid w:val="00BF02FE"/>
    <w:rsid w:val="00BF1B44"/>
    <w:rsid w:val="00BF28A4"/>
    <w:rsid w:val="00BF2EE3"/>
    <w:rsid w:val="00BF55C3"/>
    <w:rsid w:val="00BF6CE8"/>
    <w:rsid w:val="00C004CF"/>
    <w:rsid w:val="00C00574"/>
    <w:rsid w:val="00C0372E"/>
    <w:rsid w:val="00C0633A"/>
    <w:rsid w:val="00C064F1"/>
    <w:rsid w:val="00C0681A"/>
    <w:rsid w:val="00C0716E"/>
    <w:rsid w:val="00C0761E"/>
    <w:rsid w:val="00C10617"/>
    <w:rsid w:val="00C11571"/>
    <w:rsid w:val="00C11715"/>
    <w:rsid w:val="00C13BE4"/>
    <w:rsid w:val="00C14160"/>
    <w:rsid w:val="00C14A6A"/>
    <w:rsid w:val="00C14B2D"/>
    <w:rsid w:val="00C152AA"/>
    <w:rsid w:val="00C16F42"/>
    <w:rsid w:val="00C170BE"/>
    <w:rsid w:val="00C17616"/>
    <w:rsid w:val="00C2083B"/>
    <w:rsid w:val="00C22511"/>
    <w:rsid w:val="00C227B0"/>
    <w:rsid w:val="00C22A5D"/>
    <w:rsid w:val="00C236D1"/>
    <w:rsid w:val="00C24A29"/>
    <w:rsid w:val="00C3009F"/>
    <w:rsid w:val="00C30FAF"/>
    <w:rsid w:val="00C31C94"/>
    <w:rsid w:val="00C32255"/>
    <w:rsid w:val="00C334EF"/>
    <w:rsid w:val="00C375EF"/>
    <w:rsid w:val="00C379F8"/>
    <w:rsid w:val="00C37C91"/>
    <w:rsid w:val="00C41845"/>
    <w:rsid w:val="00C4377E"/>
    <w:rsid w:val="00C4378D"/>
    <w:rsid w:val="00C449C3"/>
    <w:rsid w:val="00C45283"/>
    <w:rsid w:val="00C45EE3"/>
    <w:rsid w:val="00C4684F"/>
    <w:rsid w:val="00C52A3B"/>
    <w:rsid w:val="00C569D9"/>
    <w:rsid w:val="00C56A0C"/>
    <w:rsid w:val="00C57191"/>
    <w:rsid w:val="00C6325B"/>
    <w:rsid w:val="00C634B1"/>
    <w:rsid w:val="00C66712"/>
    <w:rsid w:val="00C70694"/>
    <w:rsid w:val="00C70DFE"/>
    <w:rsid w:val="00C739D4"/>
    <w:rsid w:val="00C74968"/>
    <w:rsid w:val="00C762BF"/>
    <w:rsid w:val="00C803FF"/>
    <w:rsid w:val="00C8156B"/>
    <w:rsid w:val="00C81B2A"/>
    <w:rsid w:val="00C833D0"/>
    <w:rsid w:val="00C835B5"/>
    <w:rsid w:val="00C83E2A"/>
    <w:rsid w:val="00C84023"/>
    <w:rsid w:val="00C8545C"/>
    <w:rsid w:val="00C85471"/>
    <w:rsid w:val="00C86248"/>
    <w:rsid w:val="00C863E2"/>
    <w:rsid w:val="00C879E9"/>
    <w:rsid w:val="00C91278"/>
    <w:rsid w:val="00C92CB0"/>
    <w:rsid w:val="00C93326"/>
    <w:rsid w:val="00C9546B"/>
    <w:rsid w:val="00C956F7"/>
    <w:rsid w:val="00C958FE"/>
    <w:rsid w:val="00C96CED"/>
    <w:rsid w:val="00CA04D5"/>
    <w:rsid w:val="00CA3DA8"/>
    <w:rsid w:val="00CA4175"/>
    <w:rsid w:val="00CA7945"/>
    <w:rsid w:val="00CB0798"/>
    <w:rsid w:val="00CB0C0B"/>
    <w:rsid w:val="00CB1183"/>
    <w:rsid w:val="00CB18CB"/>
    <w:rsid w:val="00CB319F"/>
    <w:rsid w:val="00CB3D6F"/>
    <w:rsid w:val="00CB69EC"/>
    <w:rsid w:val="00CB7907"/>
    <w:rsid w:val="00CC0E3D"/>
    <w:rsid w:val="00CC143F"/>
    <w:rsid w:val="00CC1ED4"/>
    <w:rsid w:val="00CC3ACA"/>
    <w:rsid w:val="00CC4779"/>
    <w:rsid w:val="00CC6DDB"/>
    <w:rsid w:val="00CC7886"/>
    <w:rsid w:val="00CD1501"/>
    <w:rsid w:val="00CD2C4D"/>
    <w:rsid w:val="00CD46F0"/>
    <w:rsid w:val="00CE0F6C"/>
    <w:rsid w:val="00CE228F"/>
    <w:rsid w:val="00CE2E45"/>
    <w:rsid w:val="00CE3256"/>
    <w:rsid w:val="00CE370F"/>
    <w:rsid w:val="00CE7262"/>
    <w:rsid w:val="00CE775D"/>
    <w:rsid w:val="00CE7B92"/>
    <w:rsid w:val="00CF0729"/>
    <w:rsid w:val="00CF13EB"/>
    <w:rsid w:val="00CF555D"/>
    <w:rsid w:val="00D00C02"/>
    <w:rsid w:val="00D0205E"/>
    <w:rsid w:val="00D026EC"/>
    <w:rsid w:val="00D0528F"/>
    <w:rsid w:val="00D11E0B"/>
    <w:rsid w:val="00D13F3C"/>
    <w:rsid w:val="00D140BE"/>
    <w:rsid w:val="00D14A3A"/>
    <w:rsid w:val="00D160F8"/>
    <w:rsid w:val="00D17A1A"/>
    <w:rsid w:val="00D21EAD"/>
    <w:rsid w:val="00D240B5"/>
    <w:rsid w:val="00D24E18"/>
    <w:rsid w:val="00D25037"/>
    <w:rsid w:val="00D343D7"/>
    <w:rsid w:val="00D362C0"/>
    <w:rsid w:val="00D362FB"/>
    <w:rsid w:val="00D36C42"/>
    <w:rsid w:val="00D372F5"/>
    <w:rsid w:val="00D37EFE"/>
    <w:rsid w:val="00D402B9"/>
    <w:rsid w:val="00D40C47"/>
    <w:rsid w:val="00D427FB"/>
    <w:rsid w:val="00D42C6C"/>
    <w:rsid w:val="00D43336"/>
    <w:rsid w:val="00D4345F"/>
    <w:rsid w:val="00D443EC"/>
    <w:rsid w:val="00D44883"/>
    <w:rsid w:val="00D45060"/>
    <w:rsid w:val="00D475D5"/>
    <w:rsid w:val="00D500DC"/>
    <w:rsid w:val="00D52777"/>
    <w:rsid w:val="00D52794"/>
    <w:rsid w:val="00D561CC"/>
    <w:rsid w:val="00D6010E"/>
    <w:rsid w:val="00D6043D"/>
    <w:rsid w:val="00D6249D"/>
    <w:rsid w:val="00D6300C"/>
    <w:rsid w:val="00D702A7"/>
    <w:rsid w:val="00D720AC"/>
    <w:rsid w:val="00D72861"/>
    <w:rsid w:val="00D728AB"/>
    <w:rsid w:val="00D74516"/>
    <w:rsid w:val="00D76700"/>
    <w:rsid w:val="00D7759C"/>
    <w:rsid w:val="00D81F9C"/>
    <w:rsid w:val="00D833E5"/>
    <w:rsid w:val="00D83A32"/>
    <w:rsid w:val="00D854C2"/>
    <w:rsid w:val="00D8770B"/>
    <w:rsid w:val="00D9036E"/>
    <w:rsid w:val="00D90535"/>
    <w:rsid w:val="00D95C2A"/>
    <w:rsid w:val="00D96044"/>
    <w:rsid w:val="00DA1F1C"/>
    <w:rsid w:val="00DA1F69"/>
    <w:rsid w:val="00DA2838"/>
    <w:rsid w:val="00DA2DDE"/>
    <w:rsid w:val="00DA3A95"/>
    <w:rsid w:val="00DA5CAA"/>
    <w:rsid w:val="00DA7DD3"/>
    <w:rsid w:val="00DB044C"/>
    <w:rsid w:val="00DB14F1"/>
    <w:rsid w:val="00DB389D"/>
    <w:rsid w:val="00DB706F"/>
    <w:rsid w:val="00DB7622"/>
    <w:rsid w:val="00DC043E"/>
    <w:rsid w:val="00DC3821"/>
    <w:rsid w:val="00DD0151"/>
    <w:rsid w:val="00DD2697"/>
    <w:rsid w:val="00DD5DDF"/>
    <w:rsid w:val="00DE00A1"/>
    <w:rsid w:val="00DE023B"/>
    <w:rsid w:val="00DE049D"/>
    <w:rsid w:val="00DE0957"/>
    <w:rsid w:val="00DE0EF7"/>
    <w:rsid w:val="00DE785A"/>
    <w:rsid w:val="00DF0315"/>
    <w:rsid w:val="00DF03A4"/>
    <w:rsid w:val="00DF14D3"/>
    <w:rsid w:val="00DF17C4"/>
    <w:rsid w:val="00DF6FFA"/>
    <w:rsid w:val="00E0047B"/>
    <w:rsid w:val="00E01012"/>
    <w:rsid w:val="00E01362"/>
    <w:rsid w:val="00E01B91"/>
    <w:rsid w:val="00E01D36"/>
    <w:rsid w:val="00E020E6"/>
    <w:rsid w:val="00E058DE"/>
    <w:rsid w:val="00E05C19"/>
    <w:rsid w:val="00E060B7"/>
    <w:rsid w:val="00E075B0"/>
    <w:rsid w:val="00E13A9D"/>
    <w:rsid w:val="00E14C2C"/>
    <w:rsid w:val="00E14E8A"/>
    <w:rsid w:val="00E16F99"/>
    <w:rsid w:val="00E20F9E"/>
    <w:rsid w:val="00E21868"/>
    <w:rsid w:val="00E21BF7"/>
    <w:rsid w:val="00E222DF"/>
    <w:rsid w:val="00E22890"/>
    <w:rsid w:val="00E25784"/>
    <w:rsid w:val="00E259A5"/>
    <w:rsid w:val="00E27BB9"/>
    <w:rsid w:val="00E320D2"/>
    <w:rsid w:val="00E325BB"/>
    <w:rsid w:val="00E3329B"/>
    <w:rsid w:val="00E3468F"/>
    <w:rsid w:val="00E375F1"/>
    <w:rsid w:val="00E433F6"/>
    <w:rsid w:val="00E44048"/>
    <w:rsid w:val="00E4426D"/>
    <w:rsid w:val="00E506DB"/>
    <w:rsid w:val="00E515C2"/>
    <w:rsid w:val="00E51A81"/>
    <w:rsid w:val="00E54C35"/>
    <w:rsid w:val="00E560BA"/>
    <w:rsid w:val="00E56727"/>
    <w:rsid w:val="00E60AA9"/>
    <w:rsid w:val="00E60CE3"/>
    <w:rsid w:val="00E622DE"/>
    <w:rsid w:val="00E631FF"/>
    <w:rsid w:val="00E632CA"/>
    <w:rsid w:val="00E63612"/>
    <w:rsid w:val="00E6367D"/>
    <w:rsid w:val="00E63AF8"/>
    <w:rsid w:val="00E70941"/>
    <w:rsid w:val="00E763AE"/>
    <w:rsid w:val="00E76F09"/>
    <w:rsid w:val="00E77290"/>
    <w:rsid w:val="00E80680"/>
    <w:rsid w:val="00E8085F"/>
    <w:rsid w:val="00E811B1"/>
    <w:rsid w:val="00E82FFC"/>
    <w:rsid w:val="00E839DA"/>
    <w:rsid w:val="00E86FCF"/>
    <w:rsid w:val="00E91A7E"/>
    <w:rsid w:val="00E92747"/>
    <w:rsid w:val="00E94AEC"/>
    <w:rsid w:val="00E95BDB"/>
    <w:rsid w:val="00E96CC3"/>
    <w:rsid w:val="00E96EBA"/>
    <w:rsid w:val="00EA1F00"/>
    <w:rsid w:val="00EA2330"/>
    <w:rsid w:val="00EA2BD2"/>
    <w:rsid w:val="00EA5D20"/>
    <w:rsid w:val="00EA69F3"/>
    <w:rsid w:val="00EB1505"/>
    <w:rsid w:val="00EB22B4"/>
    <w:rsid w:val="00EB24F3"/>
    <w:rsid w:val="00EB2C69"/>
    <w:rsid w:val="00EB3948"/>
    <w:rsid w:val="00EB3C51"/>
    <w:rsid w:val="00EB467F"/>
    <w:rsid w:val="00EB5BD7"/>
    <w:rsid w:val="00EB6A81"/>
    <w:rsid w:val="00EC0C87"/>
    <w:rsid w:val="00ED290C"/>
    <w:rsid w:val="00ED2A09"/>
    <w:rsid w:val="00ED2F24"/>
    <w:rsid w:val="00ED48B4"/>
    <w:rsid w:val="00EE5CDD"/>
    <w:rsid w:val="00EF0AFB"/>
    <w:rsid w:val="00EF3B71"/>
    <w:rsid w:val="00EF4509"/>
    <w:rsid w:val="00EF46EC"/>
    <w:rsid w:val="00EF4849"/>
    <w:rsid w:val="00EF60AE"/>
    <w:rsid w:val="00EF7DCE"/>
    <w:rsid w:val="00F032A4"/>
    <w:rsid w:val="00F06769"/>
    <w:rsid w:val="00F070E4"/>
    <w:rsid w:val="00F072FE"/>
    <w:rsid w:val="00F10E2E"/>
    <w:rsid w:val="00F12153"/>
    <w:rsid w:val="00F13517"/>
    <w:rsid w:val="00F13B34"/>
    <w:rsid w:val="00F145C1"/>
    <w:rsid w:val="00F14EA6"/>
    <w:rsid w:val="00F16F73"/>
    <w:rsid w:val="00F21BFE"/>
    <w:rsid w:val="00F21DA5"/>
    <w:rsid w:val="00F227F3"/>
    <w:rsid w:val="00F23E98"/>
    <w:rsid w:val="00F25A9F"/>
    <w:rsid w:val="00F25FC4"/>
    <w:rsid w:val="00F2629D"/>
    <w:rsid w:val="00F326B5"/>
    <w:rsid w:val="00F32B45"/>
    <w:rsid w:val="00F32E7A"/>
    <w:rsid w:val="00F3480A"/>
    <w:rsid w:val="00F35942"/>
    <w:rsid w:val="00F37518"/>
    <w:rsid w:val="00F4115E"/>
    <w:rsid w:val="00F422F3"/>
    <w:rsid w:val="00F43A1C"/>
    <w:rsid w:val="00F449E1"/>
    <w:rsid w:val="00F4652D"/>
    <w:rsid w:val="00F51552"/>
    <w:rsid w:val="00F53065"/>
    <w:rsid w:val="00F56D76"/>
    <w:rsid w:val="00F57531"/>
    <w:rsid w:val="00F60B0D"/>
    <w:rsid w:val="00F60B8E"/>
    <w:rsid w:val="00F613DF"/>
    <w:rsid w:val="00F66F43"/>
    <w:rsid w:val="00F70A2F"/>
    <w:rsid w:val="00F71533"/>
    <w:rsid w:val="00F71E11"/>
    <w:rsid w:val="00F73562"/>
    <w:rsid w:val="00F7670F"/>
    <w:rsid w:val="00F80E3C"/>
    <w:rsid w:val="00F816DA"/>
    <w:rsid w:val="00F82604"/>
    <w:rsid w:val="00F8367D"/>
    <w:rsid w:val="00F85EE4"/>
    <w:rsid w:val="00F86277"/>
    <w:rsid w:val="00F90832"/>
    <w:rsid w:val="00F929D0"/>
    <w:rsid w:val="00F937CF"/>
    <w:rsid w:val="00F939DA"/>
    <w:rsid w:val="00F93A09"/>
    <w:rsid w:val="00F93A35"/>
    <w:rsid w:val="00F97B3D"/>
    <w:rsid w:val="00FA001F"/>
    <w:rsid w:val="00FA150F"/>
    <w:rsid w:val="00FA3539"/>
    <w:rsid w:val="00FA38CF"/>
    <w:rsid w:val="00FA6C47"/>
    <w:rsid w:val="00FB1310"/>
    <w:rsid w:val="00FB3A08"/>
    <w:rsid w:val="00FB3E8E"/>
    <w:rsid w:val="00FB7C88"/>
    <w:rsid w:val="00FC1C25"/>
    <w:rsid w:val="00FC2E07"/>
    <w:rsid w:val="00FC4D26"/>
    <w:rsid w:val="00FC5A7D"/>
    <w:rsid w:val="00FC700B"/>
    <w:rsid w:val="00FC7EB6"/>
    <w:rsid w:val="00FD305F"/>
    <w:rsid w:val="00FD4D2F"/>
    <w:rsid w:val="00FD53DA"/>
    <w:rsid w:val="00FD6321"/>
    <w:rsid w:val="00FD6548"/>
    <w:rsid w:val="00FD706E"/>
    <w:rsid w:val="00FE103A"/>
    <w:rsid w:val="00FE2BF3"/>
    <w:rsid w:val="00FE33FF"/>
    <w:rsid w:val="00FE39E4"/>
    <w:rsid w:val="00FE54EC"/>
    <w:rsid w:val="00FE55B7"/>
    <w:rsid w:val="00FE579B"/>
    <w:rsid w:val="00FE6704"/>
    <w:rsid w:val="00FE6A0A"/>
    <w:rsid w:val="00FE78BF"/>
    <w:rsid w:val="00FE7F83"/>
    <w:rsid w:val="00FF3FA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C21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4CD1"/>
    <w:pPr>
      <w:spacing w:line="360" w:lineRule="auto"/>
    </w:pPr>
    <w:rPr>
      <w:lang w:val="pt-BR"/>
    </w:rPr>
  </w:style>
  <w:style w:type="paragraph" w:styleId="Heading1">
    <w:name w:val="heading 1"/>
    <w:basedOn w:val="Normal"/>
    <w:next w:val="Normal"/>
    <w:link w:val="Heading1Char"/>
    <w:autoRedefine/>
    <w:uiPriority w:val="9"/>
    <w:qFormat/>
    <w:rsid w:val="003C4B41"/>
    <w:pPr>
      <w:keepNext/>
      <w:keepLines/>
      <w:spacing w:before="240"/>
      <w:contextualSpacing/>
      <w:jc w:val="right"/>
      <w:outlineLvl w:val="0"/>
    </w:pPr>
    <w:rPr>
      <w:rFonts w:eastAsiaTheme="majorEastAsia" w:cstheme="majorBidi"/>
      <w:b/>
      <w:noProof/>
      <w:color w:val="7F7F7F" w:themeColor="text1" w:themeTint="80"/>
      <w:sz w:val="28"/>
      <w:szCs w:val="28"/>
      <w:lang w:val="en-US"/>
    </w:rPr>
  </w:style>
  <w:style w:type="paragraph" w:styleId="Heading2">
    <w:name w:val="heading 2"/>
    <w:basedOn w:val="Normal"/>
    <w:next w:val="Normal"/>
    <w:link w:val="Heading2Char"/>
    <w:autoRedefine/>
    <w:uiPriority w:val="9"/>
    <w:unhideWhenUsed/>
    <w:qFormat/>
    <w:rsid w:val="007F7CAE"/>
    <w:pPr>
      <w:keepNext/>
      <w:keepLines/>
      <w:spacing w:before="40"/>
      <w:ind w:hanging="709"/>
      <w:outlineLvl w:val="1"/>
    </w:pPr>
    <w:rPr>
      <w:rFonts w:eastAsiaTheme="majorEastAsia" w:cstheme="majorBidi"/>
      <w:b/>
      <w:smallCaps/>
      <w:color w:val="7F7F7F" w:themeColor="text1" w:themeTint="80"/>
    </w:rPr>
  </w:style>
  <w:style w:type="paragraph" w:styleId="Heading3">
    <w:name w:val="heading 3"/>
    <w:basedOn w:val="p1"/>
    <w:next w:val="Normal"/>
    <w:link w:val="Heading3Char"/>
    <w:uiPriority w:val="9"/>
    <w:unhideWhenUsed/>
    <w:qFormat/>
    <w:rsid w:val="003C4B41"/>
    <w:pPr>
      <w:spacing w:line="360" w:lineRule="auto"/>
      <w:ind w:hanging="709"/>
      <w:contextualSpacing/>
      <w:outlineLvl w:val="2"/>
    </w:pPr>
    <w:rPr>
      <w:rFonts w:asciiTheme="minorHAnsi" w:hAnsiTheme="minorHAnsi"/>
      <w:b/>
      <w:color w:val="7F7F7F" w:themeColor="text1" w:themeTint="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B41"/>
    <w:rPr>
      <w:rFonts w:eastAsiaTheme="majorEastAsia" w:cstheme="majorBidi"/>
      <w:b/>
      <w:noProof/>
      <w:color w:val="7F7F7F" w:themeColor="text1" w:themeTint="80"/>
      <w:sz w:val="28"/>
      <w:szCs w:val="28"/>
    </w:rPr>
  </w:style>
  <w:style w:type="paragraph" w:customStyle="1" w:styleId="p2">
    <w:name w:val="p2"/>
    <w:basedOn w:val="Normal"/>
    <w:rsid w:val="000C2B71"/>
    <w:pPr>
      <w:jc w:val="both"/>
    </w:pPr>
    <w:rPr>
      <w:rFonts w:ascii="Helvetica" w:hAnsi="Helvetica" w:cs="Times New Roman"/>
      <w:sz w:val="18"/>
      <w:szCs w:val="18"/>
    </w:rPr>
  </w:style>
  <w:style w:type="character" w:styleId="CommentReference">
    <w:name w:val="annotation reference"/>
    <w:basedOn w:val="DefaultParagraphFont"/>
    <w:uiPriority w:val="99"/>
    <w:semiHidden/>
    <w:unhideWhenUsed/>
    <w:rsid w:val="000C2B71"/>
    <w:rPr>
      <w:sz w:val="16"/>
      <w:szCs w:val="16"/>
    </w:rPr>
  </w:style>
  <w:style w:type="paragraph" w:styleId="CommentText">
    <w:name w:val="annotation text"/>
    <w:basedOn w:val="Normal"/>
    <w:link w:val="CommentTextChar"/>
    <w:uiPriority w:val="99"/>
    <w:semiHidden/>
    <w:unhideWhenUsed/>
    <w:rsid w:val="000C2B71"/>
    <w:pPr>
      <w:spacing w:line="240" w:lineRule="auto"/>
    </w:pPr>
    <w:rPr>
      <w:sz w:val="20"/>
      <w:szCs w:val="20"/>
    </w:rPr>
  </w:style>
  <w:style w:type="character" w:customStyle="1" w:styleId="CommentTextChar">
    <w:name w:val="Comment Text Char"/>
    <w:basedOn w:val="DefaultParagraphFont"/>
    <w:link w:val="CommentText"/>
    <w:uiPriority w:val="99"/>
    <w:semiHidden/>
    <w:rsid w:val="000C2B71"/>
    <w:rPr>
      <w:sz w:val="20"/>
      <w:szCs w:val="20"/>
      <w:lang w:val="pt-BR"/>
    </w:rPr>
  </w:style>
  <w:style w:type="character" w:styleId="FootnoteReference">
    <w:name w:val="footnote reference"/>
    <w:basedOn w:val="DefaultParagraphFont"/>
    <w:uiPriority w:val="99"/>
    <w:unhideWhenUsed/>
    <w:qFormat/>
    <w:rsid w:val="000C2B71"/>
    <w:rPr>
      <w:vertAlign w:val="superscript"/>
    </w:rPr>
  </w:style>
  <w:style w:type="character" w:customStyle="1" w:styleId="ncoradanotaderodap">
    <w:name w:val="Âncora da nota de rodapé"/>
    <w:rsid w:val="000C2B71"/>
    <w:rPr>
      <w:vertAlign w:val="superscript"/>
    </w:rPr>
  </w:style>
  <w:style w:type="paragraph" w:styleId="FootnoteText">
    <w:name w:val="footnote text"/>
    <w:basedOn w:val="Normal"/>
    <w:link w:val="FootnoteTextChar"/>
    <w:uiPriority w:val="99"/>
    <w:rsid w:val="000C2B71"/>
    <w:rPr>
      <w:color w:val="00000A"/>
    </w:rPr>
  </w:style>
  <w:style w:type="character" w:customStyle="1" w:styleId="FootnoteTextChar">
    <w:name w:val="Footnote Text Char"/>
    <w:basedOn w:val="DefaultParagraphFont"/>
    <w:link w:val="FootnoteText"/>
    <w:uiPriority w:val="99"/>
    <w:rsid w:val="000C2B71"/>
    <w:rPr>
      <w:color w:val="00000A"/>
      <w:lang w:val="pt-BR"/>
    </w:rPr>
  </w:style>
  <w:style w:type="paragraph" w:styleId="BalloonText">
    <w:name w:val="Balloon Text"/>
    <w:basedOn w:val="Normal"/>
    <w:link w:val="BalloonTextChar"/>
    <w:uiPriority w:val="99"/>
    <w:semiHidden/>
    <w:unhideWhenUsed/>
    <w:rsid w:val="000C2B7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2B71"/>
    <w:rPr>
      <w:rFonts w:ascii="Times New Roman" w:hAnsi="Times New Roman" w:cs="Times New Roman"/>
      <w:sz w:val="18"/>
      <w:szCs w:val="18"/>
      <w:lang w:val="pt-BR"/>
    </w:rPr>
  </w:style>
  <w:style w:type="paragraph" w:customStyle="1" w:styleId="p1">
    <w:name w:val="p1"/>
    <w:basedOn w:val="Normal"/>
    <w:rsid w:val="00A564CF"/>
    <w:pPr>
      <w:spacing w:line="240" w:lineRule="auto"/>
      <w:jc w:val="both"/>
    </w:pPr>
    <w:rPr>
      <w:rFonts w:ascii="Helvetica" w:hAnsi="Helvetica" w:cs="Times New Roman"/>
      <w:sz w:val="18"/>
      <w:szCs w:val="18"/>
    </w:rPr>
  </w:style>
  <w:style w:type="character" w:customStyle="1" w:styleId="apple-tab-span">
    <w:name w:val="apple-tab-span"/>
    <w:basedOn w:val="DefaultParagraphFont"/>
    <w:rsid w:val="00A564CF"/>
  </w:style>
  <w:style w:type="character" w:customStyle="1" w:styleId="s1">
    <w:name w:val="s1"/>
    <w:basedOn w:val="DefaultParagraphFont"/>
    <w:rsid w:val="00A564CF"/>
    <w:rPr>
      <w:color w:val="919191"/>
    </w:rPr>
  </w:style>
  <w:style w:type="character" w:customStyle="1" w:styleId="s3">
    <w:name w:val="s3"/>
    <w:basedOn w:val="DefaultParagraphFont"/>
    <w:rsid w:val="00A564CF"/>
    <w:rPr>
      <w:color w:val="0433FF"/>
    </w:rPr>
  </w:style>
  <w:style w:type="character" w:customStyle="1" w:styleId="s2">
    <w:name w:val="s2"/>
    <w:basedOn w:val="DefaultParagraphFont"/>
    <w:rsid w:val="00A564CF"/>
  </w:style>
  <w:style w:type="character" w:customStyle="1" w:styleId="apple-converted-space">
    <w:name w:val="apple-converted-space"/>
    <w:basedOn w:val="DefaultParagraphFont"/>
    <w:rsid w:val="00A564CF"/>
  </w:style>
  <w:style w:type="character" w:customStyle="1" w:styleId="s6">
    <w:name w:val="s6"/>
    <w:basedOn w:val="DefaultParagraphFont"/>
    <w:rsid w:val="00A564CF"/>
    <w:rPr>
      <w:color w:val="000000"/>
    </w:rPr>
  </w:style>
  <w:style w:type="character" w:customStyle="1" w:styleId="s4">
    <w:name w:val="s4"/>
    <w:basedOn w:val="DefaultParagraphFont"/>
    <w:rsid w:val="00A564CF"/>
    <w:rPr>
      <w:color w:val="00F900"/>
    </w:rPr>
  </w:style>
  <w:style w:type="paragraph" w:customStyle="1" w:styleId="p4">
    <w:name w:val="p4"/>
    <w:basedOn w:val="Normal"/>
    <w:rsid w:val="0015276C"/>
    <w:pPr>
      <w:spacing w:line="240" w:lineRule="auto"/>
      <w:jc w:val="both"/>
    </w:pPr>
    <w:rPr>
      <w:rFonts w:ascii="Helvetica" w:hAnsi="Helvetica" w:cs="Times New Roman"/>
      <w:color w:val="00F900"/>
      <w:sz w:val="18"/>
      <w:szCs w:val="18"/>
    </w:rPr>
  </w:style>
  <w:style w:type="character" w:styleId="EndnoteReference">
    <w:name w:val="endnote reference"/>
    <w:basedOn w:val="DefaultParagraphFont"/>
    <w:uiPriority w:val="99"/>
    <w:semiHidden/>
    <w:unhideWhenUsed/>
    <w:rsid w:val="001A3338"/>
    <w:rPr>
      <w:vertAlign w:val="superscript"/>
    </w:rPr>
  </w:style>
  <w:style w:type="paragraph" w:styleId="CommentSubject">
    <w:name w:val="annotation subject"/>
    <w:basedOn w:val="CommentText"/>
    <w:next w:val="CommentText"/>
    <w:link w:val="CommentSubjectChar"/>
    <w:uiPriority w:val="99"/>
    <w:semiHidden/>
    <w:unhideWhenUsed/>
    <w:rsid w:val="00131495"/>
    <w:rPr>
      <w:b/>
      <w:bCs/>
    </w:rPr>
  </w:style>
  <w:style w:type="character" w:customStyle="1" w:styleId="CommentSubjectChar">
    <w:name w:val="Comment Subject Char"/>
    <w:basedOn w:val="CommentTextChar"/>
    <w:link w:val="CommentSubject"/>
    <w:uiPriority w:val="99"/>
    <w:semiHidden/>
    <w:rsid w:val="00131495"/>
    <w:rPr>
      <w:b/>
      <w:bCs/>
      <w:sz w:val="20"/>
      <w:szCs w:val="20"/>
      <w:lang w:val="pt-BR"/>
    </w:rPr>
  </w:style>
  <w:style w:type="character" w:customStyle="1" w:styleId="ref-title">
    <w:name w:val="ref-title"/>
    <w:basedOn w:val="DefaultParagraphFont"/>
    <w:rsid w:val="00C32255"/>
  </w:style>
  <w:style w:type="character" w:customStyle="1" w:styleId="ref-journal">
    <w:name w:val="ref-journal"/>
    <w:basedOn w:val="DefaultParagraphFont"/>
    <w:rsid w:val="00C32255"/>
  </w:style>
  <w:style w:type="character" w:customStyle="1" w:styleId="mixed-citation">
    <w:name w:val="mixed-citation"/>
    <w:basedOn w:val="DefaultParagraphFont"/>
    <w:rsid w:val="00B87C3D"/>
  </w:style>
  <w:style w:type="character" w:customStyle="1" w:styleId="ref-vol">
    <w:name w:val="ref-vol"/>
    <w:basedOn w:val="DefaultParagraphFont"/>
    <w:rsid w:val="00B87C3D"/>
  </w:style>
  <w:style w:type="character" w:customStyle="1" w:styleId="current-selection">
    <w:name w:val="current-selection"/>
    <w:basedOn w:val="DefaultParagraphFont"/>
    <w:rsid w:val="00FA3539"/>
  </w:style>
  <w:style w:type="character" w:customStyle="1" w:styleId="a">
    <w:name w:val="_"/>
    <w:basedOn w:val="DefaultParagraphFont"/>
    <w:rsid w:val="00FA3539"/>
  </w:style>
  <w:style w:type="character" w:customStyle="1" w:styleId="ls14">
    <w:name w:val="ls14"/>
    <w:basedOn w:val="DefaultParagraphFont"/>
    <w:rsid w:val="00FA3539"/>
  </w:style>
  <w:style w:type="character" w:customStyle="1" w:styleId="ls336">
    <w:name w:val="ls336"/>
    <w:basedOn w:val="DefaultParagraphFont"/>
    <w:rsid w:val="00FA3539"/>
  </w:style>
  <w:style w:type="character" w:styleId="Hyperlink">
    <w:name w:val="Hyperlink"/>
    <w:basedOn w:val="DefaultParagraphFont"/>
    <w:uiPriority w:val="99"/>
    <w:unhideWhenUsed/>
    <w:rsid w:val="004B02FE"/>
    <w:rPr>
      <w:color w:val="0563C1" w:themeColor="hyperlink"/>
      <w:u w:val="single"/>
    </w:rPr>
  </w:style>
  <w:style w:type="paragraph" w:styleId="TOC1">
    <w:name w:val="toc 1"/>
    <w:basedOn w:val="Normal"/>
    <w:next w:val="Normal"/>
    <w:autoRedefine/>
    <w:uiPriority w:val="39"/>
    <w:unhideWhenUsed/>
    <w:rsid w:val="0041075A"/>
    <w:pPr>
      <w:tabs>
        <w:tab w:val="left" w:pos="352"/>
        <w:tab w:val="right" w:pos="9011"/>
      </w:tabs>
      <w:spacing w:before="240" w:after="120" w:line="288" w:lineRule="auto"/>
    </w:pPr>
    <w:rPr>
      <w:b/>
      <w:bCs/>
      <w:caps/>
      <w:sz w:val="22"/>
      <w:szCs w:val="22"/>
      <w:u w:val="single"/>
    </w:rPr>
  </w:style>
  <w:style w:type="paragraph" w:styleId="TOC2">
    <w:name w:val="toc 2"/>
    <w:basedOn w:val="Normal"/>
    <w:next w:val="Normal"/>
    <w:autoRedefine/>
    <w:uiPriority w:val="39"/>
    <w:unhideWhenUsed/>
    <w:rsid w:val="00847BD0"/>
    <w:rPr>
      <w:b/>
      <w:bCs/>
      <w:smallCaps/>
      <w:sz w:val="22"/>
      <w:szCs w:val="22"/>
    </w:rPr>
  </w:style>
  <w:style w:type="paragraph" w:styleId="TOC3">
    <w:name w:val="toc 3"/>
    <w:basedOn w:val="Normal"/>
    <w:next w:val="Normal"/>
    <w:autoRedefine/>
    <w:uiPriority w:val="39"/>
    <w:unhideWhenUsed/>
    <w:rsid w:val="00847BD0"/>
    <w:rPr>
      <w:smallCaps/>
      <w:sz w:val="22"/>
      <w:szCs w:val="22"/>
    </w:rPr>
  </w:style>
  <w:style w:type="paragraph" w:styleId="TOC4">
    <w:name w:val="toc 4"/>
    <w:basedOn w:val="Normal"/>
    <w:next w:val="Normal"/>
    <w:autoRedefine/>
    <w:uiPriority w:val="39"/>
    <w:unhideWhenUsed/>
    <w:rsid w:val="00847BD0"/>
    <w:rPr>
      <w:sz w:val="22"/>
      <w:szCs w:val="22"/>
    </w:rPr>
  </w:style>
  <w:style w:type="paragraph" w:styleId="TOC5">
    <w:name w:val="toc 5"/>
    <w:basedOn w:val="Normal"/>
    <w:next w:val="Normal"/>
    <w:autoRedefine/>
    <w:uiPriority w:val="39"/>
    <w:unhideWhenUsed/>
    <w:rsid w:val="00847BD0"/>
    <w:rPr>
      <w:sz w:val="22"/>
      <w:szCs w:val="22"/>
    </w:rPr>
  </w:style>
  <w:style w:type="paragraph" w:styleId="TOC6">
    <w:name w:val="toc 6"/>
    <w:basedOn w:val="Normal"/>
    <w:next w:val="Normal"/>
    <w:autoRedefine/>
    <w:uiPriority w:val="39"/>
    <w:unhideWhenUsed/>
    <w:rsid w:val="00847BD0"/>
    <w:rPr>
      <w:sz w:val="22"/>
      <w:szCs w:val="22"/>
    </w:rPr>
  </w:style>
  <w:style w:type="paragraph" w:styleId="TOC7">
    <w:name w:val="toc 7"/>
    <w:basedOn w:val="Normal"/>
    <w:next w:val="Normal"/>
    <w:autoRedefine/>
    <w:uiPriority w:val="39"/>
    <w:unhideWhenUsed/>
    <w:rsid w:val="00847BD0"/>
    <w:rPr>
      <w:sz w:val="22"/>
      <w:szCs w:val="22"/>
    </w:rPr>
  </w:style>
  <w:style w:type="paragraph" w:styleId="TOC8">
    <w:name w:val="toc 8"/>
    <w:basedOn w:val="Normal"/>
    <w:next w:val="Normal"/>
    <w:autoRedefine/>
    <w:uiPriority w:val="39"/>
    <w:unhideWhenUsed/>
    <w:rsid w:val="00847BD0"/>
    <w:rPr>
      <w:sz w:val="22"/>
      <w:szCs w:val="22"/>
    </w:rPr>
  </w:style>
  <w:style w:type="paragraph" w:styleId="TOC9">
    <w:name w:val="toc 9"/>
    <w:basedOn w:val="Normal"/>
    <w:next w:val="Normal"/>
    <w:autoRedefine/>
    <w:uiPriority w:val="39"/>
    <w:unhideWhenUsed/>
    <w:rsid w:val="00847BD0"/>
    <w:rPr>
      <w:sz w:val="22"/>
      <w:szCs w:val="22"/>
    </w:rPr>
  </w:style>
  <w:style w:type="character" w:customStyle="1" w:styleId="Heading2Char">
    <w:name w:val="Heading 2 Char"/>
    <w:basedOn w:val="DefaultParagraphFont"/>
    <w:link w:val="Heading2"/>
    <w:uiPriority w:val="9"/>
    <w:rsid w:val="007F7CAE"/>
    <w:rPr>
      <w:rFonts w:eastAsiaTheme="majorEastAsia" w:cstheme="majorBidi"/>
      <w:b/>
      <w:smallCaps/>
      <w:color w:val="7F7F7F" w:themeColor="text1" w:themeTint="80"/>
      <w:lang w:val="pt-BR"/>
    </w:rPr>
  </w:style>
  <w:style w:type="character" w:customStyle="1" w:styleId="Heading3Char">
    <w:name w:val="Heading 3 Char"/>
    <w:basedOn w:val="DefaultParagraphFont"/>
    <w:link w:val="Heading3"/>
    <w:uiPriority w:val="9"/>
    <w:rsid w:val="003C4B41"/>
    <w:rPr>
      <w:rFonts w:cs="Times New Roman"/>
      <w:b/>
      <w:color w:val="7F7F7F" w:themeColor="text1" w:themeTint="80"/>
      <w:lang w:val="pt-BR"/>
    </w:rPr>
  </w:style>
  <w:style w:type="paragraph" w:styleId="Footer">
    <w:name w:val="footer"/>
    <w:basedOn w:val="Normal"/>
    <w:link w:val="FooterChar"/>
    <w:uiPriority w:val="99"/>
    <w:unhideWhenUsed/>
    <w:rsid w:val="00EF7DCE"/>
    <w:pPr>
      <w:tabs>
        <w:tab w:val="center" w:pos="4680"/>
        <w:tab w:val="right" w:pos="9360"/>
      </w:tabs>
      <w:spacing w:line="240" w:lineRule="auto"/>
    </w:pPr>
  </w:style>
  <w:style w:type="character" w:customStyle="1" w:styleId="FooterChar">
    <w:name w:val="Footer Char"/>
    <w:basedOn w:val="DefaultParagraphFont"/>
    <w:link w:val="Footer"/>
    <w:uiPriority w:val="99"/>
    <w:rsid w:val="00EF7DCE"/>
    <w:rPr>
      <w:lang w:val="pt-BR"/>
    </w:rPr>
  </w:style>
  <w:style w:type="character" w:styleId="PageNumber">
    <w:name w:val="page number"/>
    <w:basedOn w:val="DefaultParagraphFont"/>
    <w:uiPriority w:val="99"/>
    <w:semiHidden/>
    <w:unhideWhenUsed/>
    <w:rsid w:val="00EF7D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797686">
      <w:bodyDiv w:val="1"/>
      <w:marLeft w:val="0"/>
      <w:marRight w:val="0"/>
      <w:marTop w:val="0"/>
      <w:marBottom w:val="0"/>
      <w:divBdr>
        <w:top w:val="none" w:sz="0" w:space="0" w:color="auto"/>
        <w:left w:val="none" w:sz="0" w:space="0" w:color="auto"/>
        <w:bottom w:val="none" w:sz="0" w:space="0" w:color="auto"/>
        <w:right w:val="none" w:sz="0" w:space="0" w:color="auto"/>
      </w:divBdr>
      <w:divsChild>
        <w:div w:id="1082214550">
          <w:marLeft w:val="0"/>
          <w:marRight w:val="0"/>
          <w:marTop w:val="0"/>
          <w:marBottom w:val="0"/>
          <w:divBdr>
            <w:top w:val="none" w:sz="0" w:space="0" w:color="auto"/>
            <w:left w:val="none" w:sz="0" w:space="0" w:color="auto"/>
            <w:bottom w:val="none" w:sz="0" w:space="0" w:color="auto"/>
            <w:right w:val="none" w:sz="0" w:space="0" w:color="auto"/>
          </w:divBdr>
        </w:div>
        <w:div w:id="1034503753">
          <w:marLeft w:val="0"/>
          <w:marRight w:val="0"/>
          <w:marTop w:val="0"/>
          <w:marBottom w:val="0"/>
          <w:divBdr>
            <w:top w:val="none" w:sz="0" w:space="0" w:color="auto"/>
            <w:left w:val="none" w:sz="0" w:space="0" w:color="auto"/>
            <w:bottom w:val="none" w:sz="0" w:space="0" w:color="auto"/>
            <w:right w:val="none" w:sz="0" w:space="0" w:color="auto"/>
          </w:divBdr>
        </w:div>
      </w:divsChild>
    </w:div>
    <w:div w:id="993221621">
      <w:bodyDiv w:val="1"/>
      <w:marLeft w:val="0"/>
      <w:marRight w:val="0"/>
      <w:marTop w:val="0"/>
      <w:marBottom w:val="0"/>
      <w:divBdr>
        <w:top w:val="none" w:sz="0" w:space="0" w:color="auto"/>
        <w:left w:val="none" w:sz="0" w:space="0" w:color="auto"/>
        <w:bottom w:val="none" w:sz="0" w:space="0" w:color="auto"/>
        <w:right w:val="none" w:sz="0" w:space="0" w:color="auto"/>
      </w:divBdr>
    </w:div>
    <w:div w:id="1225990984">
      <w:bodyDiv w:val="1"/>
      <w:marLeft w:val="0"/>
      <w:marRight w:val="0"/>
      <w:marTop w:val="0"/>
      <w:marBottom w:val="0"/>
      <w:divBdr>
        <w:top w:val="none" w:sz="0" w:space="0" w:color="auto"/>
        <w:left w:val="none" w:sz="0" w:space="0" w:color="auto"/>
        <w:bottom w:val="none" w:sz="0" w:space="0" w:color="auto"/>
        <w:right w:val="none" w:sz="0" w:space="0" w:color="auto"/>
      </w:divBdr>
    </w:div>
    <w:div w:id="1329940819">
      <w:bodyDiv w:val="1"/>
      <w:marLeft w:val="0"/>
      <w:marRight w:val="0"/>
      <w:marTop w:val="0"/>
      <w:marBottom w:val="0"/>
      <w:divBdr>
        <w:top w:val="none" w:sz="0" w:space="0" w:color="auto"/>
        <w:left w:val="none" w:sz="0" w:space="0" w:color="auto"/>
        <w:bottom w:val="none" w:sz="0" w:space="0" w:color="auto"/>
        <w:right w:val="none" w:sz="0" w:space="0" w:color="auto"/>
      </w:divBdr>
    </w:div>
    <w:div w:id="1476025736">
      <w:bodyDiv w:val="1"/>
      <w:marLeft w:val="0"/>
      <w:marRight w:val="0"/>
      <w:marTop w:val="0"/>
      <w:marBottom w:val="0"/>
      <w:divBdr>
        <w:top w:val="none" w:sz="0" w:space="0" w:color="auto"/>
        <w:left w:val="none" w:sz="0" w:space="0" w:color="auto"/>
        <w:bottom w:val="none" w:sz="0" w:space="0" w:color="auto"/>
        <w:right w:val="none" w:sz="0" w:space="0" w:color="auto"/>
      </w:divBdr>
      <w:divsChild>
        <w:div w:id="353074767">
          <w:marLeft w:val="0"/>
          <w:marRight w:val="0"/>
          <w:marTop w:val="0"/>
          <w:marBottom w:val="0"/>
          <w:divBdr>
            <w:top w:val="none" w:sz="0" w:space="0" w:color="auto"/>
            <w:left w:val="none" w:sz="0" w:space="0" w:color="auto"/>
            <w:bottom w:val="none" w:sz="0" w:space="0" w:color="auto"/>
            <w:right w:val="none" w:sz="0" w:space="0" w:color="auto"/>
          </w:divBdr>
        </w:div>
        <w:div w:id="1155337436">
          <w:marLeft w:val="0"/>
          <w:marRight w:val="0"/>
          <w:marTop w:val="0"/>
          <w:marBottom w:val="0"/>
          <w:divBdr>
            <w:top w:val="none" w:sz="0" w:space="0" w:color="auto"/>
            <w:left w:val="none" w:sz="0" w:space="0" w:color="auto"/>
            <w:bottom w:val="none" w:sz="0" w:space="0" w:color="auto"/>
            <w:right w:val="none" w:sz="0" w:space="0" w:color="auto"/>
          </w:divBdr>
        </w:div>
        <w:div w:id="1558399639">
          <w:marLeft w:val="0"/>
          <w:marRight w:val="0"/>
          <w:marTop w:val="0"/>
          <w:marBottom w:val="0"/>
          <w:divBdr>
            <w:top w:val="none" w:sz="0" w:space="0" w:color="auto"/>
            <w:left w:val="none" w:sz="0" w:space="0" w:color="auto"/>
            <w:bottom w:val="none" w:sz="0" w:space="0" w:color="auto"/>
            <w:right w:val="none" w:sz="0" w:space="0" w:color="auto"/>
          </w:divBdr>
        </w:div>
        <w:div w:id="346257342">
          <w:marLeft w:val="0"/>
          <w:marRight w:val="0"/>
          <w:marTop w:val="0"/>
          <w:marBottom w:val="0"/>
          <w:divBdr>
            <w:top w:val="none" w:sz="0" w:space="0" w:color="auto"/>
            <w:left w:val="none" w:sz="0" w:space="0" w:color="auto"/>
            <w:bottom w:val="none" w:sz="0" w:space="0" w:color="auto"/>
            <w:right w:val="none" w:sz="0" w:space="0" w:color="auto"/>
          </w:divBdr>
        </w:div>
        <w:div w:id="1853450150">
          <w:marLeft w:val="0"/>
          <w:marRight w:val="0"/>
          <w:marTop w:val="0"/>
          <w:marBottom w:val="0"/>
          <w:divBdr>
            <w:top w:val="none" w:sz="0" w:space="0" w:color="auto"/>
            <w:left w:val="none" w:sz="0" w:space="0" w:color="auto"/>
            <w:bottom w:val="none" w:sz="0" w:space="0" w:color="auto"/>
            <w:right w:val="none" w:sz="0" w:space="0" w:color="auto"/>
          </w:divBdr>
        </w:div>
        <w:div w:id="1601182946">
          <w:marLeft w:val="0"/>
          <w:marRight w:val="0"/>
          <w:marTop w:val="0"/>
          <w:marBottom w:val="0"/>
          <w:divBdr>
            <w:top w:val="none" w:sz="0" w:space="0" w:color="auto"/>
            <w:left w:val="none" w:sz="0" w:space="0" w:color="auto"/>
            <w:bottom w:val="none" w:sz="0" w:space="0" w:color="auto"/>
            <w:right w:val="none" w:sz="0" w:space="0" w:color="auto"/>
          </w:divBdr>
        </w:div>
        <w:div w:id="246577563">
          <w:marLeft w:val="0"/>
          <w:marRight w:val="0"/>
          <w:marTop w:val="0"/>
          <w:marBottom w:val="0"/>
          <w:divBdr>
            <w:top w:val="none" w:sz="0" w:space="0" w:color="auto"/>
            <w:left w:val="none" w:sz="0" w:space="0" w:color="auto"/>
            <w:bottom w:val="none" w:sz="0" w:space="0" w:color="auto"/>
            <w:right w:val="none" w:sz="0" w:space="0" w:color="auto"/>
          </w:divBdr>
        </w:div>
      </w:divsChild>
    </w:div>
    <w:div w:id="1707753502">
      <w:bodyDiv w:val="1"/>
      <w:marLeft w:val="0"/>
      <w:marRight w:val="0"/>
      <w:marTop w:val="0"/>
      <w:marBottom w:val="0"/>
      <w:divBdr>
        <w:top w:val="none" w:sz="0" w:space="0" w:color="auto"/>
        <w:left w:val="none" w:sz="0" w:space="0" w:color="auto"/>
        <w:bottom w:val="none" w:sz="0" w:space="0" w:color="auto"/>
        <w:right w:val="none" w:sz="0" w:space="0" w:color="auto"/>
      </w:divBdr>
      <w:divsChild>
        <w:div w:id="125004808">
          <w:marLeft w:val="0"/>
          <w:marRight w:val="0"/>
          <w:marTop w:val="0"/>
          <w:marBottom w:val="0"/>
          <w:divBdr>
            <w:top w:val="none" w:sz="0" w:space="0" w:color="auto"/>
            <w:left w:val="none" w:sz="0" w:space="0" w:color="auto"/>
            <w:bottom w:val="none" w:sz="0" w:space="0" w:color="auto"/>
            <w:right w:val="none" w:sz="0" w:space="0" w:color="auto"/>
          </w:divBdr>
        </w:div>
        <w:div w:id="177697386">
          <w:marLeft w:val="0"/>
          <w:marRight w:val="0"/>
          <w:marTop w:val="0"/>
          <w:marBottom w:val="0"/>
          <w:divBdr>
            <w:top w:val="none" w:sz="0" w:space="0" w:color="auto"/>
            <w:left w:val="none" w:sz="0" w:space="0" w:color="auto"/>
            <w:bottom w:val="none" w:sz="0" w:space="0" w:color="auto"/>
            <w:right w:val="none" w:sz="0" w:space="0" w:color="auto"/>
          </w:divBdr>
        </w:div>
      </w:divsChild>
    </w:div>
    <w:div w:id="19237571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jpeg"/><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image" Target="media/image12.png"/><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emf"/><Relationship Id="rId27" Type="http://schemas.openxmlformats.org/officeDocument/2006/relationships/image" Target="media/image16.tiff"/><Relationship Id="rId28" Type="http://schemas.openxmlformats.org/officeDocument/2006/relationships/image" Target="media/image17.jpeg"/><Relationship Id="rId29" Type="http://schemas.openxmlformats.org/officeDocument/2006/relationships/image" Target="media/image1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jpeg"/><Relationship Id="rId31" Type="http://schemas.openxmlformats.org/officeDocument/2006/relationships/image" Target="media/image20.jpeg"/><Relationship Id="rId32" Type="http://schemas.openxmlformats.org/officeDocument/2006/relationships/image" Target="media/image21.jpeg"/><Relationship Id="rId9" Type="http://schemas.openxmlformats.org/officeDocument/2006/relationships/comments" Target="comment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2.jpeg"/><Relationship Id="rId34" Type="http://schemas.openxmlformats.org/officeDocument/2006/relationships/image" Target="media/image23.emf"/><Relationship Id="rId35" Type="http://schemas.openxmlformats.org/officeDocument/2006/relationships/image" Target="media/image24.jpeg"/><Relationship Id="rId36" Type="http://schemas.openxmlformats.org/officeDocument/2006/relationships/fontTable" Target="fontTable.xml"/><Relationship Id="rId10" Type="http://schemas.microsoft.com/office/2011/relationships/commentsExtended" Target="commentsExtended.xml"/><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37" Type="http://schemas.microsoft.com/office/2011/relationships/people" Target="peop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0892AF6-E690-2044-A63D-1B745F1B03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80</Pages>
  <Words>61336</Words>
  <Characters>349617</Characters>
  <Application>Microsoft Macintosh Word</Application>
  <DocSecurity>0</DocSecurity>
  <Lines>2913</Lines>
  <Paragraphs>820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410133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LUISA NOVARA MONCLAR GONÇALVES</dc:creator>
  <cp:keywords/>
  <dc:description/>
  <cp:lastModifiedBy>LUISA NOVARA MONCLAR GONÇALVES</cp:lastModifiedBy>
  <cp:revision>117</cp:revision>
  <cp:lastPrinted>2017-07-15T15:14:00Z</cp:lastPrinted>
  <dcterms:created xsi:type="dcterms:W3CDTF">2017-07-15T15:14:00Z</dcterms:created>
  <dcterms:modified xsi:type="dcterms:W3CDTF">2017-07-16T00:10:00Z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http://www.zotero.org/styles/associacao-brasileira-de-normas-tecnicas-ufrgs</vt:lpwstr>
  </property>
  <property fmtid="{D5CDD505-2E9C-101B-9397-08002B2CF9AE}" pid="21" name="Mendeley Recent Style Name 9_1">
    <vt:lpwstr>Universidade Federal do Rio Grande do Sul - ABNT (Portuguese - Brazil)</vt:lpwstr>
  </property>
  <property fmtid="{D5CDD505-2E9C-101B-9397-08002B2CF9AE}" pid="22" name="Mendeley Document_1">
    <vt:lpwstr>True</vt:lpwstr>
  </property>
  <property fmtid="{D5CDD505-2E9C-101B-9397-08002B2CF9AE}" pid="23" name="Mendeley Unique User Id_1">
    <vt:lpwstr>215c40b2-c7c3-3776-96f3-7849329d4323</vt:lpwstr>
  </property>
  <property fmtid="{D5CDD505-2E9C-101B-9397-08002B2CF9AE}" pid="24" name="Mendeley Citation Style_1">
    <vt:lpwstr>http://www.zotero.org/styles/apa</vt:lpwstr>
  </property>
</Properties>
</file>