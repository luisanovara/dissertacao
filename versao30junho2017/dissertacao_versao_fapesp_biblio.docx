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sidR="00AD53BE">
        <w:rPr>
          <w:rFonts w:ascii="Calibri" w:hAnsi="Calibri"/>
          <w:b/>
          <w:smallCaps/>
          <w:color w:val="000000" w:themeColor="text1"/>
          <w:sz w:val="32"/>
          <w:szCs w:val="32"/>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Pr>
          <w:rFonts w:ascii="Calibri" w:hAnsi="Calibri"/>
          <w:b/>
          <w:smallCaps/>
          <w:color w:val="000000" w:themeColor="text1"/>
          <w:sz w:val="32"/>
          <w:szCs w:val="32"/>
        </w:rPr>
        <w:t>:</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Efeito do distúrbio nas estratégias de vida: comparação entre dinâmicas evolutiva, ecológica e eco-evolutiva</w:t>
      </w:r>
    </w:p>
    <w:p w14:paraId="3C77AC67" w14:textId="7349D69A"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2D0946" w:rsidRPr="00354016">
        <w:rPr>
          <w:rFonts w:ascii="Calibri" w:hAnsi="Calibri"/>
          <w:color w:val="000000" w:themeColor="text1"/>
          <w:sz w:val="24"/>
          <w:szCs w:val="24"/>
          <w:highlight w:val="yellow"/>
        </w:rPr>
        <w:t>?</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70CC1C4F"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1C6AECA3" w14:textId="77777777" w:rsidR="00DB389D" w:rsidRDefault="00DB389D"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D427FB" w:rsidRDefault="00D443EC" w:rsidP="008828E8">
      <w:pPr>
        <w:jc w:val="right"/>
        <w:rPr>
          <w:b/>
          <w:i/>
        </w:rPr>
      </w:pPr>
      <w:r>
        <w:rPr>
          <w:b/>
          <w:i/>
        </w:rPr>
        <w:t>Dedico</w:t>
      </w:r>
      <w:r w:rsidR="008828E8" w:rsidRPr="00D427FB">
        <w:rPr>
          <w:b/>
          <w:i/>
        </w:rPr>
        <w:t xml:space="preserve"> à minha mãe, Carla, ao meu pai, Augusto, e ao meu irmão, Gustavo</w:t>
      </w:r>
    </w:p>
    <w:p w14:paraId="4F7D31A1" w14:textId="77777777" w:rsidR="008828E8" w:rsidRPr="00D427FB" w:rsidRDefault="008828E8" w:rsidP="008828E8">
      <w:pPr>
        <w:jc w:val="right"/>
        <w:rPr>
          <w:b/>
          <w:i/>
        </w:rPr>
      </w:pPr>
      <w:r w:rsidRPr="00D427FB">
        <w:rPr>
          <w:b/>
          <w:i/>
        </w:rPr>
        <w:t>Na tentativa de mostrar um pouco do meu mundo de ervas daninhas e tudo mais</w:t>
      </w:r>
    </w:p>
    <w:p w14:paraId="10E5C442" w14:textId="77777777" w:rsidR="008828E8" w:rsidRPr="00D427FB" w:rsidRDefault="008828E8" w:rsidP="008828E8">
      <w:pPr>
        <w:jc w:val="right"/>
        <w:rPr>
          <w:b/>
          <w:i/>
        </w:rPr>
      </w:pPr>
      <w:r w:rsidRPr="00D427FB">
        <w:rPr>
          <w:b/>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1BA4090B"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74086B2E"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Agradeço imensamente por sua presença, por sua orientação e 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6C3FAC77"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 (não apenas da escrita, mas da validade dos argumentos).</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1AB3071E"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 Paula Giroldo, Mariana Fogo e Pedro Hirata, que, das mais diversas formas, estiveram disponíveis e caminharam ao meu lado ao longo do mestrado, sempre cuidando de mim e me tornando mais forte e mais feliz!</w:t>
      </w:r>
    </w:p>
    <w:p w14:paraId="54324C37" w14:textId="56A87502"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pelo carinho, pela amizade. Obrigada pelos almoços, jantares e risadas. </w:t>
      </w:r>
      <w:r>
        <w:rPr>
          <w:rFonts w:asciiTheme="majorHAnsi" w:hAnsiTheme="majorHAnsi"/>
        </w:rPr>
        <w:t>Sem vocês, não consigo.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4951FCA"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fazer sentir a pessoa mais sortuda do mundo quando diz que</w:t>
      </w:r>
      <w:r w:rsidR="004011E7">
        <w:rPr>
          <w:rFonts w:asciiTheme="majorHAnsi" w:hAnsiTheme="majorHAnsi"/>
        </w:rPr>
        <w:t xml:space="preserve"> </w:t>
      </w:r>
      <w:r w:rsidR="00A127DC">
        <w:rPr>
          <w:rFonts w:asciiTheme="majorHAnsi" w:hAnsiTheme="majorHAnsi"/>
        </w:rPr>
        <w:t>[</w:t>
      </w:r>
      <w:r w:rsidR="00A127DC" w:rsidRPr="00A127DC">
        <w:rPr>
          <w:rFonts w:asciiTheme="majorHAnsi" w:hAnsiTheme="majorHAnsi"/>
          <w:highlight w:val="yellow"/>
        </w:rPr>
        <w:t>COMPLEMENTAR</w:t>
      </w:r>
      <w:r w:rsidR="00A127DC">
        <w:rPr>
          <w:rFonts w:asciiTheme="majorHAnsi" w:hAnsiTheme="majorHAnsi"/>
        </w:rPr>
        <w:t>].</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7EEA7FAA"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 xml:space="preserve">ao Daniel, meu namorado e companheiro, com quem tenho o prazer de conviver, de conversar sobre o mestrado e todo o resto, que tanto me ajuda em fases de muita ansiedade e que compartilha comigo as felicidades do projeto, mesmo sempre “achando tudo </w:t>
      </w:r>
      <w:r w:rsidRPr="00B56BF0">
        <w:rPr>
          <w:rFonts w:asciiTheme="majorHAnsi" w:hAnsiTheme="majorHAnsi"/>
        </w:rPr>
        <w:lastRenderedPageBreak/>
        <w:t>muito difícil”. Meu amor, obrigada por todo o carinho, a paciência e o aconchego (e por ter cuidado da casa sozinho no último semestre!)</w:t>
      </w:r>
    </w:p>
    <w:p w14:paraId="1BADF758" w14:textId="3F6C036A" w:rsidR="00666655" w:rsidRPr="005D2103" w:rsidRDefault="00666655" w:rsidP="00457151">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24FCD30" w14:textId="77777777" w:rsidR="005D2103" w:rsidRDefault="005D2103" w:rsidP="005D2103">
      <w:pPr>
        <w:pStyle w:val="TOC1"/>
        <w:spacing w:line="276" w:lineRule="auto"/>
        <w:rPr>
          <w:color w:val="7F7F7F" w:themeColor="text1" w:themeTint="80"/>
          <w:sz w:val="24"/>
          <w:szCs w:val="24"/>
        </w:rPr>
      </w:pPr>
    </w:p>
    <w:p w14:paraId="5E561CC4" w14:textId="77777777" w:rsidR="005D2103" w:rsidRDefault="00457151" w:rsidP="005D2103">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5D2103">
        <w:rPr>
          <w:noProof/>
        </w:rPr>
        <w:t>1</w:t>
      </w:r>
      <w:r w:rsidR="005D2103">
        <w:rPr>
          <w:rFonts w:eastAsiaTheme="minorEastAsia"/>
          <w:b w:val="0"/>
          <w:bCs w:val="0"/>
          <w:caps w:val="0"/>
          <w:noProof/>
          <w:sz w:val="24"/>
          <w:szCs w:val="24"/>
          <w:u w:val="none"/>
          <w:lang w:val="en-US"/>
        </w:rPr>
        <w:tab/>
      </w:r>
      <w:r w:rsidR="005D2103" w:rsidRPr="00C41FFC">
        <w:rPr>
          <w:noProof/>
          <w:color w:val="000000" w:themeColor="text1"/>
        </w:rPr>
        <w:t>RESUMO</w:t>
      </w:r>
      <w:r w:rsidR="005D2103">
        <w:rPr>
          <w:noProof/>
        </w:rPr>
        <w:tab/>
      </w:r>
      <w:r w:rsidR="005D2103">
        <w:rPr>
          <w:noProof/>
        </w:rPr>
        <w:fldChar w:fldCharType="begin"/>
      </w:r>
      <w:r w:rsidR="005D2103">
        <w:rPr>
          <w:noProof/>
        </w:rPr>
        <w:instrText xml:space="preserve"> PAGEREF _Toc487883785 \h </w:instrText>
      </w:r>
      <w:r w:rsidR="005D2103">
        <w:rPr>
          <w:noProof/>
        </w:rPr>
      </w:r>
      <w:r w:rsidR="005D2103">
        <w:rPr>
          <w:noProof/>
        </w:rPr>
        <w:fldChar w:fldCharType="separate"/>
      </w:r>
      <w:r w:rsidR="001B315A">
        <w:rPr>
          <w:noProof/>
        </w:rPr>
        <w:t>11</w:t>
      </w:r>
      <w:r w:rsidR="005D2103">
        <w:rPr>
          <w:noProof/>
        </w:rPr>
        <w:fldChar w:fldCharType="end"/>
      </w:r>
    </w:p>
    <w:p w14:paraId="289A80C4"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C41FFC">
        <w:rPr>
          <w:noProof/>
          <w:color w:val="000000" w:themeColor="text1"/>
        </w:rPr>
        <w:t>ABSTRACT</w:t>
      </w:r>
      <w:r>
        <w:rPr>
          <w:noProof/>
        </w:rPr>
        <w:tab/>
      </w:r>
      <w:r>
        <w:rPr>
          <w:noProof/>
        </w:rPr>
        <w:fldChar w:fldCharType="begin"/>
      </w:r>
      <w:r>
        <w:rPr>
          <w:noProof/>
        </w:rPr>
        <w:instrText xml:space="preserve"> PAGEREF _Toc487883786 \h </w:instrText>
      </w:r>
      <w:r>
        <w:rPr>
          <w:noProof/>
        </w:rPr>
      </w:r>
      <w:r>
        <w:rPr>
          <w:noProof/>
        </w:rPr>
        <w:fldChar w:fldCharType="separate"/>
      </w:r>
      <w:r w:rsidR="001B315A">
        <w:rPr>
          <w:noProof/>
        </w:rPr>
        <w:t>12</w:t>
      </w:r>
      <w:r>
        <w:rPr>
          <w:noProof/>
        </w:rPr>
        <w:fldChar w:fldCharType="end"/>
      </w:r>
    </w:p>
    <w:p w14:paraId="4A4AB8D1"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C41FFC">
        <w:rPr>
          <w:noProof/>
          <w:color w:val="000000" w:themeColor="text1"/>
        </w:rPr>
        <w:t>PREFÁCIO</w:t>
      </w:r>
      <w:r>
        <w:rPr>
          <w:noProof/>
        </w:rPr>
        <w:tab/>
      </w:r>
      <w:r>
        <w:rPr>
          <w:noProof/>
        </w:rPr>
        <w:fldChar w:fldCharType="begin"/>
      </w:r>
      <w:r>
        <w:rPr>
          <w:noProof/>
        </w:rPr>
        <w:instrText xml:space="preserve"> PAGEREF _Toc487883787 \h </w:instrText>
      </w:r>
      <w:r>
        <w:rPr>
          <w:noProof/>
        </w:rPr>
      </w:r>
      <w:r>
        <w:rPr>
          <w:noProof/>
        </w:rPr>
        <w:fldChar w:fldCharType="separate"/>
      </w:r>
      <w:r w:rsidR="001B315A">
        <w:rPr>
          <w:noProof/>
        </w:rPr>
        <w:t>13</w:t>
      </w:r>
      <w:r>
        <w:rPr>
          <w:noProof/>
        </w:rPr>
        <w:fldChar w:fldCharType="end"/>
      </w:r>
    </w:p>
    <w:p w14:paraId="2FA10D0F"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C41FFC">
        <w:rPr>
          <w:noProof/>
          <w:color w:val="000000" w:themeColor="text1"/>
        </w:rPr>
        <w:t>INTRODUÇÃO</w:t>
      </w:r>
      <w:r>
        <w:rPr>
          <w:noProof/>
        </w:rPr>
        <w:tab/>
      </w:r>
      <w:r>
        <w:rPr>
          <w:noProof/>
        </w:rPr>
        <w:fldChar w:fldCharType="begin"/>
      </w:r>
      <w:r>
        <w:rPr>
          <w:noProof/>
        </w:rPr>
        <w:instrText xml:space="preserve"> PAGEREF _Toc487883788 \h </w:instrText>
      </w:r>
      <w:r>
        <w:rPr>
          <w:noProof/>
        </w:rPr>
      </w:r>
      <w:r>
        <w:rPr>
          <w:noProof/>
        </w:rPr>
        <w:fldChar w:fldCharType="separate"/>
      </w:r>
      <w:r w:rsidR="001B315A">
        <w:rPr>
          <w:noProof/>
        </w:rPr>
        <w:t>17</w:t>
      </w:r>
      <w:r>
        <w:rPr>
          <w:noProof/>
        </w:rPr>
        <w:fldChar w:fldCharType="end"/>
      </w:r>
    </w:p>
    <w:p w14:paraId="507EB7D6"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C41FFC">
        <w:rPr>
          <w:noProof/>
          <w:color w:val="000000" w:themeColor="text1"/>
        </w:rPr>
        <w:t>MATERIAL E MÉTODOS</w:t>
      </w:r>
      <w:r>
        <w:rPr>
          <w:noProof/>
        </w:rPr>
        <w:tab/>
      </w:r>
      <w:r>
        <w:rPr>
          <w:noProof/>
        </w:rPr>
        <w:fldChar w:fldCharType="begin"/>
      </w:r>
      <w:r>
        <w:rPr>
          <w:noProof/>
        </w:rPr>
        <w:instrText xml:space="preserve"> PAGEREF _Toc487883789 \h </w:instrText>
      </w:r>
      <w:r>
        <w:rPr>
          <w:noProof/>
        </w:rPr>
      </w:r>
      <w:r>
        <w:rPr>
          <w:noProof/>
        </w:rPr>
        <w:fldChar w:fldCharType="separate"/>
      </w:r>
      <w:r w:rsidR="001B315A">
        <w:rPr>
          <w:noProof/>
        </w:rPr>
        <w:t>26</w:t>
      </w:r>
      <w:r>
        <w:rPr>
          <w:noProof/>
        </w:rPr>
        <w:fldChar w:fldCharType="end"/>
      </w:r>
    </w:p>
    <w:p w14:paraId="285F8035"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C41FFC">
        <w:rPr>
          <w:noProof/>
          <w:color w:val="000000" w:themeColor="text1"/>
        </w:rPr>
        <w:t>Descrição do modelo</w:t>
      </w:r>
      <w:r>
        <w:rPr>
          <w:noProof/>
        </w:rPr>
        <w:tab/>
      </w:r>
      <w:r>
        <w:rPr>
          <w:noProof/>
        </w:rPr>
        <w:fldChar w:fldCharType="begin"/>
      </w:r>
      <w:r>
        <w:rPr>
          <w:noProof/>
        </w:rPr>
        <w:instrText xml:space="preserve"> PAGEREF _Toc487883790 \h </w:instrText>
      </w:r>
      <w:r>
        <w:rPr>
          <w:noProof/>
        </w:rPr>
      </w:r>
      <w:r>
        <w:rPr>
          <w:noProof/>
        </w:rPr>
        <w:fldChar w:fldCharType="separate"/>
      </w:r>
      <w:r w:rsidR="001B315A">
        <w:rPr>
          <w:noProof/>
        </w:rPr>
        <w:t>26</w:t>
      </w:r>
      <w:r>
        <w:rPr>
          <w:noProof/>
        </w:rPr>
        <w:fldChar w:fldCharType="end"/>
      </w:r>
    </w:p>
    <w:p w14:paraId="72C64792"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C41FFC">
        <w:rPr>
          <w:noProof/>
          <w:color w:val="000000" w:themeColor="text1"/>
        </w:rPr>
        <w:t>Cenários simulados</w:t>
      </w:r>
      <w:r>
        <w:rPr>
          <w:noProof/>
        </w:rPr>
        <w:tab/>
      </w:r>
      <w:r>
        <w:rPr>
          <w:noProof/>
        </w:rPr>
        <w:fldChar w:fldCharType="begin"/>
      </w:r>
      <w:r>
        <w:rPr>
          <w:noProof/>
        </w:rPr>
        <w:instrText xml:space="preserve"> PAGEREF _Toc487883791 \h </w:instrText>
      </w:r>
      <w:r>
        <w:rPr>
          <w:noProof/>
        </w:rPr>
      </w:r>
      <w:r>
        <w:rPr>
          <w:noProof/>
        </w:rPr>
        <w:fldChar w:fldCharType="separate"/>
      </w:r>
      <w:r w:rsidR="001B315A">
        <w:rPr>
          <w:noProof/>
        </w:rPr>
        <w:t>27</w:t>
      </w:r>
      <w:r>
        <w:rPr>
          <w:noProof/>
        </w:rPr>
        <w:fldChar w:fldCharType="end"/>
      </w:r>
    </w:p>
    <w:p w14:paraId="3BB48F7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C41FFC">
        <w:rPr>
          <w:noProof/>
          <w:color w:val="000000" w:themeColor="text1"/>
        </w:rPr>
        <w:t>Variáveis operacionais</w:t>
      </w:r>
      <w:r>
        <w:rPr>
          <w:noProof/>
        </w:rPr>
        <w:tab/>
      </w:r>
      <w:r>
        <w:rPr>
          <w:noProof/>
        </w:rPr>
        <w:fldChar w:fldCharType="begin"/>
      </w:r>
      <w:r>
        <w:rPr>
          <w:noProof/>
        </w:rPr>
        <w:instrText xml:space="preserve"> PAGEREF _Toc487883792 \h </w:instrText>
      </w:r>
      <w:r>
        <w:rPr>
          <w:noProof/>
        </w:rPr>
      </w:r>
      <w:r>
        <w:rPr>
          <w:noProof/>
        </w:rPr>
        <w:fldChar w:fldCharType="separate"/>
      </w:r>
      <w:r w:rsidR="001B315A">
        <w:rPr>
          <w:noProof/>
        </w:rPr>
        <w:t>31</w:t>
      </w:r>
      <w:r>
        <w:rPr>
          <w:noProof/>
        </w:rPr>
        <w:fldChar w:fldCharType="end"/>
      </w:r>
    </w:p>
    <w:p w14:paraId="18F0C9EF" w14:textId="77777777" w:rsidR="005D2103" w:rsidRDefault="005D2103" w:rsidP="005D2103">
      <w:pPr>
        <w:pStyle w:val="TOC3"/>
        <w:tabs>
          <w:tab w:val="left" w:pos="686"/>
          <w:tab w:val="right" w:pos="9010"/>
        </w:tabs>
        <w:spacing w:line="276" w:lineRule="auto"/>
        <w:rPr>
          <w:rFonts w:eastAsiaTheme="minorEastAsia"/>
          <w:smallCaps w:val="0"/>
          <w:noProof/>
          <w:sz w:val="24"/>
          <w:szCs w:val="24"/>
          <w:lang w:val="en-US"/>
        </w:rPr>
      </w:pPr>
      <w:r w:rsidRPr="00C41FFC">
        <w:rPr>
          <w:noProof/>
        </w:rPr>
        <w:t>5.3.1</w:t>
      </w:r>
      <w:r>
        <w:rPr>
          <w:rFonts w:eastAsiaTheme="minorEastAsia"/>
          <w:smallCaps w:val="0"/>
          <w:noProof/>
          <w:sz w:val="24"/>
          <w:szCs w:val="24"/>
          <w:lang w:val="en-US"/>
        </w:rPr>
        <w:tab/>
      </w:r>
      <w:r w:rsidRPr="00C41FFC">
        <w:rPr>
          <w:noProof/>
        </w:rPr>
        <w:t>Variáveis de interesse</w:t>
      </w:r>
      <w:r>
        <w:rPr>
          <w:noProof/>
        </w:rPr>
        <w:tab/>
      </w:r>
      <w:r>
        <w:rPr>
          <w:noProof/>
        </w:rPr>
        <w:fldChar w:fldCharType="begin"/>
      </w:r>
      <w:r>
        <w:rPr>
          <w:noProof/>
        </w:rPr>
        <w:instrText xml:space="preserve"> PAGEREF _Toc487883793 \h </w:instrText>
      </w:r>
      <w:r>
        <w:rPr>
          <w:noProof/>
        </w:rPr>
      </w:r>
      <w:r>
        <w:rPr>
          <w:noProof/>
        </w:rPr>
        <w:fldChar w:fldCharType="separate"/>
      </w:r>
      <w:r w:rsidR="001B315A">
        <w:rPr>
          <w:noProof/>
        </w:rPr>
        <w:t>31</w:t>
      </w:r>
      <w:r>
        <w:rPr>
          <w:noProof/>
        </w:rPr>
        <w:fldChar w:fldCharType="end"/>
      </w:r>
    </w:p>
    <w:p w14:paraId="687F9968" w14:textId="77777777" w:rsidR="005D2103" w:rsidRDefault="005D2103" w:rsidP="005D2103">
      <w:pPr>
        <w:pStyle w:val="TOC3"/>
        <w:tabs>
          <w:tab w:val="left" w:pos="686"/>
          <w:tab w:val="right" w:pos="9010"/>
        </w:tabs>
        <w:spacing w:line="276" w:lineRule="auto"/>
        <w:rPr>
          <w:rFonts w:eastAsiaTheme="minorEastAsia"/>
          <w:smallCaps w:val="0"/>
          <w:noProof/>
          <w:sz w:val="24"/>
          <w:szCs w:val="24"/>
          <w:lang w:val="en-US"/>
        </w:rPr>
      </w:pPr>
      <w:r w:rsidRPr="00C41FFC">
        <w:rPr>
          <w:noProof/>
        </w:rPr>
        <w:t>5.3.2</w:t>
      </w:r>
      <w:r>
        <w:rPr>
          <w:rFonts w:eastAsiaTheme="minorEastAsia"/>
          <w:smallCaps w:val="0"/>
          <w:noProof/>
          <w:sz w:val="24"/>
          <w:szCs w:val="24"/>
          <w:lang w:val="en-US"/>
        </w:rPr>
        <w:tab/>
      </w:r>
      <w:r w:rsidRPr="00C41FFC">
        <w:rPr>
          <w:noProof/>
        </w:rPr>
        <w:t>Variáveis preditoras</w:t>
      </w:r>
      <w:r>
        <w:rPr>
          <w:noProof/>
        </w:rPr>
        <w:tab/>
      </w:r>
      <w:r>
        <w:rPr>
          <w:noProof/>
        </w:rPr>
        <w:fldChar w:fldCharType="begin"/>
      </w:r>
      <w:r>
        <w:rPr>
          <w:noProof/>
        </w:rPr>
        <w:instrText xml:space="preserve"> PAGEREF _Toc487883794 \h </w:instrText>
      </w:r>
      <w:r>
        <w:rPr>
          <w:noProof/>
        </w:rPr>
      </w:r>
      <w:r>
        <w:rPr>
          <w:noProof/>
        </w:rPr>
        <w:fldChar w:fldCharType="separate"/>
      </w:r>
      <w:r w:rsidR="001B315A">
        <w:rPr>
          <w:noProof/>
        </w:rPr>
        <w:t>32</w:t>
      </w:r>
      <w:r>
        <w:rPr>
          <w:noProof/>
        </w:rPr>
        <w:fldChar w:fldCharType="end"/>
      </w:r>
    </w:p>
    <w:p w14:paraId="022D24D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C41FFC">
        <w:rPr>
          <w:noProof/>
          <w:color w:val="000000" w:themeColor="text1"/>
        </w:rPr>
        <w:t>Análise dos dados</w:t>
      </w:r>
      <w:r>
        <w:rPr>
          <w:noProof/>
        </w:rPr>
        <w:tab/>
      </w:r>
      <w:r>
        <w:rPr>
          <w:noProof/>
        </w:rPr>
        <w:fldChar w:fldCharType="begin"/>
      </w:r>
      <w:r>
        <w:rPr>
          <w:noProof/>
        </w:rPr>
        <w:instrText xml:space="preserve"> PAGEREF _Toc487883795 \h </w:instrText>
      </w:r>
      <w:r>
        <w:rPr>
          <w:noProof/>
        </w:rPr>
      </w:r>
      <w:r>
        <w:rPr>
          <w:noProof/>
        </w:rPr>
        <w:fldChar w:fldCharType="separate"/>
      </w:r>
      <w:r w:rsidR="001B315A">
        <w:rPr>
          <w:noProof/>
        </w:rPr>
        <w:t>32</w:t>
      </w:r>
      <w:r>
        <w:rPr>
          <w:noProof/>
        </w:rPr>
        <w:fldChar w:fldCharType="end"/>
      </w:r>
    </w:p>
    <w:p w14:paraId="18EB21D3"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C41FFC">
        <w:rPr>
          <w:noProof/>
          <w:color w:val="000000" w:themeColor="text1"/>
        </w:rPr>
        <w:t>RESULTADOS</w:t>
      </w:r>
      <w:r>
        <w:rPr>
          <w:noProof/>
        </w:rPr>
        <w:tab/>
      </w:r>
      <w:r>
        <w:rPr>
          <w:noProof/>
        </w:rPr>
        <w:fldChar w:fldCharType="begin"/>
      </w:r>
      <w:r>
        <w:rPr>
          <w:noProof/>
        </w:rPr>
        <w:instrText xml:space="preserve"> PAGEREF _Toc487883796 \h </w:instrText>
      </w:r>
      <w:r>
        <w:rPr>
          <w:noProof/>
        </w:rPr>
      </w:r>
      <w:r>
        <w:rPr>
          <w:noProof/>
        </w:rPr>
        <w:fldChar w:fldCharType="separate"/>
      </w:r>
      <w:r w:rsidR="001B315A">
        <w:rPr>
          <w:noProof/>
        </w:rPr>
        <w:t>35</w:t>
      </w:r>
      <w:r>
        <w:rPr>
          <w:noProof/>
        </w:rPr>
        <w:fldChar w:fldCharType="end"/>
      </w:r>
    </w:p>
    <w:p w14:paraId="0F7D6DB4"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C41FFC">
        <w:rPr>
          <w:noProof/>
          <w:color w:val="000000" w:themeColor="text1"/>
        </w:rPr>
        <w:t>Cenário evolutivo: uma população com mutação</w:t>
      </w:r>
      <w:r>
        <w:rPr>
          <w:noProof/>
        </w:rPr>
        <w:tab/>
      </w:r>
      <w:r>
        <w:rPr>
          <w:noProof/>
        </w:rPr>
        <w:fldChar w:fldCharType="begin"/>
      </w:r>
      <w:r>
        <w:rPr>
          <w:noProof/>
        </w:rPr>
        <w:instrText xml:space="preserve"> PAGEREF _Toc487883797 \h </w:instrText>
      </w:r>
      <w:r>
        <w:rPr>
          <w:noProof/>
        </w:rPr>
      </w:r>
      <w:r>
        <w:rPr>
          <w:noProof/>
        </w:rPr>
        <w:fldChar w:fldCharType="separate"/>
      </w:r>
      <w:r w:rsidR="001B315A">
        <w:rPr>
          <w:noProof/>
        </w:rPr>
        <w:t>35</w:t>
      </w:r>
      <w:r>
        <w:rPr>
          <w:noProof/>
        </w:rPr>
        <w:fldChar w:fldCharType="end"/>
      </w:r>
    </w:p>
    <w:p w14:paraId="59E658E6"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6.1.1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_Toc487883798 \h </w:instrText>
      </w:r>
      <w:r>
        <w:rPr>
          <w:noProof/>
        </w:rPr>
      </w:r>
      <w:r>
        <w:rPr>
          <w:noProof/>
        </w:rPr>
        <w:fldChar w:fldCharType="separate"/>
      </w:r>
      <w:r w:rsidR="001B315A">
        <w:rPr>
          <w:noProof/>
        </w:rPr>
        <w:t>35</w:t>
      </w:r>
      <w:r>
        <w:rPr>
          <w:noProof/>
        </w:rPr>
        <w:fldChar w:fldCharType="end"/>
      </w:r>
    </w:p>
    <w:p w14:paraId="74ED4678"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6.1.2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_Toc487883799 \h </w:instrText>
      </w:r>
      <w:r>
        <w:rPr>
          <w:noProof/>
        </w:rPr>
      </w:r>
      <w:r>
        <w:rPr>
          <w:noProof/>
        </w:rPr>
        <w:fldChar w:fldCharType="separate"/>
      </w:r>
      <w:r w:rsidR="001B315A">
        <w:rPr>
          <w:noProof/>
        </w:rPr>
        <w:t>36</w:t>
      </w:r>
      <w:r>
        <w:rPr>
          <w:noProof/>
        </w:rPr>
        <w:fldChar w:fldCharType="end"/>
      </w:r>
    </w:p>
    <w:p w14:paraId="4DB55E6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C41FFC">
        <w:rPr>
          <w:noProof/>
          <w:color w:val="000000" w:themeColor="text1"/>
        </w:rPr>
        <w:t>Cenário ecológico: diversas espécies sem mutação</w:t>
      </w:r>
      <w:r>
        <w:rPr>
          <w:noProof/>
        </w:rPr>
        <w:tab/>
      </w:r>
      <w:r>
        <w:rPr>
          <w:noProof/>
        </w:rPr>
        <w:fldChar w:fldCharType="begin"/>
      </w:r>
      <w:r>
        <w:rPr>
          <w:noProof/>
        </w:rPr>
        <w:instrText xml:space="preserve"> PAGEREF _Toc487883800 \h </w:instrText>
      </w:r>
      <w:r>
        <w:rPr>
          <w:noProof/>
        </w:rPr>
      </w:r>
      <w:r>
        <w:rPr>
          <w:noProof/>
        </w:rPr>
        <w:fldChar w:fldCharType="separate"/>
      </w:r>
      <w:r w:rsidR="001B315A">
        <w:rPr>
          <w:noProof/>
        </w:rPr>
        <w:t>37</w:t>
      </w:r>
      <w:r>
        <w:rPr>
          <w:noProof/>
        </w:rPr>
        <w:fldChar w:fldCharType="end"/>
      </w:r>
    </w:p>
    <w:p w14:paraId="41F39C84"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_Toc487883801 \h </w:instrText>
      </w:r>
      <w:r>
        <w:rPr>
          <w:noProof/>
        </w:rPr>
      </w:r>
      <w:r>
        <w:rPr>
          <w:noProof/>
        </w:rPr>
        <w:fldChar w:fldCharType="separate"/>
      </w:r>
      <w:r w:rsidR="001B315A">
        <w:rPr>
          <w:noProof/>
        </w:rPr>
        <w:t>38</w:t>
      </w:r>
      <w:r>
        <w:rPr>
          <w:noProof/>
        </w:rPr>
        <w:fldChar w:fldCharType="end"/>
      </w:r>
    </w:p>
    <w:p w14:paraId="39C83A89"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_Toc487883802 \h </w:instrText>
      </w:r>
      <w:r>
        <w:rPr>
          <w:noProof/>
        </w:rPr>
      </w:r>
      <w:r>
        <w:rPr>
          <w:noProof/>
        </w:rPr>
        <w:fldChar w:fldCharType="separate"/>
      </w:r>
      <w:r w:rsidR="001B315A">
        <w:rPr>
          <w:noProof/>
        </w:rPr>
        <w:t>39</w:t>
      </w:r>
      <w:r>
        <w:rPr>
          <w:noProof/>
        </w:rPr>
        <w:fldChar w:fldCharType="end"/>
      </w:r>
    </w:p>
    <w:p w14:paraId="517A77A7"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6.2.3 </w:t>
      </w:r>
      <w:r>
        <w:rPr>
          <w:rFonts w:eastAsiaTheme="minorEastAsia"/>
          <w:smallCaps w:val="0"/>
          <w:noProof/>
          <w:sz w:val="24"/>
          <w:szCs w:val="24"/>
          <w:lang w:val="en-US"/>
        </w:rPr>
        <w:tab/>
      </w:r>
      <w:r w:rsidRPr="00C41FFC">
        <w:rPr>
          <w:noProof/>
        </w:rPr>
        <w:t>Heterogeneidade interespecífica de estratégias de vida</w:t>
      </w:r>
      <w:r>
        <w:rPr>
          <w:noProof/>
        </w:rPr>
        <w:tab/>
      </w:r>
      <w:r>
        <w:rPr>
          <w:noProof/>
        </w:rPr>
        <w:fldChar w:fldCharType="begin"/>
      </w:r>
      <w:r>
        <w:rPr>
          <w:noProof/>
        </w:rPr>
        <w:instrText xml:space="preserve"> PAGEREF _Toc487883803 \h </w:instrText>
      </w:r>
      <w:r>
        <w:rPr>
          <w:noProof/>
        </w:rPr>
      </w:r>
      <w:r>
        <w:rPr>
          <w:noProof/>
        </w:rPr>
        <w:fldChar w:fldCharType="separate"/>
      </w:r>
      <w:r w:rsidR="001B315A">
        <w:rPr>
          <w:noProof/>
        </w:rPr>
        <w:t>40</w:t>
      </w:r>
      <w:r>
        <w:rPr>
          <w:noProof/>
        </w:rPr>
        <w:fldChar w:fldCharType="end"/>
      </w:r>
    </w:p>
    <w:p w14:paraId="624D325C"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C41FFC">
        <w:rPr>
          <w:noProof/>
          <w:color w:val="000000" w:themeColor="text1"/>
        </w:rPr>
        <w:t>Cenário eco-evolutivo: diversas espécies com mutação</w:t>
      </w:r>
      <w:r>
        <w:rPr>
          <w:noProof/>
        </w:rPr>
        <w:tab/>
      </w:r>
      <w:r>
        <w:rPr>
          <w:noProof/>
        </w:rPr>
        <w:fldChar w:fldCharType="begin"/>
      </w:r>
      <w:r>
        <w:rPr>
          <w:noProof/>
        </w:rPr>
        <w:instrText xml:space="preserve"> PAGEREF _Toc487883804 \h </w:instrText>
      </w:r>
      <w:r>
        <w:rPr>
          <w:noProof/>
        </w:rPr>
      </w:r>
      <w:r>
        <w:rPr>
          <w:noProof/>
        </w:rPr>
        <w:fldChar w:fldCharType="separate"/>
      </w:r>
      <w:r w:rsidR="001B315A">
        <w:rPr>
          <w:noProof/>
        </w:rPr>
        <w:t>41</w:t>
      </w:r>
      <w:r>
        <w:rPr>
          <w:noProof/>
        </w:rPr>
        <w:fldChar w:fldCharType="end"/>
      </w:r>
    </w:p>
    <w:p w14:paraId="4691D474"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_Toc487883805 \h </w:instrText>
      </w:r>
      <w:r>
        <w:rPr>
          <w:noProof/>
        </w:rPr>
      </w:r>
      <w:r>
        <w:rPr>
          <w:noProof/>
        </w:rPr>
        <w:fldChar w:fldCharType="separate"/>
      </w:r>
      <w:r w:rsidR="001B315A">
        <w:rPr>
          <w:noProof/>
        </w:rPr>
        <w:t>42</w:t>
      </w:r>
      <w:r>
        <w:rPr>
          <w:noProof/>
        </w:rPr>
        <w:fldChar w:fldCharType="end"/>
      </w:r>
    </w:p>
    <w:p w14:paraId="63904898"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_Toc487883806 \h </w:instrText>
      </w:r>
      <w:r>
        <w:rPr>
          <w:noProof/>
        </w:rPr>
      </w:r>
      <w:r>
        <w:rPr>
          <w:noProof/>
        </w:rPr>
        <w:fldChar w:fldCharType="separate"/>
      </w:r>
      <w:r w:rsidR="001B315A">
        <w:rPr>
          <w:noProof/>
        </w:rPr>
        <w:t>43</w:t>
      </w:r>
      <w:r>
        <w:rPr>
          <w:noProof/>
        </w:rPr>
        <w:fldChar w:fldCharType="end"/>
      </w:r>
    </w:p>
    <w:p w14:paraId="313DE2FC"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6.3.3 </w:t>
      </w:r>
      <w:r>
        <w:rPr>
          <w:rFonts w:eastAsiaTheme="minorEastAsia"/>
          <w:smallCaps w:val="0"/>
          <w:noProof/>
          <w:sz w:val="24"/>
          <w:szCs w:val="24"/>
          <w:lang w:val="en-US"/>
        </w:rPr>
        <w:tab/>
      </w:r>
      <w:r w:rsidRPr="00C41FFC">
        <w:rPr>
          <w:noProof/>
        </w:rPr>
        <w:t>Heterogeneidade interespecífica de estratégias de vida</w:t>
      </w:r>
      <w:r>
        <w:rPr>
          <w:noProof/>
        </w:rPr>
        <w:tab/>
      </w:r>
      <w:r>
        <w:rPr>
          <w:noProof/>
        </w:rPr>
        <w:fldChar w:fldCharType="begin"/>
      </w:r>
      <w:r>
        <w:rPr>
          <w:noProof/>
        </w:rPr>
        <w:instrText xml:space="preserve"> PAGEREF _Toc487883807 \h </w:instrText>
      </w:r>
      <w:r>
        <w:rPr>
          <w:noProof/>
        </w:rPr>
      </w:r>
      <w:r>
        <w:rPr>
          <w:noProof/>
        </w:rPr>
        <w:fldChar w:fldCharType="separate"/>
      </w:r>
      <w:r w:rsidR="001B315A">
        <w:rPr>
          <w:noProof/>
        </w:rPr>
        <w:t>44</w:t>
      </w:r>
      <w:r>
        <w:rPr>
          <w:noProof/>
        </w:rPr>
        <w:fldChar w:fldCharType="end"/>
      </w:r>
    </w:p>
    <w:p w14:paraId="2E39A960"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C41FFC">
        <w:rPr>
          <w:noProof/>
          <w:color w:val="000000" w:themeColor="text1"/>
        </w:rPr>
        <w:t>DISCUSSÃO</w:t>
      </w:r>
      <w:r>
        <w:rPr>
          <w:noProof/>
        </w:rPr>
        <w:tab/>
      </w:r>
      <w:r>
        <w:rPr>
          <w:noProof/>
        </w:rPr>
        <w:fldChar w:fldCharType="begin"/>
      </w:r>
      <w:r>
        <w:rPr>
          <w:noProof/>
        </w:rPr>
        <w:instrText xml:space="preserve"> PAGEREF _Toc487883808 \h </w:instrText>
      </w:r>
      <w:r>
        <w:rPr>
          <w:noProof/>
        </w:rPr>
      </w:r>
      <w:r>
        <w:rPr>
          <w:noProof/>
        </w:rPr>
        <w:fldChar w:fldCharType="separate"/>
      </w:r>
      <w:r w:rsidR="001B315A">
        <w:rPr>
          <w:noProof/>
        </w:rPr>
        <w:t>50</w:t>
      </w:r>
      <w:r>
        <w:rPr>
          <w:noProof/>
        </w:rPr>
        <w:fldChar w:fldCharType="end"/>
      </w:r>
    </w:p>
    <w:p w14:paraId="75239AD1"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C41FFC">
        <w:rPr>
          <w:noProof/>
          <w:color w:val="000000" w:themeColor="text1"/>
        </w:rPr>
        <w:t>CONCLUSÃO</w:t>
      </w:r>
      <w:r>
        <w:rPr>
          <w:noProof/>
        </w:rPr>
        <w:tab/>
      </w:r>
      <w:r>
        <w:rPr>
          <w:noProof/>
        </w:rPr>
        <w:fldChar w:fldCharType="begin"/>
      </w:r>
      <w:r>
        <w:rPr>
          <w:noProof/>
        </w:rPr>
        <w:instrText xml:space="preserve"> PAGEREF _Toc487883809 \h </w:instrText>
      </w:r>
      <w:r>
        <w:rPr>
          <w:noProof/>
        </w:rPr>
      </w:r>
      <w:r>
        <w:rPr>
          <w:noProof/>
        </w:rPr>
        <w:fldChar w:fldCharType="separate"/>
      </w:r>
      <w:r w:rsidR="001B315A">
        <w:rPr>
          <w:noProof/>
        </w:rPr>
        <w:t>61</w:t>
      </w:r>
      <w:r>
        <w:rPr>
          <w:noProof/>
        </w:rPr>
        <w:fldChar w:fldCharType="end"/>
      </w:r>
    </w:p>
    <w:p w14:paraId="71F7470C"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C41FFC">
        <w:rPr>
          <w:noProof/>
          <w:color w:val="000000" w:themeColor="text1"/>
        </w:rPr>
        <w:t>POSFÁCIO</w:t>
      </w:r>
      <w:r>
        <w:rPr>
          <w:noProof/>
        </w:rPr>
        <w:tab/>
      </w:r>
      <w:r>
        <w:rPr>
          <w:noProof/>
        </w:rPr>
        <w:fldChar w:fldCharType="begin"/>
      </w:r>
      <w:r>
        <w:rPr>
          <w:noProof/>
        </w:rPr>
        <w:instrText xml:space="preserve"> PAGEREF _Toc487883810 \h </w:instrText>
      </w:r>
      <w:r>
        <w:rPr>
          <w:noProof/>
        </w:rPr>
      </w:r>
      <w:r>
        <w:rPr>
          <w:noProof/>
        </w:rPr>
        <w:fldChar w:fldCharType="separate"/>
      </w:r>
      <w:r w:rsidR="001B315A">
        <w:rPr>
          <w:noProof/>
        </w:rPr>
        <w:t>62</w:t>
      </w:r>
      <w:r>
        <w:rPr>
          <w:noProof/>
        </w:rPr>
        <w:fldChar w:fldCharType="end"/>
      </w:r>
    </w:p>
    <w:p w14:paraId="366D92C4"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C41FFC">
        <w:rPr>
          <w:noProof/>
          <w:color w:val="000000" w:themeColor="text1"/>
        </w:rPr>
        <w:t>REFERÊNCIAS BIBLIOGRÁFICAS</w:t>
      </w:r>
      <w:r>
        <w:rPr>
          <w:noProof/>
        </w:rPr>
        <w:tab/>
      </w:r>
      <w:r>
        <w:rPr>
          <w:noProof/>
        </w:rPr>
        <w:fldChar w:fldCharType="begin"/>
      </w:r>
      <w:r>
        <w:rPr>
          <w:noProof/>
        </w:rPr>
        <w:instrText xml:space="preserve"> PAGEREF _Toc487883811 \h </w:instrText>
      </w:r>
      <w:r>
        <w:rPr>
          <w:noProof/>
        </w:rPr>
      </w:r>
      <w:r>
        <w:rPr>
          <w:noProof/>
        </w:rPr>
        <w:fldChar w:fldCharType="separate"/>
      </w:r>
      <w:r w:rsidR="001B315A">
        <w:rPr>
          <w:noProof/>
        </w:rPr>
        <w:t>64</w:t>
      </w:r>
      <w:r>
        <w:rPr>
          <w:noProof/>
        </w:rPr>
        <w:fldChar w:fldCharType="end"/>
      </w:r>
    </w:p>
    <w:p w14:paraId="3CDE73D9" w14:textId="49B4FD73" w:rsidR="005D2103" w:rsidRDefault="005D2103" w:rsidP="005D2103">
      <w:pPr>
        <w:pStyle w:val="TOC1"/>
        <w:spacing w:line="276" w:lineRule="auto"/>
        <w:rPr>
          <w:noProof/>
        </w:rPr>
      </w:pPr>
      <w:r>
        <w:rPr>
          <w:noProof/>
        </w:rPr>
        <w:t>11</w:t>
      </w:r>
      <w:r>
        <w:rPr>
          <w:rFonts w:eastAsiaTheme="minorEastAsia"/>
          <w:b w:val="0"/>
          <w:bCs w:val="0"/>
          <w:caps w:val="0"/>
          <w:noProof/>
          <w:sz w:val="24"/>
          <w:szCs w:val="24"/>
          <w:u w:val="none"/>
          <w:lang w:val="en-US"/>
        </w:rPr>
        <w:tab/>
      </w:r>
      <w:r w:rsidRPr="00C41FFC">
        <w:rPr>
          <w:noProof/>
          <w:color w:val="000000" w:themeColor="text1"/>
        </w:rPr>
        <w:t>APÊNDICES</w:t>
      </w:r>
      <w:r>
        <w:rPr>
          <w:noProof/>
        </w:rPr>
        <w:tab/>
      </w:r>
      <w:r>
        <w:rPr>
          <w:noProof/>
        </w:rPr>
        <w:fldChar w:fldCharType="begin"/>
      </w:r>
      <w:r>
        <w:rPr>
          <w:noProof/>
        </w:rPr>
        <w:instrText xml:space="preserve"> PAGEREF _Toc487883812 \h </w:instrText>
      </w:r>
      <w:r>
        <w:rPr>
          <w:noProof/>
        </w:rPr>
      </w:r>
      <w:r>
        <w:rPr>
          <w:noProof/>
        </w:rPr>
        <w:fldChar w:fldCharType="separate"/>
      </w:r>
      <w:r w:rsidR="001B315A">
        <w:rPr>
          <w:noProof/>
        </w:rPr>
        <w:t>73</w:t>
      </w:r>
      <w:r>
        <w:rPr>
          <w:noProof/>
        </w:rPr>
        <w:fldChar w:fldCharType="end"/>
      </w:r>
    </w:p>
    <w:p w14:paraId="341F544E" w14:textId="77777777" w:rsidR="005D2103" w:rsidRPr="005D2103" w:rsidRDefault="005D2103" w:rsidP="005D2103">
      <w:pPr>
        <w:spacing w:line="276" w:lineRule="auto"/>
      </w:pPr>
    </w:p>
    <w:p w14:paraId="1B50DCA1" w14:textId="74C6C500" w:rsidR="000A3C4C" w:rsidRPr="003C4B41" w:rsidRDefault="00457151" w:rsidP="005D2103">
      <w:pPr>
        <w:pStyle w:val="Heading1"/>
        <w:spacing w:line="276" w:lineRule="auto"/>
      </w:pPr>
      <w:r w:rsidRPr="00A72B24">
        <w:rPr>
          <w:b w:val="0"/>
        </w:rPr>
        <w:lastRenderedPageBreak/>
        <w:fldChar w:fldCharType="end"/>
      </w:r>
      <w:bookmarkStart w:id="1" w:name="_Toc487883785"/>
      <w:r w:rsidR="000A3C4C" w:rsidRPr="003C4B41">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000A3C4C"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rsidR="000A3C4C">
        <w:t>1</w:t>
      </w:r>
      <w:r w:rsidR="000A3C4C" w:rsidRPr="003C4B41">
        <w:tab/>
      </w:r>
      <w:r w:rsidR="000A3C4C">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883786"/>
    <w:p w14:paraId="2DB3278E" w14:textId="477B3601" w:rsidR="008E5475" w:rsidRPr="003C4B41" w:rsidRDefault="008E5475" w:rsidP="003C4B41">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320144BC" w:rsidR="004152A7" w:rsidRPr="00E60CE3" w:rsidRDefault="00D6249D" w:rsidP="00D76700">
      <w:pPr>
        <w:spacing w:line="276" w:lineRule="auto"/>
        <w:contextualSpacing/>
        <w:jc w:val="both"/>
        <w:rPr>
          <w:rFonts w:asciiTheme="majorHAnsi" w:hAnsiTheme="majorHAnsi"/>
          <w:highlight w:val="yellow"/>
        </w:rPr>
      </w:pPr>
      <w:r w:rsidRPr="00E60CE3">
        <w:rPr>
          <w:rFonts w:asciiTheme="majorHAnsi" w:eastAsiaTheme="majorEastAsia" w:hAnsiTheme="majorHAnsi" w:cstheme="majorBidi"/>
          <w:color w:val="000000" w:themeColor="text1"/>
          <w:highlight w:val="yellow"/>
        </w:rPr>
        <w:t xml:space="preserve">A ocorrência de distúrbios impacta a diversidade de estratégias de vida em comunidades e a evolução de estratégias de vida em populações. </w:t>
      </w:r>
      <w:r w:rsidR="000164FE" w:rsidRPr="00E60CE3">
        <w:rPr>
          <w:rFonts w:asciiTheme="majorHAnsi" w:eastAsiaTheme="majorEastAsia" w:hAnsiTheme="majorHAnsi" w:cstheme="majorBidi"/>
          <w:color w:val="000000" w:themeColor="text1"/>
          <w:highlight w:val="yellow"/>
        </w:rPr>
        <w:t>Na</w:t>
      </w:r>
      <w:r w:rsidR="00AD4F60" w:rsidRPr="00E60CE3">
        <w:rPr>
          <w:rFonts w:asciiTheme="majorHAnsi" w:eastAsiaTheme="majorEastAsia" w:hAnsiTheme="majorHAnsi" w:cstheme="majorBidi"/>
          <w:color w:val="000000" w:themeColor="text1"/>
          <w:highlight w:val="yellow"/>
        </w:rPr>
        <w:t xml:space="preserve"> Ecologia, </w:t>
      </w:r>
      <w:r w:rsidR="000164FE" w:rsidRPr="00E60CE3">
        <w:rPr>
          <w:rFonts w:asciiTheme="majorHAnsi" w:eastAsiaTheme="majorEastAsia" w:hAnsiTheme="majorHAnsi" w:cstheme="majorBidi"/>
          <w:color w:val="000000" w:themeColor="text1"/>
          <w:highlight w:val="yellow"/>
        </w:rPr>
        <w:t xml:space="preserve">o distúrbio é estudado </w:t>
      </w:r>
      <w:r w:rsidR="00AD4F60" w:rsidRPr="00E60CE3">
        <w:rPr>
          <w:rFonts w:asciiTheme="majorHAnsi" w:eastAsiaTheme="majorEastAsia" w:hAnsiTheme="majorHAnsi" w:cstheme="majorBidi"/>
          <w:color w:val="000000" w:themeColor="text1"/>
          <w:highlight w:val="yellow"/>
        </w:rPr>
        <w:t xml:space="preserve">enquanto fator ambiental que altera a disponibilidade de recursos </w:t>
      </w:r>
      <w:r w:rsidR="00F4115E" w:rsidRPr="00E60CE3">
        <w:rPr>
          <w:rFonts w:asciiTheme="majorHAnsi" w:eastAsiaTheme="majorEastAsia" w:hAnsiTheme="majorHAnsi" w:cstheme="majorBidi"/>
          <w:color w:val="000000" w:themeColor="text1"/>
          <w:highlight w:val="yellow"/>
        </w:rPr>
        <w:t xml:space="preserve">e a abundância das populações, ocasionando a exclusão competitiva de espécies menos favorecidas a depender </w:t>
      </w:r>
      <w:r w:rsidR="009D49C9" w:rsidRPr="00E60CE3">
        <w:rPr>
          <w:rFonts w:asciiTheme="majorHAnsi" w:eastAsiaTheme="majorEastAsia" w:hAnsiTheme="majorHAnsi" w:cstheme="majorBidi"/>
          <w:color w:val="000000" w:themeColor="text1"/>
          <w:highlight w:val="yellow"/>
        </w:rPr>
        <w:t>da intensidade e da frequência de sua ocorrência</w:t>
      </w:r>
      <w:r w:rsidR="00105D4B" w:rsidRPr="00E60CE3">
        <w:rPr>
          <w:rFonts w:asciiTheme="majorHAnsi" w:eastAsiaTheme="majorEastAsia" w:hAnsiTheme="majorHAnsi" w:cstheme="majorBidi"/>
          <w:color w:val="000000" w:themeColor="text1"/>
          <w:highlight w:val="yellow"/>
        </w:rPr>
        <w:t xml:space="preserve">. Na </w:t>
      </w:r>
      <w:r w:rsidR="00D6300C" w:rsidRPr="00E60CE3">
        <w:rPr>
          <w:rFonts w:asciiTheme="majorHAnsi" w:eastAsiaTheme="majorEastAsia" w:hAnsiTheme="majorHAnsi" w:cstheme="majorBidi"/>
          <w:color w:val="000000" w:themeColor="text1"/>
          <w:highlight w:val="yellow"/>
        </w:rPr>
        <w:t>Biologia Ev</w:t>
      </w:r>
      <w:r w:rsidR="009332EE" w:rsidRPr="00E60CE3">
        <w:rPr>
          <w:rFonts w:asciiTheme="majorHAnsi" w:eastAsiaTheme="majorEastAsia" w:hAnsiTheme="majorHAnsi" w:cstheme="majorBidi"/>
          <w:color w:val="000000" w:themeColor="text1"/>
          <w:highlight w:val="yellow"/>
        </w:rPr>
        <w:t xml:space="preserve">olutiva, </w:t>
      </w:r>
      <w:r w:rsidR="00920FCD" w:rsidRPr="00E60CE3">
        <w:rPr>
          <w:rFonts w:asciiTheme="majorHAnsi" w:eastAsiaTheme="majorEastAsia" w:hAnsiTheme="majorHAnsi" w:cstheme="majorBidi"/>
          <w:color w:val="000000" w:themeColor="text1"/>
          <w:highlight w:val="yellow"/>
        </w:rPr>
        <w:t>o distúrbio</w:t>
      </w:r>
      <w:r w:rsidR="00105D4B" w:rsidRPr="00E60CE3">
        <w:rPr>
          <w:rFonts w:asciiTheme="majorHAnsi" w:eastAsiaTheme="majorEastAsia" w:hAnsiTheme="majorHAnsi" w:cstheme="majorBidi"/>
          <w:color w:val="000000" w:themeColor="text1"/>
          <w:highlight w:val="yellow"/>
        </w:rPr>
        <w:t xml:space="preserve"> é avaliado </w:t>
      </w:r>
      <w:r w:rsidR="009332EE" w:rsidRPr="00E60CE3">
        <w:rPr>
          <w:rFonts w:asciiTheme="majorHAnsi" w:eastAsiaTheme="majorEastAsia" w:hAnsiTheme="majorHAnsi" w:cstheme="majorBidi"/>
          <w:color w:val="000000" w:themeColor="text1"/>
          <w:highlight w:val="yellow"/>
        </w:rPr>
        <w:t xml:space="preserve">enquanto pressão que, </w:t>
      </w:r>
      <w:r w:rsidR="00054D1B" w:rsidRPr="00E60CE3">
        <w:rPr>
          <w:rFonts w:asciiTheme="majorHAnsi" w:eastAsiaTheme="majorEastAsia" w:hAnsiTheme="majorHAnsi" w:cstheme="majorBidi"/>
          <w:color w:val="000000" w:themeColor="text1"/>
          <w:highlight w:val="yellow"/>
        </w:rPr>
        <w:t>dependendo</w:t>
      </w:r>
      <w:r w:rsidR="009332EE" w:rsidRPr="00E60CE3">
        <w:rPr>
          <w:rFonts w:asciiTheme="majorHAnsi" w:eastAsiaTheme="majorEastAsia" w:hAnsiTheme="majorHAnsi" w:cstheme="majorBidi"/>
          <w:color w:val="000000" w:themeColor="text1"/>
          <w:highlight w:val="yellow"/>
        </w:rPr>
        <w:t xml:space="preserve"> de sua regularidade no ambiente, determina a intensidade da resposta evolutiva das espécie</w:t>
      </w:r>
      <w:r w:rsidR="00105D4B" w:rsidRPr="00E60CE3">
        <w:rPr>
          <w:rFonts w:asciiTheme="majorHAnsi" w:eastAsiaTheme="majorEastAsia" w:hAnsiTheme="majorHAnsi" w:cstheme="majorBidi"/>
          <w:color w:val="000000" w:themeColor="text1"/>
          <w:highlight w:val="yellow"/>
        </w:rPr>
        <w:t>s</w:t>
      </w:r>
      <w:r w:rsidR="00920FCD" w:rsidRPr="00E60CE3">
        <w:rPr>
          <w:rFonts w:asciiTheme="majorHAnsi" w:eastAsiaTheme="majorEastAsia" w:hAnsiTheme="majorHAnsi" w:cstheme="majorBidi"/>
          <w:color w:val="000000" w:themeColor="text1"/>
          <w:highlight w:val="yellow"/>
        </w:rPr>
        <w:t xml:space="preserve"> e, assim, a</w:t>
      </w:r>
      <w:r w:rsidR="009E225A" w:rsidRPr="00E60CE3">
        <w:rPr>
          <w:rFonts w:asciiTheme="majorHAnsi" w:eastAsiaTheme="majorEastAsia" w:hAnsiTheme="majorHAnsi" w:cstheme="majorBidi"/>
          <w:color w:val="000000" w:themeColor="text1"/>
          <w:highlight w:val="yellow"/>
        </w:rPr>
        <w:t xml:space="preserve"> adaptação a estratégias de vida de maior aptidão</w:t>
      </w:r>
      <w:r w:rsidR="00105D4B" w:rsidRPr="00E60CE3">
        <w:rPr>
          <w:rFonts w:asciiTheme="majorHAnsi" w:eastAsiaTheme="majorEastAsia" w:hAnsiTheme="majorHAnsi" w:cstheme="majorBidi"/>
          <w:color w:val="000000" w:themeColor="text1"/>
          <w:highlight w:val="yellow"/>
        </w:rPr>
        <w:t>. Ainda que haja separação entre as duas áreas, a dinâmica ecológica influencia a dinâmica evolutiva e vice-versa.</w:t>
      </w:r>
      <w:r w:rsidR="000A50C3" w:rsidRPr="00E60CE3">
        <w:rPr>
          <w:rFonts w:asciiTheme="majorHAnsi" w:eastAsiaTheme="majorEastAsia" w:hAnsiTheme="majorHAnsi" w:cstheme="majorBidi"/>
          <w:color w:val="000000" w:themeColor="text1"/>
          <w:highlight w:val="yellow"/>
        </w:rPr>
        <w:t xml:space="preserve"> Estudos que</w:t>
      </w:r>
      <w:r w:rsidR="00C833D0" w:rsidRPr="00E60CE3">
        <w:rPr>
          <w:rFonts w:asciiTheme="majorHAnsi" w:eastAsiaTheme="majorEastAsia" w:hAnsiTheme="majorHAnsi" w:cstheme="majorBidi"/>
          <w:color w:val="000000" w:themeColor="text1"/>
          <w:highlight w:val="yellow"/>
        </w:rPr>
        <w:t xml:space="preserve"> integram Ecologia e Evolução tê</w:t>
      </w:r>
      <w:r w:rsidR="000A50C3" w:rsidRPr="00E60CE3">
        <w:rPr>
          <w:rFonts w:asciiTheme="majorHAnsi" w:eastAsiaTheme="majorEastAsia" w:hAnsiTheme="majorHAnsi" w:cstheme="majorBidi"/>
          <w:color w:val="000000" w:themeColor="text1"/>
          <w:highlight w:val="yellow"/>
        </w:rPr>
        <w:t xml:space="preserve">m sido cada vez mais recorrentes, no entanto, </w:t>
      </w:r>
      <w:r w:rsidR="006F5866" w:rsidRPr="00E60CE3">
        <w:rPr>
          <w:rFonts w:asciiTheme="majorHAnsi" w:eastAsiaTheme="majorEastAsia" w:hAnsiTheme="majorHAnsi" w:cstheme="majorBidi"/>
          <w:color w:val="000000" w:themeColor="text1"/>
          <w:highlight w:val="yellow"/>
        </w:rPr>
        <w:t xml:space="preserve">poucos ou nenhum consideram </w:t>
      </w:r>
      <w:r w:rsidR="000A50C3" w:rsidRPr="00E60CE3">
        <w:rPr>
          <w:rFonts w:asciiTheme="majorHAnsi" w:eastAsiaTheme="majorEastAsia" w:hAnsiTheme="majorHAnsi" w:cstheme="majorBidi"/>
          <w:color w:val="000000" w:themeColor="text1"/>
          <w:highlight w:val="yellow"/>
        </w:rPr>
        <w:t xml:space="preserve">o distúrbio. </w:t>
      </w:r>
      <w:r w:rsidR="00277208" w:rsidRPr="00E60CE3">
        <w:rPr>
          <w:rFonts w:asciiTheme="majorHAnsi" w:hAnsiTheme="majorHAnsi" w:cs="Times New Roman"/>
          <w:color w:val="000000" w:themeColor="text1"/>
          <w:highlight w:val="yellow"/>
        </w:rPr>
        <w:t xml:space="preserve">Neste trabalho, utilizamos um modelo baseado em indivíduo para criar cenários </w:t>
      </w:r>
      <w:r w:rsidR="006F5866" w:rsidRPr="00E60CE3">
        <w:rPr>
          <w:rFonts w:asciiTheme="majorHAnsi" w:hAnsiTheme="majorHAnsi" w:cs="Times New Roman"/>
          <w:color w:val="000000" w:themeColor="text1"/>
          <w:highlight w:val="yellow"/>
        </w:rPr>
        <w:t>nos quais</w:t>
      </w:r>
      <w:r w:rsidR="00277208" w:rsidRPr="00E60CE3">
        <w:rPr>
          <w:rFonts w:asciiTheme="majorHAnsi" w:hAnsiTheme="majorHAnsi" w:cs="Times New Roman"/>
          <w:color w:val="000000" w:themeColor="text1"/>
          <w:highlight w:val="yellow"/>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277208" w:rsidRPr="00E60CE3">
        <w:rPr>
          <w:rFonts w:asciiTheme="majorHAnsi" w:hAnsiTheme="majorHAnsi" w:cs="Times New Roman"/>
          <w:i/>
          <w:color w:val="000000" w:themeColor="text1"/>
          <w:highlight w:val="yellow"/>
        </w:rPr>
        <w:t>trade-off</w:t>
      </w:r>
      <w:r w:rsidR="00277208" w:rsidRPr="00E60CE3">
        <w:rPr>
          <w:rFonts w:asciiTheme="majorHAnsi" w:hAnsiTheme="majorHAnsi" w:cs="Times New Roman"/>
          <w:color w:val="000000" w:themeColor="text1"/>
          <w:highlight w:val="yellow"/>
        </w:rPr>
        <w:t xml:space="preserve"> entre </w:t>
      </w:r>
      <w:r w:rsidR="00277208" w:rsidRPr="00E60CE3">
        <w:rPr>
          <w:rFonts w:asciiTheme="majorHAnsi" w:hAnsiTheme="majorHAnsi"/>
          <w:color w:val="000000" w:themeColor="text1"/>
          <w:highlight w:val="yellow"/>
        </w:rPr>
        <w:t>longevidade e fecundidade</w:t>
      </w:r>
      <w:r w:rsidR="00AD26E3" w:rsidRPr="00E60CE3">
        <w:rPr>
          <w:rFonts w:asciiTheme="majorHAnsi" w:hAnsiTheme="majorHAnsi"/>
          <w:color w:val="000000" w:themeColor="text1"/>
          <w:highlight w:val="yellow"/>
        </w:rPr>
        <w:t xml:space="preserve">. </w:t>
      </w:r>
      <w:r w:rsidR="008B215C" w:rsidRPr="00E60CE3">
        <w:rPr>
          <w:rFonts w:asciiTheme="majorHAnsi" w:hAnsiTheme="majorHAnsi"/>
          <w:color w:val="000000" w:themeColor="text1"/>
          <w:highlight w:val="yellow"/>
        </w:rPr>
        <w:t xml:space="preserve">O cenário evolutivo foi composto por populações (apenas uma espécie) com mutação; o cenário ecológico, por diversas espécies sem mutação e o cenário eco-evolutivo, por diversas espécies com mutação. </w:t>
      </w:r>
      <w:r w:rsidR="00AD26E3" w:rsidRPr="00E60CE3">
        <w:rPr>
          <w:rFonts w:asciiTheme="majorHAnsi" w:hAnsiTheme="majorHAnsi"/>
          <w:color w:val="000000" w:themeColor="text1"/>
          <w:highlight w:val="yellow"/>
        </w:rPr>
        <w:t xml:space="preserve">Observamos que o distúrbio esteve positivamente relacionado com a predominância de indivíduos fecundos em todos os cenários, mas </w:t>
      </w:r>
      <w:r w:rsidR="000921E3" w:rsidRPr="00E60CE3">
        <w:rPr>
          <w:rFonts w:asciiTheme="majorHAnsi" w:hAnsiTheme="majorHAnsi"/>
          <w:color w:val="000000" w:themeColor="text1"/>
          <w:highlight w:val="yellow"/>
        </w:rPr>
        <w:t>o efeito do distúrbio sobre a diversidade de estratégias</w:t>
      </w:r>
      <w:r w:rsidR="00AD26E3" w:rsidRPr="00E60CE3">
        <w:rPr>
          <w:rFonts w:asciiTheme="majorHAnsi" w:hAnsiTheme="majorHAnsi"/>
          <w:color w:val="000000" w:themeColor="text1"/>
          <w:highlight w:val="yellow"/>
        </w:rPr>
        <w:t xml:space="preserve"> variou. Nos cenários evolutivo e eco-evolutivo, a diversidade de estratégias aumentou com a intensificação do distúrbio, enquanto no cenário ecológico a diversidade caiu</w:t>
      </w:r>
      <w:r w:rsidR="006A072E" w:rsidRPr="00E60CE3">
        <w:rPr>
          <w:rFonts w:asciiTheme="majorHAnsi" w:hAnsiTheme="majorHAnsi"/>
          <w:color w:val="000000" w:themeColor="text1"/>
          <w:highlight w:val="yellow"/>
        </w:rPr>
        <w:t>.</w:t>
      </w:r>
      <w:r w:rsidR="00AD26E3" w:rsidRPr="00E60CE3">
        <w:rPr>
          <w:rFonts w:asciiTheme="majorHAnsi" w:hAnsiTheme="majorHAnsi"/>
          <w:color w:val="000000" w:themeColor="text1"/>
          <w:highlight w:val="yellow"/>
        </w:rPr>
        <w:t xml:space="preserve"> </w:t>
      </w:r>
      <w:r w:rsidR="006A072E" w:rsidRPr="00E60CE3">
        <w:rPr>
          <w:rFonts w:asciiTheme="majorHAnsi" w:hAnsiTheme="majorHAnsi"/>
          <w:color w:val="000000" w:themeColor="text1"/>
          <w:highlight w:val="yellow"/>
        </w:rPr>
        <w:t>Isso</w:t>
      </w:r>
      <w:r w:rsidR="00AD26E3" w:rsidRPr="00E60CE3">
        <w:rPr>
          <w:rFonts w:asciiTheme="majorHAnsi" w:hAnsiTheme="majorHAnsi"/>
          <w:color w:val="000000" w:themeColor="text1"/>
          <w:highlight w:val="yellow"/>
        </w:rPr>
        <w:t xml:space="preserve"> indica</w:t>
      </w:r>
      <w:r w:rsidR="00D0205E" w:rsidRPr="00E60CE3">
        <w:rPr>
          <w:rFonts w:asciiTheme="majorHAnsi" w:hAnsiTheme="majorHAnsi"/>
          <w:color w:val="000000" w:themeColor="text1"/>
          <w:highlight w:val="yellow"/>
        </w:rPr>
        <w:t xml:space="preserve"> a importância da mutação como fonte de novas </w:t>
      </w:r>
      <w:r w:rsidR="008B215C" w:rsidRPr="00E60CE3">
        <w:rPr>
          <w:rFonts w:asciiTheme="majorHAnsi" w:hAnsiTheme="majorHAnsi"/>
          <w:color w:val="000000" w:themeColor="text1"/>
          <w:highlight w:val="yellow"/>
        </w:rPr>
        <w:t>variantes da estratégia quando há</w:t>
      </w:r>
      <w:r w:rsidR="00D0205E" w:rsidRPr="00E60CE3">
        <w:rPr>
          <w:rFonts w:asciiTheme="majorHAnsi" w:hAnsiTheme="majorHAnsi"/>
          <w:color w:val="000000" w:themeColor="text1"/>
          <w:highlight w:val="yellow"/>
        </w:rPr>
        <w:t xml:space="preserve"> </w:t>
      </w:r>
      <w:r w:rsidR="00C833D0" w:rsidRPr="00E60CE3">
        <w:rPr>
          <w:rFonts w:asciiTheme="majorHAnsi" w:hAnsiTheme="majorHAnsi"/>
          <w:color w:val="000000" w:themeColor="text1"/>
          <w:highlight w:val="yellow"/>
        </w:rPr>
        <w:t xml:space="preserve">alta </w:t>
      </w:r>
      <w:r w:rsidR="008B215C" w:rsidRPr="00E60CE3">
        <w:rPr>
          <w:rFonts w:asciiTheme="majorHAnsi" w:hAnsiTheme="majorHAnsi"/>
          <w:color w:val="000000" w:themeColor="text1"/>
          <w:highlight w:val="yellow"/>
        </w:rPr>
        <w:t>renova</w:t>
      </w:r>
      <w:r w:rsidR="00C833D0" w:rsidRPr="00E60CE3">
        <w:rPr>
          <w:rFonts w:asciiTheme="majorHAnsi" w:hAnsiTheme="majorHAnsi"/>
          <w:color w:val="000000" w:themeColor="text1"/>
          <w:highlight w:val="yellow"/>
        </w:rPr>
        <w:t xml:space="preserve">ção de indivíduos da comunidade, condicionada pela </w:t>
      </w:r>
      <w:r w:rsidR="008B215C" w:rsidRPr="00E60CE3">
        <w:rPr>
          <w:rFonts w:asciiTheme="majorHAnsi" w:hAnsiTheme="majorHAnsi"/>
          <w:color w:val="000000" w:themeColor="text1"/>
          <w:highlight w:val="yellow"/>
        </w:rPr>
        <w:t>mortalidade elevada.</w:t>
      </w:r>
      <w:r w:rsidR="00D0205E" w:rsidRPr="00E60CE3">
        <w:rPr>
          <w:rFonts w:asciiTheme="majorHAnsi" w:hAnsiTheme="majorHAnsi"/>
          <w:color w:val="000000" w:themeColor="text1"/>
          <w:highlight w:val="yellow"/>
        </w:rPr>
        <w:t xml:space="preserve"> </w:t>
      </w:r>
      <w:r w:rsidR="00AD26E3" w:rsidRPr="00E60CE3">
        <w:rPr>
          <w:rFonts w:asciiTheme="majorHAnsi" w:hAnsiTheme="majorHAnsi"/>
          <w:color w:val="000000" w:themeColor="text1"/>
          <w:highlight w:val="yellow"/>
        </w:rPr>
        <w:t>Apenas no cenário eco-evolutivo</w:t>
      </w:r>
      <w:r w:rsidR="00E92747"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ho</w:t>
      </w:r>
      <w:r w:rsidR="00C833D0" w:rsidRPr="00E60CE3">
        <w:rPr>
          <w:rFonts w:asciiTheme="majorHAnsi" w:hAnsiTheme="majorHAnsi"/>
          <w:color w:val="000000" w:themeColor="text1"/>
          <w:highlight w:val="yellow"/>
        </w:rPr>
        <w:t xml:space="preserve">uve um pico de heterogeneidade </w:t>
      </w:r>
      <w:r w:rsidR="004D558C" w:rsidRPr="00E60CE3">
        <w:rPr>
          <w:rFonts w:asciiTheme="majorHAnsi" w:hAnsiTheme="majorHAnsi"/>
          <w:color w:val="000000" w:themeColor="text1"/>
          <w:highlight w:val="yellow"/>
        </w:rPr>
        <w:t>de estratégias</w:t>
      </w:r>
      <w:r w:rsidR="00C833D0"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em níveis intermediá</w:t>
      </w:r>
      <w:r w:rsidR="000E64EF" w:rsidRPr="00E60CE3">
        <w:rPr>
          <w:rFonts w:asciiTheme="majorHAnsi" w:hAnsiTheme="majorHAnsi"/>
          <w:color w:val="000000" w:themeColor="text1"/>
          <w:highlight w:val="yellow"/>
        </w:rPr>
        <w:t>rios de distúrbio</w:t>
      </w:r>
      <w:r w:rsidR="00173D93" w:rsidRPr="00E60CE3">
        <w:rPr>
          <w:rFonts w:asciiTheme="majorHAnsi" w:hAnsiTheme="majorHAnsi"/>
          <w:color w:val="000000" w:themeColor="text1"/>
          <w:highlight w:val="yellow"/>
        </w:rPr>
        <w:t>.</w:t>
      </w:r>
      <w:r w:rsidR="000E64EF" w:rsidRPr="00E60CE3">
        <w:rPr>
          <w:rFonts w:asciiTheme="majorHAnsi" w:hAnsiTheme="majorHAnsi"/>
          <w:color w:val="000000" w:themeColor="text1"/>
          <w:highlight w:val="yellow"/>
        </w:rPr>
        <w:t xml:space="preserve"> </w:t>
      </w:r>
      <w:r w:rsidR="004462D6" w:rsidRPr="00E60CE3">
        <w:rPr>
          <w:rFonts w:asciiTheme="majorHAnsi" w:hAnsiTheme="majorHAnsi"/>
          <w:color w:val="000000" w:themeColor="text1"/>
          <w:highlight w:val="yellow"/>
        </w:rPr>
        <w:t>Neste cenário</w:t>
      </w:r>
      <w:r w:rsidR="00091706" w:rsidRPr="00E60CE3">
        <w:rPr>
          <w:rFonts w:asciiTheme="majorHAnsi" w:hAnsiTheme="majorHAnsi"/>
          <w:color w:val="000000" w:themeColor="text1"/>
          <w:highlight w:val="yellow"/>
        </w:rPr>
        <w:t>, o</w:t>
      </w:r>
      <w:r w:rsidR="000E64EF" w:rsidRPr="00E60CE3">
        <w:rPr>
          <w:rFonts w:asciiTheme="majorHAnsi" w:hAnsiTheme="majorHAnsi"/>
          <w:color w:val="000000" w:themeColor="text1"/>
          <w:highlight w:val="yellow"/>
        </w:rPr>
        <w:t xml:space="preserve"> isolamento reprodutivo das espécies</w:t>
      </w:r>
      <w:r w:rsidR="003A36C1" w:rsidRPr="00E60CE3">
        <w:rPr>
          <w:rFonts w:asciiTheme="majorHAnsi" w:hAnsiTheme="majorHAnsi"/>
          <w:color w:val="000000" w:themeColor="text1"/>
          <w:highlight w:val="yellow"/>
        </w:rPr>
        <w:t>, em contraposição à panmixia que ocorre dentro das populações,</w:t>
      </w:r>
      <w:r w:rsidR="000E64EF" w:rsidRPr="00E60CE3">
        <w:rPr>
          <w:rFonts w:asciiTheme="majorHAnsi" w:hAnsiTheme="majorHAnsi"/>
          <w:color w:val="000000" w:themeColor="text1"/>
          <w:highlight w:val="yellow"/>
        </w:rPr>
        <w:t xml:space="preserve"> </w:t>
      </w:r>
      <w:r w:rsidR="00955169" w:rsidRPr="00E60CE3">
        <w:rPr>
          <w:rFonts w:asciiTheme="majorHAnsi" w:hAnsiTheme="majorHAnsi"/>
          <w:highlight w:val="yellow"/>
        </w:rPr>
        <w:t xml:space="preserve">permite </w:t>
      </w:r>
      <w:r w:rsidR="00D702A7" w:rsidRPr="00E60CE3">
        <w:rPr>
          <w:rFonts w:asciiTheme="majorHAnsi" w:hAnsiTheme="majorHAnsi"/>
          <w:highlight w:val="yellow"/>
        </w:rPr>
        <w:t>que</w:t>
      </w:r>
      <w:r w:rsidR="00E01B91" w:rsidRPr="00E60CE3">
        <w:rPr>
          <w:rFonts w:asciiTheme="majorHAnsi" w:hAnsiTheme="majorHAnsi"/>
          <w:highlight w:val="yellow"/>
        </w:rPr>
        <w:t xml:space="preserve"> </w:t>
      </w:r>
      <w:r w:rsidR="00955169" w:rsidRPr="00E60CE3">
        <w:rPr>
          <w:rFonts w:asciiTheme="majorHAnsi" w:hAnsiTheme="majorHAnsi"/>
          <w:highlight w:val="yellow"/>
        </w:rPr>
        <w:t xml:space="preserve">as </w:t>
      </w:r>
      <w:r w:rsidR="00E01B91" w:rsidRPr="00E60CE3">
        <w:rPr>
          <w:rFonts w:asciiTheme="majorHAnsi" w:hAnsiTheme="majorHAnsi"/>
          <w:highlight w:val="yellow"/>
        </w:rPr>
        <w:t xml:space="preserve">espécies </w:t>
      </w:r>
      <w:r w:rsidR="00955169" w:rsidRPr="00E60CE3">
        <w:rPr>
          <w:rFonts w:asciiTheme="majorHAnsi" w:hAnsiTheme="majorHAnsi"/>
          <w:highlight w:val="yellow"/>
        </w:rPr>
        <w:t xml:space="preserve">difiram em relação à </w:t>
      </w:r>
      <w:r w:rsidR="00091706" w:rsidRPr="00E60CE3">
        <w:rPr>
          <w:rFonts w:asciiTheme="majorHAnsi" w:hAnsiTheme="majorHAnsi"/>
          <w:highlight w:val="yellow"/>
        </w:rPr>
        <w:t xml:space="preserve">sua </w:t>
      </w:r>
      <w:r w:rsidR="00955169" w:rsidRPr="00E60CE3">
        <w:rPr>
          <w:rFonts w:asciiTheme="majorHAnsi" w:hAnsiTheme="majorHAnsi"/>
          <w:highlight w:val="yellow"/>
        </w:rPr>
        <w:t>estratégia</w:t>
      </w:r>
      <w:r w:rsidR="00091706" w:rsidRPr="00E60CE3">
        <w:rPr>
          <w:rFonts w:asciiTheme="majorHAnsi" w:hAnsiTheme="majorHAnsi"/>
          <w:highlight w:val="yellow"/>
        </w:rPr>
        <w:t xml:space="preserve"> de vida</w:t>
      </w:r>
      <w:r w:rsidR="006D2D02" w:rsidRPr="00E60CE3">
        <w:rPr>
          <w:rFonts w:asciiTheme="majorHAnsi" w:hAnsiTheme="majorHAnsi"/>
          <w:highlight w:val="yellow"/>
        </w:rPr>
        <w:t xml:space="preserve"> média</w:t>
      </w:r>
      <w:r w:rsidR="00955169" w:rsidRPr="00E60CE3">
        <w:rPr>
          <w:rFonts w:asciiTheme="majorHAnsi" w:hAnsiTheme="majorHAnsi"/>
          <w:highlight w:val="yellow"/>
        </w:rPr>
        <w:t xml:space="preserve">. </w:t>
      </w:r>
      <w:r w:rsidR="001E6A72" w:rsidRPr="00E60CE3">
        <w:rPr>
          <w:rFonts w:asciiTheme="majorHAnsi" w:hAnsiTheme="majorHAnsi"/>
          <w:highlight w:val="yellow"/>
        </w:rPr>
        <w:t>Em paralelo, a entrada</w:t>
      </w:r>
      <w:r w:rsidR="00F60B8E" w:rsidRPr="00E60CE3">
        <w:rPr>
          <w:rFonts w:asciiTheme="majorHAnsi" w:hAnsiTheme="majorHAnsi"/>
          <w:highlight w:val="yellow"/>
        </w:rPr>
        <w:t xml:space="preserve"> constante</w:t>
      </w:r>
      <w:r w:rsidR="001E6A72" w:rsidRPr="00E60CE3">
        <w:rPr>
          <w:rFonts w:asciiTheme="majorHAnsi" w:hAnsiTheme="majorHAnsi"/>
          <w:highlight w:val="yellow"/>
        </w:rPr>
        <w:t xml:space="preserve"> de variantes de estratégias por mutação previne a extinçã</w:t>
      </w:r>
      <w:r w:rsidR="00F60B8E" w:rsidRPr="00E60CE3">
        <w:rPr>
          <w:rFonts w:asciiTheme="majorHAnsi" w:hAnsiTheme="majorHAnsi"/>
          <w:highlight w:val="yellow"/>
        </w:rPr>
        <w:t>o definitiva</w:t>
      </w:r>
      <w:r w:rsidR="001E6A72" w:rsidRPr="00E60CE3">
        <w:rPr>
          <w:rFonts w:asciiTheme="majorHAnsi" w:hAnsiTheme="majorHAnsi"/>
          <w:highlight w:val="yellow"/>
        </w:rPr>
        <w:t xml:space="preserve"> </w:t>
      </w:r>
      <w:r w:rsidR="00F60B8E" w:rsidRPr="00E60CE3">
        <w:rPr>
          <w:rFonts w:asciiTheme="majorHAnsi" w:hAnsiTheme="majorHAnsi"/>
          <w:highlight w:val="yellow"/>
        </w:rPr>
        <w:t xml:space="preserve">das </w:t>
      </w:r>
      <w:r w:rsidR="001E6A72" w:rsidRPr="00E60CE3">
        <w:rPr>
          <w:rFonts w:asciiTheme="majorHAnsi" w:hAnsiTheme="majorHAnsi"/>
          <w:highlight w:val="yellow"/>
        </w:rPr>
        <w:t>estratégia</w:t>
      </w:r>
      <w:r w:rsidR="00F60B8E" w:rsidRPr="00E60CE3">
        <w:rPr>
          <w:rFonts w:asciiTheme="majorHAnsi" w:hAnsiTheme="majorHAnsi"/>
          <w:highlight w:val="yellow"/>
        </w:rPr>
        <w:t>s</w:t>
      </w:r>
      <w:r w:rsidR="006D2D02" w:rsidRPr="00E60CE3">
        <w:rPr>
          <w:rFonts w:asciiTheme="majorHAnsi" w:hAnsiTheme="majorHAnsi"/>
          <w:highlight w:val="yellow"/>
        </w:rPr>
        <w:t xml:space="preserve"> do sistema</w:t>
      </w:r>
      <w:r w:rsidR="007B399F" w:rsidRPr="00E60CE3">
        <w:rPr>
          <w:rFonts w:asciiTheme="majorHAnsi" w:hAnsiTheme="majorHAnsi"/>
          <w:highlight w:val="yellow"/>
        </w:rPr>
        <w:t>.</w:t>
      </w:r>
      <w:r w:rsidR="00955169" w:rsidRPr="00E60CE3">
        <w:rPr>
          <w:rFonts w:asciiTheme="majorHAnsi" w:hAnsiTheme="majorHAnsi"/>
          <w:highlight w:val="yellow"/>
        </w:rPr>
        <w:t xml:space="preserve"> Assim, quando o nível de distúrbio é intermediário, </w:t>
      </w:r>
      <w:r w:rsidR="006D2D02" w:rsidRPr="00E60CE3">
        <w:rPr>
          <w:rFonts w:asciiTheme="majorHAnsi" w:hAnsiTheme="majorHAnsi"/>
          <w:highlight w:val="yellow"/>
        </w:rPr>
        <w:t>tanto espécies mais fecundas quanto espécies mais longevas conseguem coexistir na comunidade</w:t>
      </w:r>
      <w:r w:rsidR="00955169" w:rsidRPr="00E60CE3">
        <w:rPr>
          <w:rFonts w:asciiTheme="majorHAnsi" w:hAnsiTheme="majorHAnsi"/>
          <w:highlight w:val="yellow"/>
        </w:rPr>
        <w:t>.</w:t>
      </w:r>
      <w:r w:rsidR="005C03A8" w:rsidRPr="00E60CE3">
        <w:rPr>
          <w:rFonts w:asciiTheme="majorHAnsi" w:hAnsiTheme="majorHAnsi"/>
          <w:highlight w:val="yellow"/>
        </w:rPr>
        <w:t xml:space="preserve"> </w:t>
      </w:r>
      <w:r w:rsidR="00EF0AFB" w:rsidRPr="00E60CE3">
        <w:rPr>
          <w:rFonts w:asciiTheme="majorHAnsi" w:hAnsiTheme="majorHAnsi"/>
          <w:highlight w:val="yellow"/>
        </w:rPr>
        <w:t>Dado que os diferentes cenários resultaram em padrões distintos de frequência</w:t>
      </w:r>
      <w:r w:rsidR="006F4169" w:rsidRPr="00E60CE3">
        <w:rPr>
          <w:rFonts w:asciiTheme="majorHAnsi" w:hAnsiTheme="majorHAnsi"/>
          <w:highlight w:val="yellow"/>
        </w:rPr>
        <w:t xml:space="preserve"> relativa</w:t>
      </w:r>
      <w:r w:rsidR="00EF0AFB" w:rsidRPr="00E60CE3">
        <w:rPr>
          <w:rFonts w:asciiTheme="majorHAnsi" w:hAnsiTheme="majorHAnsi"/>
          <w:highlight w:val="yellow"/>
        </w:rPr>
        <w:t xml:space="preserve"> de </w:t>
      </w:r>
      <w:r w:rsidR="006F4169" w:rsidRPr="00E60CE3">
        <w:rPr>
          <w:rFonts w:asciiTheme="majorHAnsi" w:hAnsiTheme="majorHAnsi"/>
          <w:highlight w:val="yellow"/>
        </w:rPr>
        <w:t>estratégias de vida, este trabalho</w:t>
      </w:r>
      <w:r w:rsidR="00A2349E" w:rsidRPr="00E60CE3">
        <w:rPr>
          <w:rFonts w:asciiTheme="majorHAnsi" w:hAnsiTheme="majorHAnsi"/>
          <w:highlight w:val="yellow"/>
        </w:rPr>
        <w:t xml:space="preserve"> </w:t>
      </w:r>
      <w:r w:rsidR="002D2621" w:rsidRPr="00E60CE3">
        <w:rPr>
          <w:rFonts w:asciiTheme="majorHAnsi" w:hAnsiTheme="majorHAnsi"/>
          <w:highlight w:val="yellow"/>
        </w:rPr>
        <w:t>evidencia</w:t>
      </w:r>
      <w:r w:rsidR="007001F7" w:rsidRPr="00E60CE3">
        <w:rPr>
          <w:rFonts w:asciiTheme="majorHAnsi" w:hAnsiTheme="majorHAnsi"/>
          <w:highlight w:val="yellow"/>
        </w:rPr>
        <w:t xml:space="preserve"> a importância de estudarmos o efeito do distúrbio na estrutura e na dinâ</w:t>
      </w:r>
      <w:r w:rsidR="00895600" w:rsidRPr="00E60CE3">
        <w:rPr>
          <w:rFonts w:asciiTheme="majorHAnsi" w:hAnsiTheme="majorHAnsi"/>
          <w:highlight w:val="yellow"/>
        </w:rPr>
        <w:t xml:space="preserve">mica de comunidades unindo processos </w:t>
      </w:r>
      <w:r w:rsidR="002D2621" w:rsidRPr="00E60CE3">
        <w:rPr>
          <w:rFonts w:asciiTheme="majorHAnsi" w:hAnsiTheme="majorHAnsi"/>
          <w:highlight w:val="yellow"/>
        </w:rPr>
        <w:t>que são</w:t>
      </w:r>
      <w:r w:rsidR="00895600" w:rsidRPr="00E60CE3">
        <w:rPr>
          <w:rFonts w:asciiTheme="majorHAnsi" w:hAnsiTheme="majorHAnsi"/>
          <w:highlight w:val="yellow"/>
        </w:rPr>
        <w:t xml:space="preserve"> </w:t>
      </w:r>
      <w:r w:rsidR="002D2621" w:rsidRPr="00E60CE3">
        <w:rPr>
          <w:rFonts w:asciiTheme="majorHAnsi" w:hAnsiTheme="majorHAnsi"/>
          <w:highlight w:val="yellow"/>
        </w:rPr>
        <w:t xml:space="preserve">tipicamente </w:t>
      </w:r>
      <w:r w:rsidR="00895600" w:rsidRPr="00E60CE3">
        <w:rPr>
          <w:rFonts w:asciiTheme="majorHAnsi" w:hAnsiTheme="majorHAnsi"/>
          <w:highlight w:val="yellow"/>
        </w:rPr>
        <w:t>estudados</w:t>
      </w:r>
      <w:r w:rsidR="002D2621" w:rsidRPr="00E60CE3">
        <w:rPr>
          <w:rFonts w:asciiTheme="majorHAnsi" w:hAnsiTheme="majorHAnsi"/>
          <w:highlight w:val="yellow"/>
        </w:rPr>
        <w:t xml:space="preserve"> de forma isolada</w:t>
      </w:r>
      <w:r w:rsidR="00895600" w:rsidRPr="00E60CE3">
        <w:rPr>
          <w:rFonts w:asciiTheme="majorHAnsi" w:hAnsiTheme="majorHAnsi"/>
          <w:highlight w:val="yellow"/>
        </w:rPr>
        <w:t xml:space="preserve"> pela Ecologia e pela Biologia Evolutiva.</w:t>
      </w:r>
    </w:p>
    <w:p w14:paraId="77E520E2" w14:textId="77777777" w:rsidR="005C5E85" w:rsidRPr="00E60CE3" w:rsidRDefault="005C5E85" w:rsidP="00D76700">
      <w:pPr>
        <w:spacing w:line="276" w:lineRule="auto"/>
        <w:contextualSpacing/>
        <w:jc w:val="both"/>
        <w:rPr>
          <w:rFonts w:asciiTheme="majorHAnsi" w:hAnsiTheme="majorHAnsi"/>
          <w:highlight w:val="yellow"/>
        </w:rPr>
      </w:pPr>
    </w:p>
    <w:bookmarkStart w:id="4" w:name="_Toc487883787"/>
    <w:bookmarkEnd w:id="0"/>
    <w:p w14:paraId="00E301AB" w14:textId="3CAB4B19" w:rsidR="000E34DD" w:rsidRPr="003C4B41" w:rsidRDefault="000E34DD" w:rsidP="000E34DD">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entre </w:t>
      </w:r>
      <w:r w:rsidRPr="00601FA1">
        <w:rPr>
          <w:rFonts w:asciiTheme="majorHAnsi" w:hAnsiTheme="majorHAnsi"/>
        </w:rPr>
        <w:t>tempo evolutivo e tempo ecológico tem sido identificada e estudada cada vez mais, tanto de forma teórica quanto empírica</w:t>
      </w:r>
      <w:r>
        <w:rPr>
          <w:rFonts w:asciiTheme="majorHAnsi" w:hAnsiTheme="majorHAnsi"/>
        </w:rPr>
        <w:t xml:space="preserve"> </w:t>
      </w:r>
      <w:r w:rsidRPr="00914B8A">
        <w:rPr>
          <w:rFonts w:asciiTheme="majorHAnsi" w:hAnsiTheme="majorHAnsi"/>
          <w:highlight w:val="darkGray"/>
        </w:rPr>
        <w:fldChar w:fldCharType="begin" w:fldLock="1"/>
      </w:r>
      <w:r w:rsidRPr="00914B8A">
        <w:rPr>
          <w:rFonts w:asciiTheme="majorHAnsi" w:hAnsiTheme="majorHAnsi"/>
          <w:highlight w:val="darkGray"/>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914B8A">
        <w:rPr>
          <w:rFonts w:asciiTheme="majorHAnsi" w:hAnsiTheme="majorHAnsi"/>
          <w:highlight w:val="darkGray"/>
        </w:rPr>
        <w:fldChar w:fldCharType="separate"/>
      </w:r>
      <w:r w:rsidRPr="00914B8A">
        <w:rPr>
          <w:rFonts w:asciiTheme="majorHAnsi" w:hAnsiTheme="majorHAnsi"/>
          <w:noProof/>
          <w:highlight w:val="darkGray"/>
        </w:rPr>
        <w:t>(revisados em Hairston, Ellner, Geber, Yoshida, &amp; Fox, 2005)</w:t>
      </w:r>
      <w:r w:rsidRPr="00914B8A">
        <w:rPr>
          <w:rFonts w:asciiTheme="majorHAnsi" w:hAnsiTheme="majorHAnsi"/>
          <w:highlight w:val="darkGray"/>
        </w:rPr>
        <w:fldChar w:fldCharType="end"/>
      </w:r>
      <w:r w:rsidRPr="00914B8A">
        <w:rPr>
          <w:rFonts w:asciiTheme="majorHAnsi" w:hAnsiTheme="majorHAnsi"/>
          <w:highlight w:val="darkGray"/>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7777777"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puramente neutro, ele deveria estar em uma interface neutro-nicho, uma área recente bastante estudada </w:t>
      </w:r>
      <w:r>
        <w:rPr>
          <w:rFonts w:asciiTheme="majorHAnsi" w:hAnsiTheme="majorHAnsi"/>
        </w:rPr>
        <w:fldChar w:fldCharType="begin" w:fldLock="1"/>
      </w:r>
      <w:r>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Pr>
          <w:rFonts w:asciiTheme="majorHAnsi" w:hAnsiTheme="majorHAnsi"/>
        </w:rPr>
        <w:fldChar w:fldCharType="separate"/>
      </w:r>
      <w:r w:rsidRPr="000741DE">
        <w:rPr>
          <w:rFonts w:asciiTheme="majorHAnsi" w:hAnsiTheme="majorHAnsi"/>
          <w:noProof/>
        </w:rPr>
        <w:t xml:space="preserve">(Adler, HilleRislambers, &amp; Levine, 2007; </w:t>
      </w:r>
      <w:r w:rsidRPr="00914B8A">
        <w:rPr>
          <w:rFonts w:asciiTheme="majorHAnsi" w:hAnsiTheme="majorHAnsi"/>
          <w:noProof/>
          <w:highlight w:val="darkGray"/>
        </w:rPr>
        <w:t>Fisher &amp; Mehta, 2013;</w:t>
      </w:r>
      <w:r w:rsidRPr="000741DE">
        <w:rPr>
          <w:rFonts w:asciiTheme="majorHAnsi" w:hAnsiTheme="majorHAnsi"/>
          <w:noProof/>
        </w:rPr>
        <w:t xml:space="preserve"> </w:t>
      </w:r>
      <w:r w:rsidRPr="00914B8A">
        <w:rPr>
          <w:rFonts w:asciiTheme="majorHAnsi" w:hAnsiTheme="majorHAnsi"/>
          <w:noProof/>
          <w:highlight w:val="darkGray"/>
        </w:rPr>
        <w:t>Gravel, Canham, Beaudet, &amp; Messier, 2006; Hérault, 2007</w:t>
      </w:r>
      <w:r w:rsidRPr="000741DE">
        <w:rPr>
          <w:rFonts w:asciiTheme="majorHAnsi" w:hAnsiTheme="majorHAnsi"/>
          <w:noProof/>
        </w:rPr>
        <w:t>)</w:t>
      </w:r>
      <w:r>
        <w:rPr>
          <w:rFonts w:asciiTheme="majorHAnsi" w:hAnsiTheme="majorHAnsi"/>
        </w:rPr>
        <w:fldChar w:fldCharType="end"/>
      </w:r>
      <w:r>
        <w:rPr>
          <w:rFonts w:asciiTheme="majorHAnsi" w:hAnsiTheme="majorHAnsi"/>
        </w:rPr>
        <w:t xml:space="preserve">. Assim, meu objetivo passou a ser identificar no modelo mecanismos neutros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os, evolutivos e eco-evolutivos – um tema tão 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2886695"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2C3BF8B1"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estranha e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150098">
        <w:rPr>
          <w:rFonts w:asciiTheme="majorHAnsi" w:hAnsiTheme="majorHAnsi" w:cs="Times"/>
        </w:rPr>
        <w:t>, bem menos estranhamente, em</w:t>
      </w:r>
      <w:r w:rsidR="000731B2">
        <w:rPr>
          <w:rFonts w:asciiTheme="majorHAnsi" w:hAnsiTheme="majorHAnsi" w:cs="Times"/>
        </w:rPr>
        <w:t xml:space="preserve"> árvores.</w:t>
      </w:r>
    </w:p>
    <w:p w14:paraId="0C195D2B" w14:textId="77777777" w:rsidR="00C762BF" w:rsidRPr="00C762BF" w:rsidRDefault="00C762BF" w:rsidP="00C762BF"/>
    <w:bookmarkStart w:id="5" w:name="_Toc487883788"/>
    <w:p w14:paraId="759D3F8B" w14:textId="7517453B" w:rsidR="008E5475" w:rsidRPr="00011943" w:rsidRDefault="008E5475" w:rsidP="003C4B41">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3C4B41">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(Gause,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commentRangeStart w:id="6"/>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r w:rsidRPr="00F16F73">
        <w:rPr>
          <w:rStyle w:val="FootnoteReference"/>
        </w:rPr>
        <w:footnoteReference w:id="3"/>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trade-offs</w:t>
      </w:r>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w:t>
      </w:r>
      <w:commentRangeEnd w:id="6"/>
      <w:r w:rsidR="00217F3C">
        <w:rPr>
          <w:rStyle w:val="CommentReference"/>
        </w:rPr>
        <w:commentReference w:id="6"/>
      </w:r>
      <w:r w:rsidRPr="00E44048">
        <w:rPr>
          <w:rFonts w:asciiTheme="majorHAnsi" w:hAnsiTheme="majorHAnsi"/>
        </w:rPr>
        <w:t xml:space="preserve">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r w:rsidR="00A46FBE" w:rsidRPr="008F7C63">
        <w:rPr>
          <w:rFonts w:asciiTheme="majorHAnsi" w:hAnsiTheme="majorHAnsi"/>
        </w:rPr>
        <w:t>Reznick,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r w:rsidR="00A46FBE" w:rsidRPr="008F7C63">
        <w:rPr>
          <w:rFonts w:asciiTheme="majorHAnsi" w:hAnsiTheme="majorHAnsi"/>
        </w:rPr>
        <w:t>Reznick,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r w:rsidR="00A46FBE" w:rsidRPr="008F7C63">
        <w:rPr>
          <w:rFonts w:asciiTheme="majorHAnsi" w:hAnsiTheme="majorHAnsi"/>
        </w:rPr>
        <w:t>Reznick,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323B23B1"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7F290B">
        <w:rPr>
          <w:rFonts w:asciiTheme="majorHAnsi" w:hAnsiTheme="majorHAnsi"/>
        </w:rPr>
        <w:t xml:space="preserve">o tipo e a intensidade da </w:t>
      </w:r>
      <w:r w:rsidR="006B14A8">
        <w:rPr>
          <w:rFonts w:asciiTheme="majorHAnsi" w:hAnsiTheme="majorHAnsi"/>
        </w:rPr>
        <w:t>interação estabelecida entre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r w:rsidR="00A46FBE" w:rsidRPr="00A46FBE">
        <w:rPr>
          <w:rFonts w:asciiTheme="majorHAnsi" w:hAnsiTheme="majorHAnsi"/>
        </w:rPr>
        <w:t>Reznick,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diferentes regimes de distúrbio podem impactar em maior ou menor grau as dinâmicas ecológica e evolutiva das estratégias de vida. </w:t>
      </w:r>
      <w:commentRangeStart w:id="7"/>
      <w:r w:rsidR="000C2B71" w:rsidRPr="00E44048">
        <w:rPr>
          <w:rFonts w:asciiTheme="majorHAnsi" w:hAnsiTheme="majorHAnsi" w:cs="Times New Roman"/>
          <w:color w:val="000000" w:themeColor="text1"/>
        </w:rPr>
        <w:t>Enquanto a dinâmica ecológica refere-se à mudança na abundância das estratégias na comunidade, a dinâmica evolutiva é referente à mudança na frequência relativa das estratégias dentro das populações.</w:t>
      </w:r>
      <w:commentRangeEnd w:id="7"/>
      <w:r w:rsidR="004831FA">
        <w:rPr>
          <w:rStyle w:val="CommentReference"/>
        </w:rPr>
        <w:commentReference w:id="7"/>
      </w:r>
    </w:p>
    <w:p w14:paraId="52E087CC" w14:textId="277A2A13"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w:t>
      </w:r>
      <w:r w:rsidRPr="00E44048">
        <w:rPr>
          <w:rFonts w:asciiTheme="majorHAnsi" w:hAnsiTheme="majorHAnsi" w:cs="Times New Roman"/>
          <w:color w:val="000000" w:themeColor="text1"/>
        </w:rPr>
        <w:lastRenderedPageBreak/>
        <w:t>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1456343D"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outros mecanismos que podem explicar cenários de coexistência de diversas naturezas, não </w:t>
      </w:r>
      <w:r w:rsidRPr="00E44048">
        <w:rPr>
          <w:rFonts w:asciiTheme="majorHAnsi" w:hAnsiTheme="majorHAnsi" w:cs="Times New Roman"/>
          <w:color w:val="000000" w:themeColor="text1"/>
        </w:rPr>
        <w:lastRenderedPageBreak/>
        <w:t>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0165E045"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r w:rsidR="000C2B71" w:rsidRPr="002B3497">
        <w:rPr>
          <w:rFonts w:asciiTheme="majorHAnsi" w:hAnsiTheme="majorHAnsi" w:cs="Times New Roman"/>
          <w:color w:val="000000" w:themeColor="text1"/>
        </w:rPr>
        <w:t>.</w:t>
      </w:r>
    </w:p>
    <w:p w14:paraId="7D719B8E" w14:textId="71D52FA6"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w:t>
      </w:r>
      <w:r w:rsidRPr="002B3497">
        <w:rPr>
          <w:rFonts w:asciiTheme="majorHAnsi" w:hAnsiTheme="majorHAnsi" w:cs="Times New Roman"/>
          <w:color w:val="000000" w:themeColor="text1"/>
        </w:rPr>
        <w:lastRenderedPageBreak/>
        <w:t xml:space="preserve">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 cada uma das condições ambientais se prolongue a ponto de levar a </w:t>
      </w:r>
      <w:r w:rsidR="006423D3">
        <w:rPr>
          <w:rFonts w:asciiTheme="majorHAnsi" w:hAnsiTheme="majorHAnsi" w:cs="Times New Roman"/>
          <w:color w:val="000000" w:themeColor="text1"/>
        </w:rPr>
        <w:t xml:space="preserve">estratégia não favorável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Uma abordagem diferente no estudo da evolução das estratégias de vida se dá a partir do critério de invasibilidade,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 xml:space="preserve">Maynard Smith &amp; </w:t>
      </w:r>
      <w:r w:rsidR="00AA3EB9" w:rsidRPr="00AA3EB9">
        <w:rPr>
          <w:rFonts w:asciiTheme="majorHAnsi" w:hAnsiTheme="majorHAnsi" w:cs="Times New Roman"/>
          <w:noProof/>
          <w:color w:val="000000" w:themeColor="text1"/>
        </w:rPr>
        <w:lastRenderedPageBreak/>
        <w:t>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22591C03"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permitiu a diferenciação entre estratégias evolutivamente estáveis e estratégias não-estáveis mas ainda assim estacionárias, ou seja, que podem emergir a partir da dinâmica intrínseca das populações. Mais especificamente, a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w:t>
      </w:r>
      <w:r w:rsidRPr="00587C8B">
        <w:rPr>
          <w:rFonts w:asciiTheme="majorHAnsi" w:hAnsiTheme="majorHAnsi" w:cs="Times New Roman"/>
          <w:color w:val="000000" w:themeColor="text1"/>
        </w:rPr>
        <w:lastRenderedPageBreak/>
        <w:t xml:space="preserve">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74962227"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"(M. B.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Inclusive, a estratégia de vida identificada como a de maior aptidão pode ser diferente </w:t>
      </w:r>
      <w:r w:rsidRPr="00E44048">
        <w:rPr>
          <w:rFonts w:asciiTheme="majorHAnsi" w:hAnsiTheme="majorHAnsi" w:cs="Times New Roman"/>
          <w:color w:val="000000" w:themeColor="text1"/>
        </w:rPr>
        <w:lastRenderedPageBreak/>
        <w:t>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0190B9AD"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diversas </w:t>
      </w:r>
      <w:r w:rsidR="000C2B71" w:rsidRPr="001C24C4">
        <w:rPr>
          <w:rFonts w:asciiTheme="majorHAnsi" w:hAnsiTheme="majorHAnsi" w:cs="Times New Roman"/>
          <w:color w:val="000000" w:themeColor="text1"/>
        </w:rPr>
        <w:t>abordagens (</w:t>
      </w:r>
      <w:r w:rsidR="000C2B71" w:rsidRPr="001C24C4">
        <w:rPr>
          <w:rFonts w:asciiTheme="majorHAnsi" w:hAnsiTheme="majorHAnsi" w:cs="Times"/>
          <w:color w:val="000000" w:themeColor="text1"/>
          <w:lang w:val="en-US"/>
        </w:rPr>
        <w:t>construção de nicho:</w:t>
      </w:r>
      <w:r w:rsidR="00367B88" w:rsidRPr="001C24C4">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B87405">
        <w:rPr>
          <w:rFonts w:asciiTheme="majorHAnsi" w:hAnsiTheme="majorHAnsi" w:cs="Times"/>
          <w:noProof/>
          <w:color w:val="000000" w:themeColor="text1"/>
          <w:lang w:val="en-US"/>
        </w:rPr>
        <w:t>Laland, Odling-Smee, &amp; Feldman (</w:t>
      </w:r>
      <w:r w:rsidR="00B87405" w:rsidRPr="00B87405">
        <w:rPr>
          <w:rFonts w:asciiTheme="majorHAnsi" w:hAnsiTheme="majorHAnsi" w:cs="Times"/>
          <w:noProof/>
          <w:color w:val="000000" w:themeColor="text1"/>
          <w:lang w:val="en-US"/>
        </w:rPr>
        <w:t>1999</w:t>
      </w:r>
      <w:r w:rsidR="00B87405">
        <w:rPr>
          <w:rFonts w:asciiTheme="majorHAnsi" w:hAnsiTheme="majorHAnsi" w:cs="Times"/>
          <w:noProof/>
          <w:color w:val="000000" w:themeColor="text1"/>
          <w:lang w:val="en-US"/>
        </w:rPr>
        <w:t>) e</w:t>
      </w:r>
      <w:r w:rsidR="00B87405" w:rsidRPr="00B87405">
        <w:rPr>
          <w:rFonts w:asciiTheme="majorHAnsi" w:hAnsiTheme="majorHAnsi" w:cs="Times"/>
          <w:noProof/>
          <w:color w:val="000000" w:themeColor="text1"/>
          <w:lang w:val="en-US"/>
        </w:rPr>
        <w:t xml:space="preserve"> </w:t>
      </w:r>
      <w:r w:rsidR="00B87405">
        <w:rPr>
          <w:rFonts w:asciiTheme="majorHAnsi" w:hAnsiTheme="majorHAnsi" w:cs="Times"/>
          <w:noProof/>
          <w:color w:val="000000" w:themeColor="text1"/>
          <w:lang w:val="en-US"/>
        </w:rPr>
        <w:t>Odling-Smee, Laland, &amp; Feldman (</w:t>
      </w:r>
      <w:r w:rsidR="00B87405" w:rsidRPr="00B87405">
        <w:rPr>
          <w:rFonts w:asciiTheme="majorHAnsi" w:hAnsiTheme="majorHAnsi" w:cs="Times"/>
          <w:noProof/>
          <w:color w:val="000000" w:themeColor="text1"/>
          <w:lang w:val="en-US"/>
        </w:rPr>
        <w:t>2003)</w:t>
      </w:r>
      <w:r w:rsidR="00B87405">
        <w:rPr>
          <w:rFonts w:asciiTheme="majorHAnsi" w:hAnsiTheme="majorHAnsi" w:cs="Times"/>
          <w:color w:val="000000" w:themeColor="text1"/>
          <w:lang w:val="en-US"/>
        </w:rPr>
        <w:fldChar w:fldCharType="end"/>
      </w:r>
      <w:r w:rsidR="00367B88" w:rsidRPr="00C879E9">
        <w:rPr>
          <w:rFonts w:asciiTheme="majorHAnsi" w:hAnsiTheme="majorHAnsi" w:cs="Times"/>
          <w:color w:val="000000" w:themeColor="text1"/>
          <w:lang w:val="en-US"/>
        </w:rPr>
        <w:t xml:space="preserve">, revisada em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04440B">
        <w:rPr>
          <w:rFonts w:asciiTheme="majorHAnsi" w:hAnsiTheme="majorHAnsi" w:cs="Times"/>
          <w:noProof/>
          <w:color w:val="000000" w:themeColor="text1"/>
          <w:lang w:val="en-US"/>
        </w:rPr>
        <w:t>Laland, Matthews, &amp; Feldman</w:t>
      </w:r>
      <w:r w:rsidR="00B87405" w:rsidRPr="00B87405">
        <w:rPr>
          <w:rFonts w:asciiTheme="majorHAnsi" w:hAnsiTheme="majorHAnsi" w:cs="Times"/>
          <w:noProof/>
          <w:color w:val="000000" w:themeColor="text1"/>
          <w:lang w:val="en-US"/>
        </w:rPr>
        <w:t xml:space="preserve"> </w:t>
      </w:r>
      <w:r w:rsidR="0004440B">
        <w:rPr>
          <w:rFonts w:asciiTheme="majorHAnsi" w:hAnsiTheme="majorHAnsi" w:cs="Times"/>
          <w:noProof/>
          <w:color w:val="000000" w:themeColor="text1"/>
          <w:lang w:val="en-US"/>
        </w:rPr>
        <w:t>(</w:t>
      </w:r>
      <w:r w:rsidR="00B87405" w:rsidRPr="00B87405">
        <w:rPr>
          <w:rFonts w:asciiTheme="majorHAnsi" w:hAnsiTheme="majorHAnsi" w:cs="Times"/>
          <w:noProof/>
          <w:color w:val="000000" w:themeColor="text1"/>
          <w:lang w:val="en-US"/>
        </w:rPr>
        <w:t>2016)</w:t>
      </w:r>
      <w:r w:rsidR="00B87405">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genética de comunidades: </w:t>
      </w:r>
      <w:r w:rsidR="00955E6D">
        <w:rPr>
          <w:rFonts w:asciiTheme="majorHAnsi" w:hAnsiTheme="majorHAnsi" w:cs="Times"/>
          <w:color w:val="000000" w:themeColor="text1"/>
          <w:lang w:val="en-US"/>
        </w:rPr>
        <w:fldChar w:fldCharType="begin" w:fldLock="1"/>
      </w:r>
      <w:r w:rsidR="00B87405">
        <w:rPr>
          <w:rFonts w:asciiTheme="majorHAnsi" w:hAnsiTheme="majorHAnsi" w:cs="Times"/>
          <w:color w:val="000000" w:themeColor="text1"/>
          <w:lang w:val="en-US"/>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sidRPr="00955E6D">
        <w:rPr>
          <w:rFonts w:asciiTheme="majorHAnsi" w:hAnsiTheme="majorHAnsi" w:cs="Times"/>
          <w:noProof/>
          <w:color w:val="000000" w:themeColor="text1"/>
          <w:lang w:val="en-US"/>
        </w:rPr>
        <w:t xml:space="preserve">Bailey, Wooley, Lindroth, </w:t>
      </w:r>
      <w:r w:rsidR="00955E6D">
        <w:rPr>
          <w:rFonts w:asciiTheme="majorHAnsi" w:hAnsiTheme="majorHAnsi" w:cs="Times"/>
          <w:noProof/>
          <w:color w:val="000000" w:themeColor="text1"/>
          <w:lang w:val="en-US"/>
        </w:rPr>
        <w:t>&amp; Whitham (2006) e Whitham et al.</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2006)</w:t>
      </w:r>
      <w:r w:rsidR="00955E6D">
        <w:rPr>
          <w:rFonts w:asciiTheme="majorHAnsi" w:hAnsiTheme="majorHAnsi" w:cs="Times"/>
          <w:color w:val="000000" w:themeColor="text1"/>
          <w:lang w:val="en-US"/>
        </w:rPr>
        <w:fldChar w:fldCharType="end"/>
      </w:r>
      <w:r w:rsidR="00AF4D7A" w:rsidRPr="00C879E9">
        <w:rPr>
          <w:rFonts w:asciiTheme="majorHAnsi" w:hAnsiTheme="majorHAnsi" w:cs="Times"/>
          <w:color w:val="000000" w:themeColor="text1"/>
          <w:lang w:val="en-US"/>
        </w:rPr>
        <w:t xml:space="preserve">, </w:t>
      </w:r>
      <w:r w:rsidR="00FB1310" w:rsidRPr="00C879E9">
        <w:rPr>
          <w:rFonts w:asciiTheme="majorHAnsi" w:hAnsiTheme="majorHAnsi" w:cs="Times"/>
          <w:color w:val="000000" w:themeColor="text1"/>
          <w:lang w:val="en-US"/>
        </w:rPr>
        <w:t xml:space="preserve">revisada em </w:t>
      </w:r>
      <w:r w:rsidR="00955E6D">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Pr>
          <w:rFonts w:asciiTheme="majorHAnsi" w:hAnsiTheme="majorHAnsi" w:cs="Times"/>
          <w:noProof/>
          <w:color w:val="000000" w:themeColor="text1"/>
          <w:lang w:val="en-US"/>
        </w:rPr>
        <w:t>Crutsinger</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2016)</w:t>
      </w:r>
      <w:r w:rsidR="00955E6D">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meta-comunidades em evolução: </w:t>
      </w:r>
      <w:r w:rsidR="005B2A8F">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Pr>
          <w:rFonts w:asciiTheme="majorHAnsi" w:hAnsiTheme="majorHAnsi" w:cs="Times"/>
          <w:color w:val="000000" w:themeColor="text1"/>
          <w:lang w:val="en-US"/>
        </w:rPr>
        <w:fldChar w:fldCharType="separate"/>
      </w:r>
      <w:r w:rsidR="005B2A8F">
        <w:rPr>
          <w:rFonts w:asciiTheme="majorHAnsi" w:hAnsiTheme="majorHAnsi" w:cs="Times"/>
          <w:noProof/>
          <w:color w:val="000000" w:themeColor="text1"/>
          <w:lang w:val="en-US"/>
        </w:rPr>
        <w:t>Urban &amp; Skelly</w:t>
      </w:r>
      <w:r w:rsidR="005B2A8F" w:rsidRPr="005B2A8F">
        <w:rPr>
          <w:rFonts w:asciiTheme="majorHAnsi" w:hAnsiTheme="majorHAnsi" w:cs="Times"/>
          <w:noProof/>
          <w:color w:val="000000" w:themeColor="text1"/>
          <w:lang w:val="en-US"/>
        </w:rPr>
        <w:t xml:space="preserve"> </w:t>
      </w:r>
      <w:r w:rsidR="005B2A8F">
        <w:rPr>
          <w:rFonts w:asciiTheme="majorHAnsi" w:hAnsiTheme="majorHAnsi" w:cs="Times"/>
          <w:noProof/>
          <w:color w:val="000000" w:themeColor="text1"/>
          <w:lang w:val="en-US"/>
        </w:rPr>
        <w:t>(</w:t>
      </w:r>
      <w:r w:rsidR="005B2A8F" w:rsidRPr="005B2A8F">
        <w:rPr>
          <w:rFonts w:asciiTheme="majorHAnsi" w:hAnsiTheme="majorHAnsi" w:cs="Times"/>
          <w:noProof/>
          <w:color w:val="000000" w:themeColor="text1"/>
          <w:lang w:val="en-US"/>
        </w:rPr>
        <w:t>2006)</w:t>
      </w:r>
      <w:r w:rsidR="005B2A8F">
        <w:rPr>
          <w:rFonts w:asciiTheme="majorHAnsi" w:hAnsiTheme="majorHAnsi" w:cs="Times"/>
          <w:color w:val="000000" w:themeColor="text1"/>
          <w:lang w:val="en-US"/>
        </w:rPr>
        <w:fldChar w:fldCharType="end"/>
      </w:r>
      <w:r w:rsidR="000C2B71" w:rsidRPr="00FB1310">
        <w:rPr>
          <w:rFonts w:asciiTheme="majorHAnsi" w:hAnsiTheme="majorHAnsi" w:cs="Times"/>
          <w:color w:val="000000" w:themeColor="text1"/>
          <w:lang w:val="en-US"/>
        </w:rPr>
        <w:t xml:space="preserve">; mosaico geográfico da coevolução: </w:t>
      </w:r>
      <w:r w:rsidR="005C4FF0">
        <w:rPr>
          <w:rFonts w:asciiTheme="majorHAnsi" w:hAnsiTheme="majorHAnsi" w:cs="Times"/>
          <w:color w:val="000000" w:themeColor="text1"/>
          <w:lang w:val="en-US"/>
        </w:rPr>
        <w:fldChar w:fldCharType="begin" w:fldLock="1"/>
      </w:r>
      <w:r w:rsidR="005B2A8F">
        <w:rPr>
          <w:rFonts w:asciiTheme="majorHAnsi" w:hAnsiTheme="majorHAnsi" w:cs="Times"/>
          <w:color w:val="000000" w:themeColor="text1"/>
          <w:lang w:val="en-US"/>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Pr>
          <w:rFonts w:asciiTheme="majorHAnsi" w:hAnsiTheme="majorHAnsi" w:cs="Times"/>
          <w:color w:val="000000" w:themeColor="text1"/>
          <w:lang w:val="en-US"/>
        </w:rPr>
        <w:fldChar w:fldCharType="separate"/>
      </w:r>
      <w:r w:rsidR="005C4FF0">
        <w:rPr>
          <w:rFonts w:asciiTheme="majorHAnsi" w:hAnsiTheme="majorHAnsi" w:cs="Times"/>
          <w:noProof/>
          <w:color w:val="000000" w:themeColor="text1"/>
          <w:lang w:val="en-US"/>
        </w:rPr>
        <w:t>Thompson (</w:t>
      </w:r>
      <w:r w:rsidR="005C4FF0" w:rsidRPr="005C4FF0">
        <w:rPr>
          <w:rFonts w:asciiTheme="majorHAnsi" w:hAnsiTheme="majorHAnsi" w:cs="Times"/>
          <w:noProof/>
          <w:color w:val="000000" w:themeColor="text1"/>
          <w:lang w:val="en-US"/>
        </w:rPr>
        <w:t>2005)</w:t>
      </w:r>
      <w:r w:rsidR="005C4FF0">
        <w:rPr>
          <w:rFonts w:asciiTheme="majorHAnsi" w:hAnsiTheme="majorHAnsi" w:cs="Times"/>
          <w:color w:val="000000" w:themeColor="text1"/>
          <w:lang w:val="en-US"/>
        </w:rPr>
        <w:fldChar w:fldCharType="end"/>
      </w:r>
      <w:r w:rsidR="00443509" w:rsidRPr="00FB1310">
        <w:rPr>
          <w:rFonts w:asciiTheme="majorHAnsi" w:hAnsiTheme="majorHAnsi" w:cs="Times"/>
          <w:color w:val="000000" w:themeColor="text1"/>
          <w:lang w:val="en-US"/>
        </w:rPr>
        <w:t>; filogenética comparativa</w:t>
      </w:r>
      <w:r w:rsidR="000C2B71" w:rsidRPr="00FB1310">
        <w:rPr>
          <w:rFonts w:asciiTheme="majorHAnsi" w:hAnsiTheme="majorHAnsi" w:cs="Times"/>
          <w:color w:val="000000" w:themeColor="text1"/>
          <w:lang w:val="en-US"/>
        </w:rPr>
        <w:t xml:space="preserve"> e filogenética</w:t>
      </w:r>
      <w:r w:rsidR="000C2B71" w:rsidRPr="00BB2E49">
        <w:rPr>
          <w:rFonts w:asciiTheme="majorHAnsi" w:hAnsiTheme="majorHAnsi" w:cs="Times"/>
          <w:color w:val="000000" w:themeColor="text1"/>
          <w:lang w:val="en-US"/>
        </w:rPr>
        <w:t xml:space="preserve"> de comunidades: revisadas em </w:t>
      </w:r>
      <w:r w:rsidR="00B40C7D">
        <w:rPr>
          <w:rFonts w:asciiTheme="majorHAnsi" w:hAnsiTheme="majorHAnsi" w:cs="Times"/>
          <w:color w:val="000000" w:themeColor="text1"/>
          <w:lang w:val="en-US"/>
        </w:rPr>
        <w:fldChar w:fldCharType="begin" w:fldLock="1"/>
      </w:r>
      <w:r w:rsidR="005C4FF0">
        <w:rPr>
          <w:rFonts w:asciiTheme="majorHAnsi" w:hAnsiTheme="majorHAnsi" w:cs="Times"/>
          <w:color w:val="000000" w:themeColor="text1"/>
          <w:lang w:val="en-US"/>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Pr>
          <w:rFonts w:asciiTheme="majorHAnsi" w:hAnsiTheme="majorHAnsi" w:cs="Times"/>
          <w:color w:val="000000" w:themeColor="text1"/>
          <w:lang w:val="en-US"/>
        </w:rPr>
        <w:fldChar w:fldCharType="separate"/>
      </w:r>
      <w:r w:rsidR="00B40C7D" w:rsidRPr="00B40C7D">
        <w:rPr>
          <w:rFonts w:asciiTheme="majorHAnsi" w:hAnsiTheme="majorHAnsi" w:cs="Times"/>
          <w:noProof/>
          <w:color w:val="000000" w:themeColor="text1"/>
          <w:lang w:val="en-US"/>
        </w:rPr>
        <w:t>Weber, Wagner, Best, Harmon, &amp; Matthe</w:t>
      </w:r>
      <w:r w:rsidR="00B40C7D">
        <w:rPr>
          <w:rFonts w:asciiTheme="majorHAnsi" w:hAnsiTheme="majorHAnsi" w:cs="Times"/>
          <w:noProof/>
          <w:color w:val="000000" w:themeColor="text1"/>
          <w:lang w:val="en-US"/>
        </w:rPr>
        <w:t>ws (</w:t>
      </w:r>
      <w:r w:rsidR="00B40C7D" w:rsidRPr="00B40C7D">
        <w:rPr>
          <w:rFonts w:asciiTheme="majorHAnsi" w:hAnsiTheme="majorHAnsi" w:cs="Times"/>
          <w:noProof/>
          <w:color w:val="000000" w:themeColor="text1"/>
          <w:lang w:val="en-US"/>
        </w:rPr>
        <w:t>2017)</w:t>
      </w:r>
      <w:r w:rsidR="00B40C7D">
        <w:rPr>
          <w:rFonts w:asciiTheme="majorHAnsi" w:hAnsiTheme="majorHAnsi" w:cs="Times"/>
          <w:color w:val="000000" w:themeColor="text1"/>
          <w:lang w:val="en-US"/>
        </w:rPr>
        <w:fldChar w:fldCharType="end"/>
      </w:r>
      <w:r w:rsidR="000C2B71" w:rsidRPr="00BB2E49">
        <w:rPr>
          <w:rFonts w:asciiTheme="majorHAnsi" w:hAnsiTheme="majorHAnsi" w:cs="Times"/>
          <w:color w:val="000000" w:themeColor="text1"/>
          <w:lang w:val="en-US"/>
        </w:rPr>
        <w:t>)</w:t>
      </w:r>
      <w:r w:rsidR="007A1C2D" w:rsidRPr="00BB2E49">
        <w:rPr>
          <w:rFonts w:asciiTheme="majorHAnsi" w:hAnsiTheme="majorHAnsi" w:cs="Times New Roman"/>
          <w:color w:val="000000" w:themeColor="text1"/>
        </w:rPr>
        <w:t>,</w:t>
      </w:r>
      <w:r w:rsidR="00BC6525">
        <w:rPr>
          <w:rFonts w:asciiTheme="majorHAnsi" w:hAnsiTheme="majorHAnsi" w:cs="Times New Roman"/>
          <w:color w:val="000000" w:themeColor="text1"/>
        </w:rPr>
        <w:t xml:space="preserve"> que foram</w:t>
      </w:r>
      <w:r w:rsidR="007A1C2D" w:rsidRPr="00BB2E49">
        <w:rPr>
          <w:rFonts w:asciiTheme="majorHAnsi" w:hAnsiTheme="majorHAnsi" w:cs="Times New Roman"/>
          <w:color w:val="000000" w:themeColor="text1"/>
        </w:rPr>
        <w:t xml:space="preserve"> </w:t>
      </w:r>
      <w:r w:rsidR="000C2B71" w:rsidRPr="00BB2E49">
        <w:rPr>
          <w:rFonts w:asciiTheme="majorHAnsi" w:hAnsiTheme="majorHAnsi" w:cs="Times New Roman"/>
          <w:color w:val="000000" w:themeColor="text1"/>
        </w:rPr>
        <w:t xml:space="preserve">revisadas por </w:t>
      </w:r>
      <w:r w:rsidR="00435373">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Pr>
          <w:rFonts w:asciiTheme="majorHAnsi" w:hAnsiTheme="majorHAnsi" w:cs="Times New Roman"/>
          <w:color w:val="000000" w:themeColor="text1"/>
        </w:rPr>
        <w:fldChar w:fldCharType="separate"/>
      </w:r>
      <w:r w:rsidR="00435373" w:rsidRPr="00435373">
        <w:rPr>
          <w:rFonts w:asciiTheme="majorHAnsi" w:hAnsiTheme="majorHAnsi" w:cs="Times New Roman"/>
          <w:noProof/>
          <w:color w:val="000000" w:themeColor="text1"/>
        </w:rPr>
        <w:t>Johnson &amp; Stinch</w:t>
      </w:r>
      <w:r w:rsidR="00435373">
        <w:rPr>
          <w:rFonts w:asciiTheme="majorHAnsi" w:hAnsiTheme="majorHAnsi" w:cs="Times New Roman"/>
          <w:noProof/>
          <w:color w:val="000000" w:themeColor="text1"/>
        </w:rPr>
        <w:t>combe</w:t>
      </w:r>
      <w:r w:rsidR="00435373" w:rsidRPr="00435373">
        <w:rPr>
          <w:rFonts w:asciiTheme="majorHAnsi" w:hAnsiTheme="majorHAnsi" w:cs="Times New Roman"/>
          <w:noProof/>
          <w:color w:val="000000" w:themeColor="text1"/>
        </w:rPr>
        <w:t xml:space="preserve"> </w:t>
      </w:r>
      <w:r w:rsidR="00435373">
        <w:rPr>
          <w:rFonts w:asciiTheme="majorHAnsi" w:hAnsiTheme="majorHAnsi" w:cs="Times New Roman"/>
          <w:noProof/>
          <w:color w:val="000000" w:themeColor="text1"/>
        </w:rPr>
        <w:t>(</w:t>
      </w:r>
      <w:r w:rsidR="00435373" w:rsidRPr="00435373">
        <w:rPr>
          <w:rFonts w:asciiTheme="majorHAnsi" w:hAnsiTheme="majorHAnsi" w:cs="Times New Roman"/>
          <w:noProof/>
          <w:color w:val="000000" w:themeColor="text1"/>
        </w:rPr>
        <w:t>2007)</w:t>
      </w:r>
      <w:r w:rsidR="00435373">
        <w:rPr>
          <w:rFonts w:asciiTheme="majorHAnsi" w:hAnsiTheme="majorHAnsi" w:cs="Times New Roman"/>
          <w:color w:val="000000" w:themeColor="text1"/>
        </w:rPr>
        <w:fldChar w:fldCharType="end"/>
      </w:r>
      <w:r w:rsidR="007A1C2D" w:rsidRPr="00BB2E49">
        <w:rPr>
          <w:rFonts w:asciiTheme="majorHAnsi" w:hAnsiTheme="majorHAnsi" w:cs="Times"/>
          <w:color w:val="000000" w:themeColor="text1"/>
          <w:lang w:val="en-US"/>
        </w:rPr>
        <w:t>,</w:t>
      </w:r>
      <w:r w:rsidR="00482BE0" w:rsidRPr="00BB2E49">
        <w:rPr>
          <w:rFonts w:asciiTheme="majorHAnsi" w:hAnsiTheme="majorHAnsi" w:cs="Times"/>
          <w:color w:val="000000" w:themeColor="text1"/>
          <w:lang w:val="en-US"/>
        </w:rPr>
        <w:t xml:space="preserve"> </w:t>
      </w:r>
      <w:r w:rsidR="00435373">
        <w:rPr>
          <w:rFonts w:asciiTheme="majorHAnsi" w:hAnsiTheme="majorHAnsi" w:cs="Times"/>
          <w:color w:val="000000" w:themeColor="text1"/>
          <w:lang w:val="en-US"/>
        </w:rPr>
        <w:fldChar w:fldCharType="begin" w:fldLock="1"/>
      </w:r>
      <w:r w:rsidR="00435373">
        <w:rPr>
          <w:rFonts w:asciiTheme="majorHAnsi" w:hAnsiTheme="majorHAnsi" w:cs="Times"/>
          <w:color w:val="000000" w:themeColor="text1"/>
          <w:lang w:val="en-US"/>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 xml:space="preserve"> Urban et al.</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2008)</w:t>
      </w:r>
      <w:r w:rsidR="00435373">
        <w:rPr>
          <w:rFonts w:asciiTheme="majorHAnsi" w:hAnsiTheme="majorHAnsi" w:cs="Times"/>
          <w:color w:val="000000" w:themeColor="text1"/>
          <w:lang w:val="en-US"/>
        </w:rPr>
        <w:fldChar w:fldCharType="end"/>
      </w:r>
      <w:r w:rsidR="007A1C2D" w:rsidRPr="00E632CA">
        <w:rPr>
          <w:rFonts w:asciiTheme="majorHAnsi" w:hAnsiTheme="majorHAnsi" w:cs="Times"/>
          <w:color w:val="000000" w:themeColor="text1"/>
          <w:lang w:val="en-US"/>
        </w:rPr>
        <w:t xml:space="preserve"> e </w:t>
      </w:r>
      <w:r w:rsidR="00435373">
        <w:rPr>
          <w:rFonts w:asciiTheme="majorHAnsi" w:hAnsiTheme="majorHAnsi" w:cs="Times"/>
          <w:color w:val="000000" w:themeColor="text1"/>
          <w:lang w:val="en-US"/>
        </w:rPr>
        <w:fldChar w:fldCharType="begin" w:fldLock="1"/>
      </w:r>
      <w:r w:rsidR="00B40C7D">
        <w:rPr>
          <w:rFonts w:asciiTheme="majorHAnsi" w:hAnsiTheme="majorHAnsi" w:cs="Times"/>
          <w:color w:val="000000" w:themeColor="text1"/>
          <w:lang w:val="en-US"/>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Post &amp; Palkovacs</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2009)</w:t>
      </w:r>
      <w:r w:rsidR="00435373">
        <w:rPr>
          <w:rFonts w:asciiTheme="majorHAnsi" w:hAnsiTheme="majorHAnsi" w:cs="Times"/>
          <w:color w:val="000000" w:themeColor="text1"/>
          <w:lang w:val="en-US"/>
        </w:rPr>
        <w:fldChar w:fldCharType="end"/>
      </w:r>
      <w:r w:rsidR="00060C6B" w:rsidRPr="00E632CA">
        <w:rPr>
          <w:rFonts w:asciiTheme="majorHAnsi" w:hAnsiTheme="majorHAnsi" w:cs="Times"/>
          <w:color w:val="000000" w:themeColor="text1"/>
          <w:lang w:val="en-US"/>
        </w:rPr>
        <w:t>.</w:t>
      </w:r>
      <w:r w:rsidR="00060C6B">
        <w:rPr>
          <w:rFonts w:asciiTheme="majorHAnsi" w:hAnsiTheme="majorHAnsi" w:cs="Times"/>
          <w:color w:val="000000" w:themeColor="text1"/>
          <w:lang w:val="en-US"/>
        </w:rPr>
        <w:t xml:space="preserve"> Entretanto, </w:t>
      </w:r>
      <w:r w:rsidR="000C2B71" w:rsidRPr="00E44048">
        <w:rPr>
          <w:rFonts w:asciiTheme="majorHAnsi" w:hAnsiTheme="majorHAnsi" w:cs="Times New Roman"/>
          <w:color w:val="000000" w:themeColor="text1"/>
        </w:rPr>
        <w:t xml:space="preserve">o estudo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 associados</w:t>
      </w:r>
      <w:r w:rsidR="005436E6">
        <w:rPr>
          <w:rFonts w:asciiTheme="majorHAnsi" w:hAnsiTheme="majorHAnsi" w:cs="Times New Roman"/>
          <w:color w:val="000000" w:themeColor="text1"/>
        </w:rPr>
        <w:t xml:space="preserve"> à</w:t>
      </w:r>
      <w:r w:rsidR="007645CF">
        <w:rPr>
          <w:rFonts w:asciiTheme="majorHAnsi" w:hAnsiTheme="majorHAnsi" w:cs="Times New Roman"/>
          <w:color w:val="000000" w:themeColor="text1"/>
        </w:rPr>
        <w:t xml:space="preserve"> segregação desses processos.</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55F5A5EE" w14:textId="77777777" w:rsidR="000C2B71" w:rsidRDefault="000C2B71" w:rsidP="002B2033">
      <w:pPr>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bookmarkStart w:id="8" w:name="_Toc487883789"/>
    <w:p w14:paraId="6D2161F1" w14:textId="35523162" w:rsidR="00C762BF" w:rsidRPr="00011943" w:rsidRDefault="00C762BF" w:rsidP="00C762BF">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Pr>
          <w:color w:val="000000" w:themeColor="text1"/>
        </w:rPr>
        <w:t>MATERIAL E MÉTODOS</w:t>
      </w:r>
      <w:bookmarkEnd w:id="8"/>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9" w:name="_Toc487883790"/>
      <w:r w:rsidRPr="007F7CAE">
        <w:t>5</w:t>
      </w:r>
      <w:r w:rsidR="00A564CF" w:rsidRPr="007F7CAE">
        <w:t xml:space="preserve">.1 </w:t>
      </w:r>
      <w:r w:rsidR="00A564CF" w:rsidRPr="007F7CAE">
        <w:tab/>
      </w:r>
      <w:r w:rsidR="00A564CF" w:rsidRPr="005117BD">
        <w:rPr>
          <w:color w:val="000000" w:themeColor="text1"/>
        </w:rPr>
        <w:t>Descrição do modelo</w:t>
      </w:r>
      <w:bookmarkEnd w:id="9"/>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233AB2"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Desenvolvemos um Modelo Baseado em Indivíduo (</w:t>
      </w:r>
      <w:r w:rsidRPr="00233AB2">
        <w:rPr>
          <w:rFonts w:asciiTheme="majorHAnsi" w:hAnsiTheme="majorHAnsi"/>
          <w:i/>
          <w:sz w:val="24"/>
          <w:szCs w:val="24"/>
        </w:rPr>
        <w:t>IBM - Individual Based Model</w:t>
      </w:r>
      <w:r w:rsidRPr="00233AB2">
        <w:rPr>
          <w:rFonts w:asciiTheme="majorHAnsi" w:hAnsiTheme="majorHAnsi"/>
          <w:sz w:val="24"/>
          <w:szCs w:val="24"/>
        </w:rPr>
        <w:t xml:space="preserve">) não </w:t>
      </w:r>
      <w:r w:rsidRPr="000C5276">
        <w:rPr>
          <w:rFonts w:asciiTheme="majorHAnsi" w:hAnsiTheme="majorHAnsi"/>
          <w:sz w:val="24"/>
          <w:szCs w:val="24"/>
        </w:rPr>
        <w:t>espacializado utilizando o software R (</w:t>
      </w:r>
      <w:r w:rsidR="00B52025" w:rsidRPr="000C5276">
        <w:rPr>
          <w:rFonts w:asciiTheme="majorHAnsi" w:hAnsiTheme="majorHAnsi"/>
          <w:sz w:val="24"/>
          <w:szCs w:val="24"/>
        </w:rPr>
        <w:t xml:space="preserve">R Core Team, </w:t>
      </w:r>
      <w:r w:rsidR="005A35AE" w:rsidRPr="000C5276">
        <w:rPr>
          <w:rFonts w:asciiTheme="majorHAnsi" w:hAnsiTheme="majorHAnsi"/>
          <w:sz w:val="24"/>
          <w:szCs w:val="24"/>
        </w:rPr>
        <w:t>2016)</w:t>
      </w:r>
      <w:r w:rsidRPr="000C5276">
        <w:rPr>
          <w:rFonts w:asciiTheme="majorHAnsi" w:hAnsiTheme="majorHAnsi"/>
          <w:sz w:val="24"/>
          <w:szCs w:val="24"/>
        </w:rPr>
        <w:t>, com o qual foram simuladas comunidades com número de indivíduos constante. Cada simulação gerada pelo mode</w:t>
      </w:r>
      <w:r w:rsidR="000C5276" w:rsidRPr="000C5276">
        <w:rPr>
          <w:rFonts w:asciiTheme="majorHAnsi" w:hAnsiTheme="majorHAnsi"/>
          <w:sz w:val="24"/>
          <w:szCs w:val="24"/>
        </w:rPr>
        <w:t>lo corresponde a uma comunidade</w:t>
      </w:r>
      <w:r w:rsidRPr="000C5276">
        <w:rPr>
          <w:rFonts w:asciiTheme="majorHAnsi" w:hAnsiTheme="majorHAnsi"/>
          <w:sz w:val="24"/>
          <w:szCs w:val="24"/>
        </w:rPr>
        <w:t xml:space="preserve"> que passa por ciclos sucessivos</w:t>
      </w:r>
      <w:r w:rsidRPr="00233AB2">
        <w:rPr>
          <w:rFonts w:asciiTheme="majorHAnsi" w:hAnsiTheme="majorHAnsi"/>
          <w:sz w:val="24"/>
          <w:szCs w:val="24"/>
        </w:rPr>
        <w:t xml:space="preserve"> em que ocorre morte de indivíduos (que pode ser natural ou por distúrbio), produção de propágulos por meio de reprodução sexuada e recrutamento de novos indivíduos a partir do banco de propágulos. A longevidade e a fecundidade, atributos </w:t>
      </w:r>
      <w:r w:rsidR="00724E53">
        <w:rPr>
          <w:rFonts w:asciiTheme="majorHAnsi" w:hAnsiTheme="majorHAnsi"/>
          <w:sz w:val="24"/>
          <w:szCs w:val="24"/>
        </w:rPr>
        <w:t>representados respectivamente pela</w:t>
      </w:r>
      <w:r w:rsidRPr="00233AB2">
        <w:rPr>
          <w:rFonts w:asciiTheme="majorHAnsi" w:hAnsiTheme="majorHAnsi"/>
          <w:sz w:val="24"/>
          <w:szCs w:val="24"/>
        </w:rPr>
        <w:t xml:space="preserve"> pro</w:t>
      </w:r>
      <w:r w:rsidR="00724E53">
        <w:rPr>
          <w:rFonts w:asciiTheme="majorHAnsi" w:hAnsiTheme="majorHAnsi"/>
          <w:sz w:val="24"/>
          <w:szCs w:val="24"/>
        </w:rPr>
        <w:t xml:space="preserve">babilidade de sobrevivência e </w:t>
      </w:r>
      <w:commentRangeStart w:id="10"/>
      <w:r w:rsidR="00724E53">
        <w:rPr>
          <w:rFonts w:asciiTheme="majorHAnsi" w:hAnsiTheme="majorHAnsi"/>
          <w:sz w:val="24"/>
          <w:szCs w:val="24"/>
        </w:rPr>
        <w:t>pelo</w:t>
      </w:r>
      <w:r w:rsidRPr="00233AB2">
        <w:rPr>
          <w:rFonts w:asciiTheme="majorHAnsi" w:hAnsiTheme="majorHAnsi"/>
          <w:sz w:val="24"/>
          <w:szCs w:val="24"/>
        </w:rPr>
        <w:t xml:space="preserve"> número de gametas femininos que cada indivíduo produz por ciclo</w:t>
      </w:r>
      <w:commentRangeEnd w:id="10"/>
      <w:r w:rsidR="007640FC">
        <w:rPr>
          <w:rStyle w:val="CommentReference"/>
          <w:rFonts w:asciiTheme="minorHAnsi" w:hAnsiTheme="minorHAnsi" w:cstheme="minorBidi"/>
        </w:rPr>
        <w:commentReference w:id="10"/>
      </w:r>
      <w:r w:rsidRPr="00233AB2">
        <w:rPr>
          <w:rFonts w:asciiTheme="majorHAnsi" w:hAnsiTheme="majorHAnsi"/>
          <w:sz w:val="24"/>
          <w:szCs w:val="24"/>
        </w:rPr>
        <w:t>, estão correlacionadas negativamente (</w:t>
      </w:r>
      <w:r w:rsidRPr="00233AB2">
        <w:rPr>
          <w:rFonts w:asciiTheme="majorHAnsi" w:hAnsiTheme="majorHAnsi"/>
          <w:i/>
          <w:sz w:val="24"/>
          <w:szCs w:val="24"/>
        </w:rPr>
        <w:t>trade-off</w:t>
      </w:r>
      <w:r w:rsidRPr="00233AB2">
        <w:rPr>
          <w:rFonts w:asciiTheme="majorHAnsi" w:hAnsiTheme="majorHAnsi"/>
          <w:sz w:val="24"/>
          <w:szCs w:val="24"/>
        </w:rPr>
        <w:t>) e juntas 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Os parâmetros do modelo são: 1) riqueza inicial da comunidade,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w:t>
      </w:r>
      <w:r w:rsidRPr="00233AB2">
        <w:rPr>
          <w:rFonts w:asciiTheme="majorHAnsi" w:hAnsiTheme="majorHAnsi"/>
          <w:sz w:val="24"/>
          <w:szCs w:val="24"/>
        </w:rPr>
        <w:lastRenderedPageBreak/>
        <w:t>a cada ciclo e o número de gametas femininos produzidos por ele no ciclo, diretamente 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indivíduos produzem o número de gametas femininos que lhes é característico e </w:t>
      </w:r>
      <w:commentRangeStart w:id="11"/>
      <w:r w:rsidRPr="00233AB2">
        <w:rPr>
          <w:rFonts w:asciiTheme="majorHAnsi" w:hAnsiTheme="majorHAnsi"/>
          <w:sz w:val="24"/>
          <w:szCs w:val="24"/>
        </w:rPr>
        <w:t>um número de gametas masculinos que é igual para todos os indivíduos independente de suas estratégias</w:t>
      </w:r>
      <w:commentRangeEnd w:id="11"/>
      <w:r w:rsidR="00C70DFE">
        <w:rPr>
          <w:rStyle w:val="CommentReference"/>
          <w:rFonts w:asciiTheme="minorHAnsi" w:hAnsiTheme="minorHAnsi" w:cstheme="minorBidi"/>
        </w:rPr>
        <w:commentReference w:id="11"/>
      </w:r>
      <w:r w:rsidRPr="00233AB2">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2" w:name="_Toc487883791"/>
      <w:r w:rsidRPr="007F7CAE">
        <w:t>5</w:t>
      </w:r>
      <w:r w:rsidR="00A564CF" w:rsidRPr="007F7CAE">
        <w:t xml:space="preserve">.2 </w:t>
      </w:r>
      <w:r w:rsidR="00A564CF" w:rsidRPr="007F7CAE">
        <w:tab/>
      </w:r>
      <w:r w:rsidR="001054C0" w:rsidRPr="005117BD">
        <w:rPr>
          <w:color w:val="000000" w:themeColor="text1"/>
        </w:rPr>
        <w:t>Cenários simulados</w:t>
      </w:r>
      <w:bookmarkEnd w:id="12"/>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260084D8"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510 árvores com DAP (diâmetro à altura do peito) maior ou igual a 10 cm pertencentes a 170 espécies diferentes (</w:t>
      </w:r>
      <w:r w:rsidR="004B02FE" w:rsidRPr="00A60F0E">
        <w:rPr>
          <w:rStyle w:val="s2"/>
          <w:rFonts w:asciiTheme="majorHAnsi" w:hAnsiTheme="majorHAnsi"/>
          <w:color w:val="000000" w:themeColor="text1"/>
          <w:sz w:val="24"/>
          <w:szCs w:val="24"/>
        </w:rPr>
        <w:t xml:space="preserve">Jari </w:t>
      </w:r>
      <w:r w:rsidRPr="00A60F0E">
        <w:rPr>
          <w:rStyle w:val="s3"/>
          <w:rFonts w:asciiTheme="majorHAnsi" w:hAnsiTheme="majorHAnsi"/>
          <w:color w:val="000000" w:themeColor="text1"/>
          <w:sz w:val="24"/>
          <w:szCs w:val="24"/>
        </w:rPr>
        <w:t>Oksanen et al., 2016</w:t>
      </w:r>
      <w:r w:rsidRPr="00A60F0E">
        <w:rPr>
          <w:rStyle w:val="s2"/>
          <w:rFonts w:asciiTheme="majorHAnsi" w:hAnsiTheme="majorHAnsi"/>
          <w:color w:val="000000" w:themeColor="text1"/>
          <w:sz w:val="24"/>
          <w:szCs w:val="24"/>
        </w:rPr>
        <w:t xml:space="preserve">). Em áreas do mesmo tamanho na Mata Atlântica, a abundância de árvores com DAP maior ou igual a 10 cm </w:t>
      </w:r>
      <w:r w:rsidRPr="00181B57">
        <w:rPr>
          <w:rStyle w:val="s2"/>
          <w:rFonts w:asciiTheme="majorHAnsi" w:hAnsiTheme="majorHAnsi"/>
          <w:color w:val="000000" w:themeColor="text1"/>
          <w:sz w:val="24"/>
          <w:szCs w:val="24"/>
        </w:rPr>
        <w:t>variou de 4 817 a 4 920 e a riqueza variou de 108 a 325 (</w:t>
      </w:r>
      <w:r w:rsidRPr="00181B57">
        <w:rPr>
          <w:rStyle w:val="s3"/>
          <w:rFonts w:asciiTheme="majorHAnsi" w:hAnsiTheme="majorHAnsi"/>
          <w:color w:val="000000" w:themeColor="text1"/>
          <w:sz w:val="24"/>
          <w:szCs w:val="24"/>
        </w:rPr>
        <w:t>de Lima et al., 2015</w:t>
      </w:r>
      <w:r w:rsidRPr="00181B57">
        <w:rPr>
          <w:rStyle w:val="s2"/>
          <w:rFonts w:asciiTheme="majorHAnsi" w:hAnsiTheme="majorHAnsi"/>
          <w:color w:val="000000" w:themeColor="text1"/>
          <w:sz w:val="24"/>
          <w:szCs w:val="24"/>
        </w:rPr>
        <w:t>). Dessa forma, escolhemos fixar a abundância</w:t>
      </w:r>
      <w:r w:rsidRPr="00233AB2">
        <w:rPr>
          <w:rStyle w:val="s2"/>
          <w:rFonts w:asciiTheme="majorHAnsi" w:hAnsiTheme="majorHAnsi"/>
          <w:color w:val="000000" w:themeColor="text1"/>
          <w:sz w:val="24"/>
          <w:szCs w:val="24"/>
        </w:rPr>
        <w:t xml:space="preserve"> total em 5 000 e </w:t>
      </w:r>
      <w:commentRangeStart w:id="13"/>
      <w:r w:rsidRPr="00233AB2">
        <w:rPr>
          <w:rStyle w:val="s2"/>
          <w:rFonts w:asciiTheme="majorHAnsi" w:hAnsiTheme="majorHAnsi"/>
          <w:color w:val="000000" w:themeColor="text1"/>
          <w:sz w:val="24"/>
          <w:szCs w:val="24"/>
        </w:rPr>
        <w:t xml:space="preserve">variar a riqueza de cinco a 500, </w:t>
      </w:r>
      <w:commentRangeEnd w:id="13"/>
      <w:r w:rsidR="0087410C">
        <w:rPr>
          <w:rStyle w:val="CommentReference"/>
          <w:rFonts w:asciiTheme="minorHAnsi" w:hAnsiTheme="minorHAnsi" w:cstheme="minorBidi"/>
        </w:rPr>
        <w:commentReference w:id="13"/>
      </w:r>
      <w:r w:rsidRPr="00233AB2">
        <w:rPr>
          <w:rStyle w:val="s2"/>
          <w:rFonts w:asciiTheme="majorHAnsi" w:hAnsiTheme="majorHAnsi"/>
          <w:color w:val="000000" w:themeColor="text1"/>
          <w:sz w:val="24"/>
          <w:szCs w:val="24"/>
        </w:rPr>
        <w:t xml:space="preserve">a fim de gerar simulações com padrões de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commentRangeStart w:id="14"/>
      <w:r w:rsidRPr="00233AB2">
        <w:rPr>
          <w:rStyle w:val="s2"/>
          <w:rFonts w:asciiTheme="majorHAnsi" w:hAnsiTheme="majorHAnsi"/>
          <w:i/>
          <w:color w:val="000000" w:themeColor="text1"/>
          <w:sz w:val="24"/>
          <w:szCs w:val="24"/>
        </w:rPr>
        <w:t>Bertholletia excelsa</w:t>
      </w:r>
      <w:commentRangeEnd w:id="14"/>
      <w:r w:rsidR="00BD5B05">
        <w:rPr>
          <w:rStyle w:val="CommentReference"/>
          <w:rFonts w:asciiTheme="minorHAnsi" w:hAnsiTheme="minorHAnsi" w:cstheme="minorBidi"/>
        </w:rPr>
        <w:commentReference w:id="14"/>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1">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5" w:name="_Toc487883792"/>
      <w:r w:rsidRPr="007F7CAE">
        <w:t>5</w:t>
      </w:r>
      <w:r w:rsidR="00A564CF" w:rsidRPr="007F7CAE">
        <w:t xml:space="preserve">.3 </w:t>
      </w:r>
      <w:r w:rsidR="00E25784" w:rsidRPr="007F7CAE">
        <w:tab/>
      </w:r>
      <w:commentRangeStart w:id="16"/>
      <w:r w:rsidR="00E25784" w:rsidRPr="005117BD">
        <w:rPr>
          <w:color w:val="000000" w:themeColor="text1"/>
        </w:rPr>
        <w:t>V</w:t>
      </w:r>
      <w:r w:rsidR="00A564CF" w:rsidRPr="005117BD">
        <w:rPr>
          <w:color w:val="000000" w:themeColor="text1"/>
        </w:rPr>
        <w:t>ariáveis operacionais</w:t>
      </w:r>
      <w:commentRangeEnd w:id="16"/>
      <w:r w:rsidR="00C379F8">
        <w:rPr>
          <w:rStyle w:val="CommentReference"/>
          <w:rFonts w:eastAsiaTheme="minorHAnsi" w:cstheme="minorBidi"/>
          <w:b w:val="0"/>
          <w:smallCaps w:val="0"/>
          <w:color w:val="auto"/>
        </w:rPr>
        <w:commentReference w:id="16"/>
      </w:r>
      <w:bookmarkEnd w:id="15"/>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7" w:name="_Toc487883793"/>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7"/>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8" w:name="_Toc487883794"/>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8"/>
    </w:p>
    <w:p w14:paraId="5F0488D3" w14:textId="248936E8"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Utilizamos </w:t>
      </w:r>
      <w:commentRangeStart w:id="19"/>
      <w:r w:rsidRPr="00233AB2">
        <w:rPr>
          <w:rFonts w:asciiTheme="majorHAnsi" w:hAnsiTheme="majorHAnsi"/>
          <w:sz w:val="24"/>
          <w:szCs w:val="24"/>
        </w:rPr>
        <w:t>três variáveis preditoras</w:t>
      </w:r>
      <w:commentRangeEnd w:id="19"/>
      <w:r w:rsidR="00571ED3">
        <w:rPr>
          <w:rStyle w:val="CommentReference"/>
          <w:rFonts w:asciiTheme="minorHAnsi" w:hAnsiTheme="minorHAnsi" w:cstheme="minorBidi"/>
        </w:rPr>
        <w:commentReference w:id="19"/>
      </w:r>
      <w:r w:rsidRPr="00233AB2">
        <w:rPr>
          <w:rFonts w:asciiTheme="majorHAnsi" w:hAnsiTheme="majorHAnsi"/>
          <w:sz w:val="24"/>
          <w:szCs w:val="24"/>
        </w:rPr>
        <w:t>: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O distúrbio foi representado por um índice 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20" w:name="_Toc487883795"/>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20"/>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799C0CA2"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comunidades sob os distintos cenários (evolutivo, ecológico ou eco-</w:t>
      </w:r>
      <w:r w:rsidRPr="00233AB2">
        <w:rPr>
          <w:rFonts w:asciiTheme="majorHAnsi" w:hAnsiTheme="majorHAnsi"/>
          <w:sz w:val="24"/>
          <w:szCs w:val="24"/>
        </w:rPr>
        <w:lastRenderedPageBreak/>
        <w:t xml:space="preserve">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 xml:space="preserve">através da estimativa de máxima verossimilhança de seus parâmetros. As distribuições de erro utilizadas foram a </w:t>
      </w:r>
      <w:commentRangeStart w:id="21"/>
      <w:r w:rsidRPr="00233AB2">
        <w:rPr>
          <w:rFonts w:asciiTheme="majorHAnsi" w:hAnsiTheme="majorHAnsi"/>
          <w:sz w:val="24"/>
          <w:szCs w:val="24"/>
        </w:rPr>
        <w:t>normal e a gama</w:t>
      </w:r>
      <w:commentRangeEnd w:id="21"/>
      <w:r w:rsidR="006A78E6">
        <w:rPr>
          <w:rStyle w:val="CommentReference"/>
          <w:rFonts w:asciiTheme="minorHAnsi" w:hAnsiTheme="minorHAnsi" w:cstheme="minorBidi"/>
        </w:rPr>
        <w:commentReference w:id="21"/>
      </w:r>
      <w:r w:rsidRPr="00F16F73">
        <w:rPr>
          <w:rStyle w:val="FootnoteReference"/>
        </w:rPr>
        <w:footnoteReference w:id="7"/>
      </w:r>
      <w:r w:rsidRPr="00233AB2">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233AB2">
        <w:rPr>
          <w:rStyle w:val="s4"/>
          <w:rFonts w:asciiTheme="majorHAnsi" w:hAnsiTheme="majorHAnsi"/>
          <w:color w:val="000000" w:themeColor="text1"/>
          <w:sz w:val="24"/>
          <w:szCs w:val="24"/>
        </w:rPr>
        <w:t>(Tabela 2)</w:t>
      </w:r>
      <w:r w:rsidRPr="00233AB2">
        <w:rPr>
          <w:rFonts w:asciiTheme="majorHAnsi" w:hAnsiTheme="majorHAnsi"/>
          <w:sz w:val="24"/>
          <w:szCs w:val="24"/>
        </w:rPr>
        <w:t xml:space="preserve">. Estas funções abarcam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56DB4" w14:textId="77777777" w:rsidR="0005556C" w:rsidRDefault="0005556C" w:rsidP="00233AB2">
      <w:pPr>
        <w:pStyle w:val="p1"/>
        <w:spacing w:line="360" w:lineRule="auto"/>
        <w:contextualSpacing/>
        <w:rPr>
          <w:rStyle w:val="s4"/>
          <w:rFonts w:asciiTheme="majorHAnsi" w:hAnsiTheme="majorHAnsi"/>
          <w:color w:val="auto"/>
          <w:sz w:val="24"/>
          <w:szCs w:val="24"/>
        </w:rPr>
      </w:pPr>
    </w:p>
    <w:p w14:paraId="680E5826"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8469" cy="4427956"/>
                    </a:xfrm>
                    <a:prstGeom prst="rect">
                      <a:avLst/>
                    </a:prstGeom>
                  </pic:spPr>
                </pic:pic>
              </a:graphicData>
            </a:graphic>
          </wp:inline>
        </w:drawing>
      </w:r>
    </w:p>
    <w:p w14:paraId="2AF38636" w14:textId="77777777" w:rsidR="00027189" w:rsidRDefault="00027189" w:rsidP="00027189">
      <w:pPr>
        <w:pStyle w:val="Heading1"/>
        <w:rPr>
          <w:color w:val="000000" w:themeColor="text1"/>
        </w:rPr>
      </w:pPr>
    </w:p>
    <w:p w14:paraId="5B70824F" w14:textId="77777777" w:rsidR="00027189" w:rsidRDefault="00027189" w:rsidP="00027189">
      <w:pPr>
        <w:pStyle w:val="Heading1"/>
        <w:rPr>
          <w:color w:val="000000" w:themeColor="text1"/>
        </w:rPr>
      </w:pPr>
    </w:p>
    <w:p w14:paraId="0643EF7D" w14:textId="77777777" w:rsidR="00027189" w:rsidRDefault="00027189" w:rsidP="00027189">
      <w:pPr>
        <w:pStyle w:val="Heading1"/>
        <w:rPr>
          <w:color w:val="000000" w:themeColor="text1"/>
        </w:rPr>
      </w:pPr>
    </w:p>
    <w:p w14:paraId="77473944" w14:textId="77777777" w:rsidR="00027189" w:rsidRDefault="00027189" w:rsidP="00027189">
      <w:pPr>
        <w:pStyle w:val="Heading1"/>
        <w:rPr>
          <w:color w:val="000000" w:themeColor="text1"/>
        </w:rPr>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2" w:name="_Toc487883796"/>
    <w:p w14:paraId="3DEBFDAF" w14:textId="3DE23683" w:rsidR="00187FF0" w:rsidRPr="00011943" w:rsidRDefault="00187FF0" w:rsidP="00187FF0">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Pr>
          <w:color w:val="000000" w:themeColor="text1"/>
        </w:rPr>
        <w:t>RESULTADOS</w:t>
      </w:r>
      <w:bookmarkEnd w:id="22"/>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3" w:name="_Toc487883797"/>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23"/>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4" w:name="_Toc487883798"/>
      <w:r w:rsidRPr="00024D30">
        <w:rPr>
          <w:smallCaps/>
        </w:rPr>
        <w:t>6</w:t>
      </w:r>
      <w:r w:rsidR="0015276C" w:rsidRPr="00024D30">
        <w:rPr>
          <w:smallCaps/>
        </w:rPr>
        <w:t xml:space="preserve">.1.1 </w:t>
      </w:r>
      <w:r w:rsidR="0015276C" w:rsidRPr="00024D30">
        <w:rPr>
          <w:smallCaps/>
        </w:rPr>
        <w:tab/>
        <w:t>Estratégia de vida média</w:t>
      </w:r>
      <w:bookmarkEnd w:id="24"/>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w:t>
      </w:r>
      <w:commentRangeStart w:id="25"/>
      <w:r w:rsidRPr="007E5525">
        <w:rPr>
          <w:rFonts w:ascii="Calibri Light" w:hAnsi="Calibri Light"/>
          <w:color w:val="000000" w:themeColor="text1"/>
          <w:sz w:val="24"/>
          <w:szCs w:val="24"/>
        </w:rPr>
        <w:t>o ponto médio da curva</w:t>
      </w:r>
      <w:commentRangeEnd w:id="25"/>
      <w:r w:rsidR="00CF13EB">
        <w:rPr>
          <w:rStyle w:val="CommentReference"/>
          <w:rFonts w:asciiTheme="minorHAnsi" w:hAnsiTheme="minorHAnsi" w:cstheme="minorBidi"/>
        </w:rPr>
        <w:commentReference w:id="25"/>
      </w:r>
      <w:r w:rsidRPr="007E5525">
        <w:rPr>
          <w:rFonts w:ascii="Calibri Light" w:hAnsi="Calibri Light"/>
          <w:color w:val="000000" w:themeColor="text1"/>
          <w:sz w:val="24"/>
          <w:szCs w:val="24"/>
        </w:rPr>
        <w:t xml:space="preserve">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6" w:name="_Toc487883799"/>
      <w:r w:rsidRPr="00024D30">
        <w:rPr>
          <w:smallCaps/>
        </w:rPr>
        <w:t>6</w:t>
      </w:r>
      <w:r w:rsidR="0015276C" w:rsidRPr="00024D30">
        <w:rPr>
          <w:smallCaps/>
        </w:rPr>
        <w:t xml:space="preserve">.1.2 </w:t>
      </w:r>
      <w:r w:rsidR="0015276C" w:rsidRPr="00024D30">
        <w:rPr>
          <w:smallCaps/>
        </w:rPr>
        <w:tab/>
        <w:t>Diversidade total de estratégias de vida</w:t>
      </w:r>
      <w:bookmarkEnd w:id="26"/>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7" w:name="_Toc487883800"/>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7"/>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8" w:name="_Toc487883801"/>
      <w:r w:rsidRPr="00024D30">
        <w:rPr>
          <w:smallCaps/>
        </w:rPr>
        <w:lastRenderedPageBreak/>
        <w:t>6</w:t>
      </w:r>
      <w:r w:rsidR="0015276C" w:rsidRPr="00024D30">
        <w:rPr>
          <w:smallCaps/>
        </w:rPr>
        <w:t xml:space="preserve">.2.1 </w:t>
      </w:r>
      <w:r w:rsidR="0015276C" w:rsidRPr="00024D30">
        <w:rPr>
          <w:smallCaps/>
        </w:rPr>
        <w:tab/>
        <w:t>Estratégia de vida média</w:t>
      </w:r>
      <w:bookmarkEnd w:id="28"/>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9" w:name="_Toc487883802"/>
      <w:r w:rsidRPr="00024D30">
        <w:rPr>
          <w:smallCaps/>
        </w:rPr>
        <w:t>6</w:t>
      </w:r>
      <w:r w:rsidR="0015276C" w:rsidRPr="00024D30">
        <w:rPr>
          <w:smallCaps/>
        </w:rPr>
        <w:t xml:space="preserve">.2.2 </w:t>
      </w:r>
      <w:r w:rsidR="0015276C" w:rsidRPr="00024D30">
        <w:rPr>
          <w:smallCaps/>
        </w:rPr>
        <w:tab/>
        <w:t>Diversidade total de estratégias de vida</w:t>
      </w:r>
      <w:bookmarkEnd w:id="29"/>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30" w:name="_Toc487883803"/>
      <w:r w:rsidRPr="00024D30">
        <w:rPr>
          <w:smallCaps/>
        </w:rPr>
        <w:t>6</w:t>
      </w:r>
      <w:r w:rsidR="0015276C" w:rsidRPr="00024D30">
        <w:rPr>
          <w:smallCaps/>
        </w:rPr>
        <w:t xml:space="preserve">.2.3 </w:t>
      </w:r>
      <w:r w:rsidR="0015276C" w:rsidRPr="00024D30">
        <w:rPr>
          <w:smallCaps/>
        </w:rPr>
        <w:tab/>
        <w:t>Heterogeneidade interespecífica de estratégias de vida</w:t>
      </w:r>
      <w:bookmarkEnd w:id="30"/>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31" w:name="_Toc487883804"/>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31"/>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32" w:name="_Toc487883805"/>
      <w:r w:rsidRPr="00024D30">
        <w:rPr>
          <w:smallCaps/>
        </w:rPr>
        <w:lastRenderedPageBreak/>
        <w:t>6</w:t>
      </w:r>
      <w:r w:rsidR="0015276C" w:rsidRPr="00024D30">
        <w:rPr>
          <w:smallCaps/>
        </w:rPr>
        <w:t xml:space="preserve">.3.1 </w:t>
      </w:r>
      <w:r w:rsidR="0015276C" w:rsidRPr="00024D30">
        <w:rPr>
          <w:smallCaps/>
        </w:rPr>
        <w:tab/>
        <w:t>Estratégia de vida média</w:t>
      </w:r>
      <w:bookmarkEnd w:id="32"/>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3" w:name="_Toc487883806"/>
      <w:r w:rsidRPr="00024D30">
        <w:rPr>
          <w:smallCaps/>
        </w:rPr>
        <w:t>6</w:t>
      </w:r>
      <w:r w:rsidR="0015276C" w:rsidRPr="00024D30">
        <w:rPr>
          <w:smallCaps/>
        </w:rPr>
        <w:t xml:space="preserve">.3.2 </w:t>
      </w:r>
      <w:r w:rsidR="0015276C" w:rsidRPr="00024D30">
        <w:rPr>
          <w:smallCaps/>
        </w:rPr>
        <w:tab/>
        <w:t>Diversidade total de estratégias de vida</w:t>
      </w:r>
      <w:bookmarkEnd w:id="33"/>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4" w:name="_Toc487883807"/>
      <w:r w:rsidRPr="00024D30">
        <w:rPr>
          <w:smallCaps/>
        </w:rPr>
        <w:t>6</w:t>
      </w:r>
      <w:r w:rsidR="0015276C" w:rsidRPr="00024D30">
        <w:rPr>
          <w:smallCaps/>
        </w:rPr>
        <w:t xml:space="preserve">.3.3 </w:t>
      </w:r>
      <w:r w:rsidR="0015276C" w:rsidRPr="00024D30">
        <w:rPr>
          <w:smallCaps/>
        </w:rPr>
        <w:tab/>
        <w:t>Heterogeneidade interespecífica de estratégias de vida</w:t>
      </w:r>
      <w:bookmarkEnd w:id="34"/>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6E5D79">
          <w:footerReference w:type="even" r:id="rId21"/>
          <w:footerReference w:type="default" r:id="rId22"/>
          <w:pgSz w:w="11900" w:h="16840"/>
          <w:pgMar w:top="1440" w:right="1440" w:bottom="1440" w:left="1440" w:header="708" w:footer="708" w:gutter="0"/>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3">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22" cy="8726437"/>
                    </a:xfrm>
                    <a:prstGeom prst="rect">
                      <a:avLst/>
                    </a:prstGeom>
                  </pic:spPr>
                </pic:pic>
              </a:graphicData>
            </a:graphic>
          </wp:inline>
        </w:drawing>
      </w:r>
    </w:p>
    <w:bookmarkStart w:id="35" w:name="_Toc487883808"/>
    <w:p w14:paraId="6C3D88B1" w14:textId="4360D230" w:rsidR="00173A56" w:rsidRPr="00011943" w:rsidRDefault="00173A56" w:rsidP="009A4DB5">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Pr>
          <w:color w:val="000000" w:themeColor="text1"/>
        </w:rPr>
        <w:t>DISCUSSÃO</w:t>
      </w:r>
      <w:bookmarkEnd w:id="35"/>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 xml:space="preserve">No cenário em que há apenas uma população, o principal processo que ocorreu na mudança de frequência das estratégias de vida a partir da pressão exercida pelo distúrbio foi </w:t>
      </w:r>
      <w:r w:rsidRPr="00173A56">
        <w:rPr>
          <w:rFonts w:asciiTheme="majorHAnsi" w:hAnsiTheme="majorHAnsi"/>
          <w:color w:val="000000" w:themeColor="text1"/>
        </w:rPr>
        <w:lastRenderedPageBreak/>
        <w:t>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s ao 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6D5A983F"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w:t>
      </w:r>
      <w:commentRangeStart w:id="36"/>
      <w:r w:rsidRPr="00980F59">
        <w:rPr>
          <w:rFonts w:asciiTheme="majorHAnsi" w:hAnsiTheme="majorHAnsi"/>
          <w:color w:val="000000" w:themeColor="text1"/>
        </w:rPr>
        <w:t xml:space="preserve">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commentRangeEnd w:id="36"/>
      <w:r w:rsidR="009A5CB9">
        <w:rPr>
          <w:rStyle w:val="CommentReference"/>
        </w:rPr>
        <w:commentReference w:id="36"/>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commentRangeStart w:id="37"/>
      <w:r w:rsidR="00626B20" w:rsidRPr="00530DAD">
        <w:rPr>
          <w:rFonts w:asciiTheme="majorHAnsi" w:hAnsiTheme="majorHAnsi"/>
          <w:color w:val="000000" w:themeColor="text1"/>
        </w:rPr>
        <w:t>(</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commentRangeEnd w:id="37"/>
      <w:r w:rsidR="00630AEF">
        <w:rPr>
          <w:rStyle w:val="CommentReference"/>
        </w:rPr>
        <w:commentReference w:id="37"/>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9438A" w:rsidRPr="00194690">
        <w:rPr>
          <w:rFonts w:asciiTheme="majorHAnsi" w:hAnsiTheme="majorHAnsi"/>
          <w:color w:val="000000" w:themeColor="text1"/>
        </w:rPr>
        <w:t>vs.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iteroparidade vs.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xml:space="preserve">, número vs. tamanho dos </w:t>
      </w:r>
      <w:r w:rsidR="00A9438A" w:rsidRPr="00194690">
        <w:rPr>
          <w:rFonts w:asciiTheme="majorHAnsi" w:hAnsiTheme="majorHAnsi"/>
          <w:color w:val="000000" w:themeColor="text1"/>
        </w:rPr>
        <w:lastRenderedPageBreak/>
        <w:t>propágulos</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competitiva vs.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51B97536"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bookmarkStart w:id="38" w:name="_GoBack"/>
      <w:bookmarkEnd w:id="38"/>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w:t>
      </w:r>
      <w:r w:rsidR="00E01012">
        <w:rPr>
          <w:rFonts w:asciiTheme="majorHAnsi" w:hAnsiTheme="majorHAnsi"/>
          <w:color w:val="000000" w:themeColor="text1"/>
        </w:rPr>
        <w:lastRenderedPageBreak/>
        <w:t>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w:t>
      </w:r>
      <w:commentRangeStart w:id="39"/>
      <w:r w:rsidRPr="00980F59">
        <w:rPr>
          <w:rFonts w:asciiTheme="majorHAnsi" w:hAnsiTheme="majorHAnsi"/>
          <w:color w:val="000000" w:themeColor="text1"/>
        </w:rPr>
        <w:t>verossimilhança reduzidos</w:t>
      </w:r>
      <w:commentRangeEnd w:id="39"/>
      <w:r w:rsidR="0000770A">
        <w:rPr>
          <w:rStyle w:val="CommentReference"/>
        </w:rPr>
        <w:commentReference w:id="39"/>
      </w:r>
      <w:r w:rsidRPr="00980F59">
        <w:rPr>
          <w:rFonts w:asciiTheme="majorHAnsi" w:hAnsiTheme="majorHAnsi"/>
          <w:color w:val="000000" w:themeColor="text1"/>
        </w:rPr>
        <w:t xml:space="preserve">.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lastRenderedPageBreak/>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F16F73">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17208528" w:rsidR="00085C73" w:rsidRPr="00980F59" w:rsidRDefault="00085C73" w:rsidP="00085C73">
      <w:pPr>
        <w:ind w:firstLine="720"/>
        <w:contextualSpacing/>
        <w:jc w:val="both"/>
        <w:rPr>
          <w:rFonts w:asciiTheme="majorHAnsi" w:hAnsiTheme="majorHAnsi"/>
          <w:color w:val="000000" w:themeColor="text1"/>
        </w:rPr>
      </w:pPr>
      <w:r w:rsidRPr="00433FAC">
        <w:rPr>
          <w:rFonts w:asciiTheme="majorHAnsi" w:hAnsiTheme="majorHAnsi"/>
          <w:color w:val="000000" w:themeColor="text1"/>
          <w:highlight w:val="cyan"/>
        </w:rPr>
        <w:t>Diferentemente do que ocorreu</w:t>
      </w:r>
      <w:r w:rsidRPr="00980F59">
        <w:rPr>
          <w:rFonts w:asciiTheme="majorHAnsi" w:hAnsiTheme="majorHAnsi"/>
          <w:color w:val="000000" w:themeColor="text1"/>
        </w:rPr>
        <w:t xml:space="preserve"> no cenário de evolução da estratégia em apenas uma população, um pequeno aumento na taxa de distúrbio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w:t>
      </w:r>
      <w:r w:rsidR="008B0E82">
        <w:rPr>
          <w:rFonts w:asciiTheme="majorHAnsi" w:hAnsiTheme="majorHAnsi"/>
          <w:color w:val="000000" w:themeColor="text1"/>
        </w:rPr>
        <w:t>deriva ecológica</w:t>
      </w:r>
      <w:r w:rsidR="008B0E82">
        <w:rPr>
          <w:rFonts w:asciiTheme="majorHAnsi" w:hAnsiTheme="majorHAnsi"/>
          <w:color w:val="000000" w:themeColor="text1"/>
        </w:rPr>
        <w:t xml:space="preserve"> ou na ação direta de morte do distúrbio</w:t>
      </w:r>
      <w:r w:rsidR="008B0E82">
        <w:rPr>
          <w:rFonts w:asciiTheme="majorHAnsi" w:hAnsiTheme="majorHAnsi"/>
          <w:color w:val="000000" w:themeColor="text1"/>
        </w:rPr>
        <w:t>)</w:t>
      </w:r>
      <w:r w:rsidR="008B0E82">
        <w:rPr>
          <w:rFonts w:asciiTheme="majorHAnsi" w:hAnsiTheme="majorHAnsi"/>
          <w:color w:val="000000" w:themeColor="text1"/>
        </w:rPr>
        <w:t xml:space="preserve">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aumenta as chances de desaparecimento de uma espécie)</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ins w:id="40" w:author="LUISA NOVARA MONCLAR GONÇALVES" w:date="2017-07-15T17:46:00Z">
        <w:r w:rsidR="005F7453">
          <w:rPr>
            <w:rStyle w:val="FootnoteReference"/>
            <w:rFonts w:asciiTheme="majorHAnsi" w:hAnsiTheme="majorHAnsi"/>
            <w:color w:val="000000" w:themeColor="text1"/>
          </w:rPr>
          <w:footnoteReference w:id="10"/>
        </w:r>
      </w:ins>
      <w:r w:rsidRPr="00980F59">
        <w:rPr>
          <w:rFonts w:asciiTheme="majorHAnsi" w:hAnsiTheme="majorHAnsi"/>
          <w:color w:val="000000" w:themeColor="text1"/>
        </w:rPr>
        <w:t xml:space="preserve">. </w:t>
      </w:r>
      <w:commentRangeStart w:id="50"/>
      <w:r w:rsidRPr="00980F59">
        <w:rPr>
          <w:rFonts w:asciiTheme="majorHAnsi" w:hAnsiTheme="majorHAnsi"/>
          <w:color w:val="000000" w:themeColor="text1"/>
        </w:rPr>
        <w:t>Em outros estudos, resultados semelhantes foram observados, em que quanto menor a variação intraespecífica, relacionada à diversidade genética das populações, menor a capacidade das populações se recuperarem de distúrbios</w:t>
      </w:r>
      <w:r w:rsidR="00BF2EE3" w:rsidRPr="00980F59">
        <w:rPr>
          <w:rFonts w:asciiTheme="majorHAnsi" w:hAnsiTheme="majorHAnsi"/>
          <w:color w:val="000000" w:themeColor="text1"/>
        </w:rPr>
        <w:t xml:space="preserve"> </w:t>
      </w:r>
      <w:r w:rsidR="00BF2EE3" w:rsidRPr="00980F59">
        <w:rPr>
          <w:rFonts w:asciiTheme="majorHAnsi" w:hAnsiTheme="majorHAnsi"/>
          <w:color w:val="000000" w:themeColor="text1"/>
        </w:rPr>
        <w:fldChar w:fldCharType="begin" w:fldLock="1"/>
      </w:r>
      <w:r w:rsidR="009F4D84" w:rsidRPr="00980F59">
        <w:rPr>
          <w:rFonts w:asciiTheme="majorHAnsi" w:hAnsiTheme="majorHAnsi"/>
          <w:color w:val="000000" w:themeColor="text1"/>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00BF2EE3" w:rsidRPr="00980F59">
        <w:rPr>
          <w:rFonts w:asciiTheme="majorHAnsi" w:hAnsiTheme="majorHAnsi"/>
          <w:color w:val="000000" w:themeColor="text1"/>
        </w:rPr>
        <w:fldChar w:fldCharType="separate"/>
      </w:r>
      <w:r w:rsidR="00BF2EE3" w:rsidRPr="00980F59">
        <w:rPr>
          <w:rFonts w:asciiTheme="majorHAnsi" w:hAnsiTheme="majorHAnsi"/>
          <w:noProof/>
          <w:color w:val="000000" w:themeColor="text1"/>
        </w:rPr>
        <w:t>(Hughes, Inouye, Johnson, Underwood, &amp; Vellend, 2008)</w:t>
      </w:r>
      <w:r w:rsidR="00BF2EE3"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e, então, maior a perda de espécies da comunidade</w:t>
      </w:r>
      <w:r w:rsidR="00CF555D" w:rsidRPr="00980F59">
        <w:rPr>
          <w:rFonts w:asciiTheme="majorHAnsi" w:hAnsiTheme="majorHAnsi"/>
          <w:color w:val="000000" w:themeColor="text1"/>
        </w:rPr>
        <w:t xml:space="preserve"> </w:t>
      </w:r>
      <w:r w:rsidR="00BF2EE3" w:rsidRPr="00980F59">
        <w:rPr>
          <w:rFonts w:asciiTheme="majorHAnsi" w:hAnsiTheme="majorHAnsi"/>
          <w:color w:val="000000" w:themeColor="text1"/>
        </w:rPr>
        <w:fldChar w:fldCharType="begin" w:fldLock="1"/>
      </w:r>
      <w:r w:rsidR="00BF2EE3" w:rsidRPr="00980F59">
        <w:rPr>
          <w:rFonts w:asciiTheme="majorHAnsi" w:hAnsiTheme="majorHAnsi"/>
          <w:color w:val="000000" w:themeColor="text1"/>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00BF2EE3" w:rsidRPr="00980F59">
        <w:rPr>
          <w:rFonts w:asciiTheme="majorHAnsi" w:hAnsiTheme="majorHAnsi"/>
          <w:color w:val="000000" w:themeColor="text1"/>
        </w:rPr>
        <w:fldChar w:fldCharType="separate"/>
      </w:r>
      <w:r w:rsidR="00BF2EE3" w:rsidRPr="00980F59">
        <w:rPr>
          <w:rFonts w:asciiTheme="majorHAnsi" w:hAnsiTheme="majorHAnsi"/>
          <w:noProof/>
          <w:color w:val="000000" w:themeColor="text1"/>
        </w:rPr>
        <w:t>(Vellend &amp; Geber, 2005)</w:t>
      </w:r>
      <w:r w:rsidR="00BF2EE3" w:rsidRPr="00980F59">
        <w:rPr>
          <w:rFonts w:asciiTheme="majorHAnsi" w:hAnsiTheme="majorHAnsi"/>
          <w:color w:val="000000" w:themeColor="text1"/>
        </w:rPr>
        <w:fldChar w:fldCharType="end"/>
      </w:r>
      <w:commentRangeEnd w:id="50"/>
      <w:r w:rsidR="003C5344">
        <w:rPr>
          <w:rStyle w:val="CommentReference"/>
        </w:rPr>
        <w:commentReference w:id="50"/>
      </w:r>
      <w:r w:rsidR="00BF2EE3" w:rsidRPr="00980F59">
        <w:rPr>
          <w:rFonts w:asciiTheme="majorHAnsi" w:hAnsiTheme="majorHAnsi"/>
          <w:color w:val="000000" w:themeColor="text1"/>
        </w:rPr>
        <w:t>.</w:t>
      </w:r>
    </w:p>
    <w:p w14:paraId="56AB802D" w14:textId="57DF6C7B"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 xml:space="preserve">resultados obtidos por </w:t>
      </w:r>
      <w:commentRangeStart w:id="51"/>
      <w:r w:rsidR="00516DFC" w:rsidRPr="00BF55C3">
        <w:rPr>
          <w:rFonts w:asciiTheme="majorHAnsi" w:hAnsiTheme="majorHAnsi"/>
          <w:color w:val="000000" w:themeColor="text1"/>
        </w:rPr>
        <w:t>Mandai (em preparação</w:t>
      </w:r>
      <w:commentRangeEnd w:id="51"/>
      <w:r w:rsidR="007D60CC">
        <w:rPr>
          <w:rStyle w:val="CommentReference"/>
        </w:rPr>
        <w:commentReference w:id="51"/>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w:t>
      </w:r>
      <w:r w:rsidRPr="00BF55C3">
        <w:rPr>
          <w:rFonts w:asciiTheme="majorHAnsi" w:hAnsiTheme="majorHAnsi"/>
          <w:color w:val="000000" w:themeColor="text1"/>
        </w:rPr>
        <w:lastRenderedPageBreak/>
        <w:t>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0704B2" w:rsidRPr="006012B1">
        <w:rPr>
          <w:rFonts w:asciiTheme="majorHAnsi" w:hAnsiTheme="majorHAnsi"/>
          <w:color w:val="000000" w:themeColor="text1"/>
        </w:rPr>
        <w:t xml:space="preserve"> (Mandai)</w:t>
      </w:r>
      <w:r w:rsidRPr="006012B1">
        <w:rPr>
          <w:rFonts w:asciiTheme="majorHAnsi" w:hAnsiTheme="majorHAnsi"/>
          <w:color w:val="000000" w:themeColor="text1"/>
        </w:rPr>
        <w:t xml:space="preserve">. </w:t>
      </w:r>
      <w:r w:rsidR="00B47531">
        <w:rPr>
          <w:rFonts w:asciiTheme="majorHAnsi" w:hAnsiTheme="majorHAnsi"/>
          <w:color w:val="000000" w:themeColor="text1"/>
        </w:rPr>
        <w:t>A</w:t>
      </w:r>
      <w:r w:rsidR="00E45918">
        <w:rPr>
          <w:rFonts w:asciiTheme="majorHAnsi" w:hAnsiTheme="majorHAnsi"/>
          <w:color w:val="000000" w:themeColor="text1"/>
        </w:rPr>
        <w:t>ssim, ainda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F80E3C" w:rsidRPr="008D2FF9">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reduzir a diversidade de comunidades.</w:t>
      </w:r>
    </w:p>
    <w:p w14:paraId="0C61265A" w14:textId="243A8E65"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com que </w:t>
      </w:r>
      <w:r w:rsidR="006E570F">
        <w:rPr>
          <w:rFonts w:asciiTheme="majorHAnsi" w:hAnsiTheme="majorHAnsi"/>
          <w:color w:val="000000" w:themeColor="text1"/>
        </w:rPr>
        <w:t>a diversidade de estratégias seja maior no extremo de maior força do distúrbio do que no extremo em que não há distúrbio</w:t>
      </w:r>
      <w:r w:rsidRPr="00A7189E">
        <w:rPr>
          <w:rFonts w:asciiTheme="majorHAnsi" w:hAnsiTheme="majorHAnsi"/>
          <w:color w:val="000000" w:themeColor="text1"/>
        </w:rPr>
        <w:t xml:space="preserve">. Ainda, </w:t>
      </w:r>
      <w:r w:rsidR="006E570F">
        <w:rPr>
          <w:rFonts w:asciiTheme="majorHAnsi" w:hAnsiTheme="majorHAnsi"/>
          <w:color w:val="000000" w:themeColor="text1"/>
        </w:rPr>
        <w:t>a diversidade máxima em níveis intermediários pode</w:t>
      </w:r>
      <w:r w:rsidRPr="00A7189E">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Pr>
          <w:rFonts w:asciiTheme="majorHAnsi" w:hAnsiTheme="majorHAnsi"/>
          <w:color w:val="000000" w:themeColor="text1"/>
        </w:rPr>
        <w:t>. Assim, é</w:t>
      </w:r>
      <w:r w:rsidR="00C31C94" w:rsidRPr="00A7189E">
        <w:rPr>
          <w:rFonts w:asciiTheme="majorHAnsi" w:hAnsiTheme="majorHAnsi"/>
          <w:color w:val="000000" w:themeColor="text1"/>
        </w:rPr>
        <w:t xml:space="preserve"> o balanço entre adaptação a diferentes condições ambientais ocasion</w:t>
      </w:r>
      <w:r w:rsidR="00A7189E" w:rsidRPr="00A7189E">
        <w:rPr>
          <w:rFonts w:asciiTheme="majorHAnsi" w:hAnsiTheme="majorHAnsi"/>
          <w:color w:val="000000" w:themeColor="text1"/>
        </w:rPr>
        <w:t>adas pela oscilação do distúrbio</w:t>
      </w:r>
      <w:r w:rsidR="00C31C94" w:rsidRPr="00A7189E">
        <w:rPr>
          <w:rFonts w:asciiTheme="majorHAnsi" w:hAnsiTheme="majorHAnsi"/>
          <w:color w:val="000000" w:themeColor="text1"/>
        </w:rPr>
        <w:t xml:space="preserve"> e a entrada de novas variantes de estr</w:t>
      </w:r>
      <w:r w:rsidR="00C227B0">
        <w:rPr>
          <w:rFonts w:asciiTheme="majorHAnsi" w:hAnsiTheme="majorHAnsi"/>
          <w:color w:val="000000" w:themeColor="text1"/>
        </w:rPr>
        <w:t>atégia por mutação que resulta</w:t>
      </w:r>
      <w:r w:rsidR="00C31C94" w:rsidRPr="00A7189E">
        <w:rPr>
          <w:rFonts w:asciiTheme="majorHAnsi" w:hAnsiTheme="majorHAnsi"/>
          <w:color w:val="000000" w:themeColor="text1"/>
        </w:rPr>
        <w:t xml:space="preserve"> no padrão de diversidade observado</w:t>
      </w:r>
      <w:r w:rsidR="00202EE5">
        <w:rPr>
          <w:rFonts w:asciiTheme="majorHAnsi" w:hAnsiTheme="majorHAnsi"/>
          <w:color w:val="000000" w:themeColor="text1"/>
        </w:rPr>
        <w:t>.</w:t>
      </w:r>
      <w:r w:rsidR="00202EE5">
        <w:rPr>
          <w:rFonts w:asciiTheme="majorHAnsi" w:hAnsiTheme="majorHAnsi"/>
          <w:color w:val="000000" w:themeColor="text1"/>
        </w:rPr>
        <w:tab/>
      </w:r>
      <w:r w:rsidRPr="00A7189E">
        <w:rPr>
          <w:rFonts w:asciiTheme="majorHAnsi" w:hAnsiTheme="majorHAnsi"/>
          <w:color w:val="000000" w:themeColor="text1"/>
        </w:rPr>
        <w:t xml:space="preserve">A semelhança na variação da média e da diversidade total de estratégias entre cenários com mutação aponta para a </w:t>
      </w:r>
      <w:r w:rsidRPr="00A7189E">
        <w:rPr>
          <w:rFonts w:asciiTheme="majorHAnsi" w:hAnsiTheme="majorHAnsi"/>
          <w:color w:val="000000" w:themeColor="text1"/>
        </w:rPr>
        <w:lastRenderedPageBreak/>
        <w:t>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6BEE26E9"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Por fim, a heterogeneidade interespecífica de estratégias nas comunidades do cenário eco-evolutivo apresentou uma relação diferente daquela encontrada no cenário ecológico. O padrão encontrado em função do distúrbio foi de relação não monotônica com pico em níveis 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mecanismos não evolutivos que mantêm ou promovem a diversidade de espécies por meio da ocorrência de flutuações ambientais são intensivamente estudados </w:t>
      </w:r>
      <w:r w:rsidR="000240A7" w:rsidRPr="00161E9F">
        <w:rPr>
          <w:rFonts w:asciiTheme="majorHAnsi" w:hAnsiTheme="majorHAnsi" w:cs="Times"/>
          <w:lang w:val="en-US"/>
        </w:rPr>
        <w:t>(Abrams, 1984</w:t>
      </w:r>
      <w:r w:rsidR="000240A7" w:rsidRPr="000240A7">
        <w:rPr>
          <w:rFonts w:asciiTheme="majorHAnsi" w:hAnsiTheme="majorHAnsi" w:cs="Times"/>
          <w:lang w:val="en-US"/>
        </w:rPr>
        <w:t>; Adler, 1990; Armstrong &amp; McGehee, 1976; Armstrong &amp; McGehee, 1980; Brown, 1989 a; Brown, 1989 b; Chesson, 1993; Chesson, 1994; Chesson 1997; Ellner, 1986; Huisman &amp; Weissing, 1999; Levins, 1979; Leon &amp; Tumpson, 1975; Loreau, 1992; Smth, 1981; Tilman, 1982)</w:t>
      </w:r>
      <w:r w:rsidR="000240A7" w:rsidRPr="000240A7">
        <w:rPr>
          <w:rFonts w:asciiTheme="majorHAnsi" w:hAnsiTheme="majorHAnsi"/>
          <w:color w:val="000000" w:themeColor="text1"/>
        </w:rPr>
        <w:t>.</w:t>
      </w:r>
      <w:r w:rsidRPr="000240A7">
        <w:rPr>
          <w:rFonts w:asciiTheme="majorHAnsi" w:hAnsiTheme="majorHAnsi"/>
          <w:color w:val="000000" w:themeColor="text1"/>
        </w:rPr>
        <w:t xml:space="preserve"> A Teoria Moderna</w:t>
      </w:r>
      <w:r w:rsidR="00282D2A">
        <w:rPr>
          <w:rFonts w:asciiTheme="majorHAnsi" w:hAnsiTheme="majorHAnsi"/>
          <w:color w:val="000000" w:themeColor="text1"/>
        </w:rPr>
        <w:t xml:space="preserve"> </w:t>
      </w:r>
      <w:r w:rsidR="00282D2A">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HilleRislambers, &amp; Levine, 2007; Chesson, 2000)" }, "properties" : { "noteIndex" : 0 }, "schema" : "https://github.com/citation-style-language/schema/raw/master/csl-citation.json" }</w:instrText>
      </w:r>
      <w:r w:rsidR="00282D2A">
        <w:rPr>
          <w:rFonts w:asciiTheme="majorHAnsi" w:hAnsiTheme="majorHAnsi"/>
          <w:color w:val="000000" w:themeColor="text1"/>
        </w:rPr>
        <w:fldChar w:fldCharType="separate"/>
      </w:r>
      <w:r w:rsidR="00F80E3C" w:rsidRPr="00F80E3C">
        <w:rPr>
          <w:rFonts w:asciiTheme="majorHAnsi" w:hAnsiTheme="majorHAnsi"/>
          <w:noProof/>
          <w:color w:val="000000" w:themeColor="text1"/>
        </w:rPr>
        <w:t>(Adler et al., 2007; Peter Chesson, 2000)</w:t>
      </w:r>
      <w:r w:rsidR="00282D2A">
        <w:rPr>
          <w:rFonts w:asciiTheme="majorHAnsi" w:hAnsiTheme="majorHAnsi"/>
          <w:color w:val="000000" w:themeColor="text1"/>
        </w:rPr>
        <w:fldChar w:fldCharType="end"/>
      </w:r>
      <w:r w:rsidRPr="00980F59">
        <w:rPr>
          <w:rFonts w:asciiTheme="majorHAnsi" w:hAnsiTheme="majorHAnsi"/>
          <w:color w:val="000000" w:themeColor="text1"/>
        </w:rPr>
        <w:t xml:space="preserve"> explicita mecanismos promotores da coexistência estável de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F80E3C">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xml:space="preserve">. Da mesma forma, no modelo que utilizamos, a vantagem </w:t>
      </w:r>
      <w:r w:rsidRPr="00980F59">
        <w:rPr>
          <w:rFonts w:asciiTheme="majorHAnsi" w:hAnsiTheme="majorHAnsi"/>
          <w:color w:val="000000" w:themeColor="text1"/>
        </w:rPr>
        <w:lastRenderedPageBreak/>
        <w:t>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77777777" w:rsidR="00085C73" w:rsidRPr="00980F59"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w:t>
      </w:r>
      <w:r w:rsidRPr="00980F59">
        <w:rPr>
          <w:rFonts w:asciiTheme="majorHAnsi" w:hAnsiTheme="majorHAnsi"/>
        </w:rPr>
        <w:lastRenderedPageBreak/>
        <w:t>conjunta, como observado neste estudo. Ainda que, em qualquer um dos cenários, a estratégia 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eco-evolutivo,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2467E84F"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Pr="00980F59">
        <w:rPr>
          <w:rFonts w:asciiTheme="majorHAnsi" w:hAnsiTheme="majorHAnsi"/>
        </w:rPr>
        <w:t>, o que dificulta a emergência e a percepção de padrões encontrados na natureza que dependem do isolamento reprodutivo e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xml:space="preserve">. Dessa forma, enquanto o estudo da ecologia que desconsidera a evolução pode gerar previsões </w:t>
      </w:r>
      <w:r w:rsidRPr="00980F59">
        <w:rPr>
          <w:rFonts w:asciiTheme="majorHAnsi" w:hAnsiTheme="majorHAnsi"/>
        </w:rPr>
        <w:lastRenderedPageBreak/>
        <w:t>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dado que a coexistência de diferentes estratégias de vida dependeria de uma regulação 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e, assim, não acessar padrões que, ainda que dependam de processos micro-evolutivos para ocorrer, emergem em escalas maiores</w:t>
      </w:r>
      <w:r w:rsidRPr="00980F59">
        <w:rPr>
          <w:rFonts w:asciiTheme="majorHAnsi" w:hAnsiTheme="majorHAnsi"/>
        </w:rPr>
        <w:t>.</w:t>
      </w:r>
      <w:r w:rsidR="00B864E1">
        <w:rPr>
          <w:rFonts w:asciiTheme="majorHAnsi" w:hAnsiTheme="majorHAnsi"/>
        </w:rPr>
        <w:t xml:space="preserve"> Portanto, o efeito do distú</w:t>
      </w:r>
      <w:r w:rsidR="00510B0E">
        <w:rPr>
          <w:rFonts w:asciiTheme="majorHAnsi" w:hAnsiTheme="majorHAnsi"/>
        </w:rPr>
        <w:t>rbio, enquanto fator ambiental atuante em qualquer população ou comunidade</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13A73D8C" w14:textId="77777777" w:rsidR="00F21DA5" w:rsidRDefault="00F21DA5" w:rsidP="00980F59">
      <w:pPr>
        <w:ind w:firstLine="720"/>
        <w:contextualSpacing/>
        <w:jc w:val="both"/>
        <w:rPr>
          <w:rFonts w:asciiTheme="majorHAnsi" w:hAnsiTheme="majorHAnsi"/>
        </w:rPr>
      </w:pPr>
    </w:p>
    <w:p w14:paraId="11F0E520" w14:textId="77777777" w:rsidR="00F21DA5" w:rsidRDefault="00F21DA5" w:rsidP="00980F59">
      <w:pPr>
        <w:ind w:firstLine="720"/>
        <w:contextualSpacing/>
        <w:jc w:val="both"/>
        <w:rPr>
          <w:rFonts w:asciiTheme="majorHAnsi" w:hAnsiTheme="majorHAnsi"/>
        </w:rPr>
      </w:pPr>
    </w:p>
    <w:p w14:paraId="6192B81E" w14:textId="77777777" w:rsidR="00F21DA5" w:rsidRDefault="00F21DA5" w:rsidP="00980F59">
      <w:pPr>
        <w:ind w:firstLine="720"/>
        <w:contextualSpacing/>
        <w:jc w:val="both"/>
        <w:rPr>
          <w:rFonts w:asciiTheme="majorHAnsi" w:hAnsiTheme="majorHAnsi"/>
        </w:rPr>
      </w:pPr>
    </w:p>
    <w:p w14:paraId="54AE3947" w14:textId="77777777" w:rsidR="00F21DA5" w:rsidRDefault="00F21DA5" w:rsidP="00980F59">
      <w:pPr>
        <w:ind w:firstLine="720"/>
        <w:contextualSpacing/>
        <w:jc w:val="both"/>
        <w:rPr>
          <w:rFonts w:asciiTheme="majorHAnsi" w:hAnsiTheme="majorHAnsi"/>
        </w:rPr>
      </w:pPr>
    </w:p>
    <w:p w14:paraId="3AD84597" w14:textId="77777777" w:rsidR="00F21DA5" w:rsidRDefault="00F21DA5" w:rsidP="00980F59">
      <w:pPr>
        <w:ind w:firstLine="720"/>
        <w:contextualSpacing/>
        <w:jc w:val="both"/>
        <w:rPr>
          <w:rFonts w:asciiTheme="majorHAnsi" w:hAnsiTheme="majorHAnsi"/>
        </w:rPr>
      </w:pPr>
    </w:p>
    <w:p w14:paraId="15F281CF" w14:textId="77777777" w:rsidR="00F21DA5" w:rsidRDefault="00F21DA5" w:rsidP="00980F59">
      <w:pPr>
        <w:ind w:firstLine="720"/>
        <w:contextualSpacing/>
        <w:jc w:val="both"/>
        <w:rPr>
          <w:rFonts w:asciiTheme="majorHAnsi" w:hAnsiTheme="majorHAnsi"/>
        </w:rPr>
      </w:pPr>
    </w:p>
    <w:p w14:paraId="136A8E69" w14:textId="77777777" w:rsidR="00F21DA5" w:rsidRDefault="00F21DA5" w:rsidP="00980F59">
      <w:pPr>
        <w:ind w:firstLine="720"/>
        <w:contextualSpacing/>
        <w:jc w:val="both"/>
        <w:rPr>
          <w:rFonts w:asciiTheme="majorHAnsi" w:hAnsiTheme="majorHAnsi"/>
        </w:rPr>
      </w:pPr>
    </w:p>
    <w:p w14:paraId="35DDEC50" w14:textId="77777777" w:rsidR="00F21DA5" w:rsidRDefault="00F21DA5" w:rsidP="00980F59">
      <w:pPr>
        <w:ind w:firstLine="720"/>
        <w:contextualSpacing/>
        <w:jc w:val="both"/>
        <w:rPr>
          <w:rFonts w:asciiTheme="majorHAnsi" w:hAnsiTheme="majorHAnsi"/>
        </w:rPr>
      </w:pPr>
    </w:p>
    <w:p w14:paraId="33B26AA5" w14:textId="77777777" w:rsidR="00624D09" w:rsidRDefault="00624D09" w:rsidP="00980F59">
      <w:pPr>
        <w:ind w:firstLine="720"/>
        <w:contextualSpacing/>
        <w:jc w:val="both"/>
        <w:rPr>
          <w:rFonts w:asciiTheme="majorHAnsi" w:hAnsiTheme="majorHAnsi"/>
        </w:rPr>
      </w:pPr>
    </w:p>
    <w:p w14:paraId="1DBF8125" w14:textId="77777777" w:rsidR="00F21DA5" w:rsidRDefault="00F21DA5" w:rsidP="00980F59">
      <w:pPr>
        <w:ind w:firstLine="720"/>
        <w:contextualSpacing/>
        <w:jc w:val="both"/>
        <w:rPr>
          <w:rFonts w:asciiTheme="majorHAnsi" w:hAnsiTheme="majorHAnsi"/>
        </w:rPr>
      </w:pPr>
    </w:p>
    <w:p w14:paraId="56CA383D" w14:textId="77777777" w:rsidR="00F21DA5" w:rsidRDefault="00F21DA5" w:rsidP="00980F59">
      <w:pPr>
        <w:ind w:firstLine="720"/>
        <w:contextualSpacing/>
        <w:jc w:val="both"/>
        <w:rPr>
          <w:rFonts w:asciiTheme="majorHAnsi" w:hAnsiTheme="majorHAnsi"/>
        </w:rPr>
      </w:pPr>
    </w:p>
    <w:p w14:paraId="26DC6729" w14:textId="77777777" w:rsidR="00F21DA5" w:rsidRDefault="00F21DA5" w:rsidP="00980F59">
      <w:pPr>
        <w:ind w:firstLine="720"/>
        <w:contextualSpacing/>
        <w:jc w:val="both"/>
        <w:rPr>
          <w:ins w:id="52" w:author="LUISA NOVARA MONCLAR GONÇALVES" w:date="2017-07-15T15:17:00Z"/>
          <w:rFonts w:asciiTheme="majorHAnsi" w:hAnsiTheme="majorHAnsi"/>
        </w:rPr>
      </w:pPr>
    </w:p>
    <w:p w14:paraId="1E95DA21" w14:textId="77777777" w:rsidR="00A01D5D" w:rsidRDefault="00A01D5D" w:rsidP="00980F59">
      <w:pPr>
        <w:ind w:firstLine="720"/>
        <w:contextualSpacing/>
        <w:jc w:val="both"/>
        <w:rPr>
          <w:rFonts w:asciiTheme="majorHAnsi" w:hAnsiTheme="majorHAnsi"/>
        </w:rPr>
      </w:pPr>
    </w:p>
    <w:p w14:paraId="56718809" w14:textId="77777777" w:rsidR="009E7DE0" w:rsidRDefault="009E7DE0"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53" w:name="_Toc487883809"/>
    <w:p w14:paraId="46274A3C" w14:textId="61A6AD41" w:rsidR="008F7530" w:rsidRPr="00011943" w:rsidRDefault="008F7530" w:rsidP="008F7530">
      <w:pPr>
        <w:pStyle w:val="Heading1"/>
        <w:spacing w:before="0"/>
      </w:pPr>
      <w:r w:rsidRPr="00B77089">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commentRangeStart w:id="54"/>
      <w:r w:rsidRPr="00D24BD2">
        <w:tab/>
      </w:r>
      <w:r>
        <w:rPr>
          <w:color w:val="000000" w:themeColor="text1"/>
        </w:rPr>
        <w:t>CONCLUSÃO</w:t>
      </w:r>
      <w:commentRangeEnd w:id="54"/>
      <w:r w:rsidR="00515F5E">
        <w:rPr>
          <w:rStyle w:val="CommentReference"/>
          <w:rFonts w:eastAsiaTheme="minorHAnsi" w:cstheme="minorBidi"/>
          <w:b w:val="0"/>
          <w:noProof w:val="0"/>
          <w:color w:val="auto"/>
          <w:lang w:val="pt-BR"/>
        </w:rPr>
        <w:commentReference w:id="54"/>
      </w:r>
      <w:bookmarkEnd w:id="53"/>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456FE6F" w14:textId="77777777" w:rsidR="008F7530" w:rsidRDefault="008F7530" w:rsidP="002B3CB1">
      <w:pPr>
        <w:contextualSpacing/>
        <w:jc w:val="both"/>
        <w:rPr>
          <w:rFonts w:asciiTheme="majorHAnsi" w:hAnsiTheme="majorHAnsi" w:cs="Times"/>
        </w:rPr>
      </w:pPr>
    </w:p>
    <w:p w14:paraId="596F165C" w14:textId="77777777" w:rsidR="005162DF" w:rsidRDefault="005162DF" w:rsidP="002B3CB1">
      <w:pPr>
        <w:contextualSpacing/>
        <w:jc w:val="both"/>
        <w:rPr>
          <w:rFonts w:asciiTheme="majorHAnsi" w:hAnsiTheme="majorHAnsi" w:cs="Times"/>
        </w:rPr>
      </w:pPr>
    </w:p>
    <w:p w14:paraId="15B9A4DC" w14:textId="77777777" w:rsidR="005162DF" w:rsidDel="00A01D5D" w:rsidRDefault="005162DF" w:rsidP="002B3CB1">
      <w:pPr>
        <w:contextualSpacing/>
        <w:jc w:val="both"/>
        <w:rPr>
          <w:del w:id="55" w:author="LUISA NOVARA MONCLAR GONÇALVES" w:date="2017-07-15T15:17:00Z"/>
          <w:rFonts w:asciiTheme="majorHAnsi" w:hAnsiTheme="majorHAnsi" w:cs="Times"/>
        </w:rPr>
      </w:pPr>
    </w:p>
    <w:p w14:paraId="0DF652CF" w14:textId="77777777" w:rsidR="005162DF" w:rsidDel="00A01D5D" w:rsidRDefault="005162DF" w:rsidP="002B3CB1">
      <w:pPr>
        <w:contextualSpacing/>
        <w:jc w:val="both"/>
        <w:rPr>
          <w:del w:id="56" w:author="LUISA NOVARA MONCLAR GONÇALVES" w:date="2017-07-15T15:17:00Z"/>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1342A262" w14:textId="77777777" w:rsidR="005162DF" w:rsidRDefault="005162DF" w:rsidP="002B3CB1">
      <w:pPr>
        <w:contextualSpacing/>
        <w:jc w:val="both"/>
        <w:rPr>
          <w:ins w:id="57" w:author="LUISA NOVARA MONCLAR GONÇALVES" w:date="2017-07-15T15:16:00Z"/>
          <w:rFonts w:asciiTheme="majorHAnsi" w:hAnsiTheme="majorHAnsi" w:cs="Times"/>
        </w:rPr>
      </w:pPr>
    </w:p>
    <w:p w14:paraId="14FC5E62" w14:textId="77777777" w:rsidR="00E21BF7" w:rsidRDefault="00E21BF7" w:rsidP="002B3CB1">
      <w:pPr>
        <w:contextualSpacing/>
        <w:jc w:val="both"/>
        <w:rPr>
          <w:ins w:id="58" w:author="LUISA NOVARA MONCLAR GONÇALVES" w:date="2017-07-15T15:16:00Z"/>
          <w:rFonts w:asciiTheme="majorHAnsi" w:hAnsiTheme="majorHAnsi" w:cs="Times"/>
        </w:rPr>
      </w:pPr>
    </w:p>
    <w:p w14:paraId="30BDA33B" w14:textId="77777777" w:rsidR="00E21BF7" w:rsidRDefault="00E21BF7" w:rsidP="002B3CB1">
      <w:pPr>
        <w:contextualSpacing/>
        <w:jc w:val="both"/>
        <w:rPr>
          <w:ins w:id="59" w:author="LUISA NOVARA MONCLAR GONÇALVES" w:date="2017-07-15T15:16:00Z"/>
          <w:rFonts w:asciiTheme="majorHAnsi" w:hAnsiTheme="majorHAnsi" w:cs="Times"/>
        </w:rPr>
      </w:pPr>
    </w:p>
    <w:p w14:paraId="762BC8CD" w14:textId="77777777" w:rsidR="00E21BF7" w:rsidRDefault="00E21BF7" w:rsidP="002B3CB1">
      <w:pPr>
        <w:contextualSpacing/>
        <w:jc w:val="both"/>
        <w:rPr>
          <w:rFonts w:asciiTheme="majorHAnsi" w:hAnsiTheme="majorHAnsi" w:cs="Times"/>
        </w:rPr>
      </w:pPr>
    </w:p>
    <w:p w14:paraId="7E5C3E1F" w14:textId="77777777" w:rsidR="005162DF" w:rsidRDefault="005162DF" w:rsidP="002B3CB1">
      <w:pPr>
        <w:contextualSpacing/>
        <w:jc w:val="both"/>
        <w:rPr>
          <w:rFonts w:asciiTheme="majorHAnsi" w:hAnsiTheme="majorHAnsi" w:cs="Times"/>
        </w:rPr>
      </w:pPr>
    </w:p>
    <w:p w14:paraId="33C83821" w14:textId="77777777" w:rsidR="005162DF" w:rsidRDefault="005162DF" w:rsidP="002B3CB1">
      <w:pPr>
        <w:contextualSpacing/>
        <w:jc w:val="both"/>
        <w:rPr>
          <w:rFonts w:asciiTheme="majorHAnsi" w:hAnsiTheme="majorHAnsi" w:cs="Times"/>
        </w:rPr>
      </w:pPr>
    </w:p>
    <w:p w14:paraId="231E100C" w14:textId="77777777" w:rsidR="005162DF" w:rsidRDefault="005162DF" w:rsidP="002B3CB1">
      <w:pPr>
        <w:contextualSpacing/>
        <w:jc w:val="both"/>
        <w:rPr>
          <w:rFonts w:asciiTheme="majorHAnsi" w:hAnsiTheme="majorHAnsi" w:cs="Times"/>
        </w:rPr>
      </w:pPr>
    </w:p>
    <w:p w14:paraId="535A6FD4" w14:textId="77777777" w:rsidR="005162DF" w:rsidRDefault="005162DF" w:rsidP="002B3CB1">
      <w:pPr>
        <w:contextualSpacing/>
        <w:jc w:val="both"/>
        <w:rPr>
          <w:rFonts w:asciiTheme="majorHAnsi" w:hAnsiTheme="majorHAnsi" w:cs="Times"/>
        </w:rPr>
      </w:pPr>
    </w:p>
    <w:p w14:paraId="4F80FF31" w14:textId="77777777" w:rsidR="005162DF" w:rsidRDefault="005162DF" w:rsidP="002B3CB1">
      <w:pPr>
        <w:contextualSpacing/>
        <w:jc w:val="both"/>
        <w:rPr>
          <w:rFonts w:asciiTheme="majorHAnsi" w:hAnsiTheme="majorHAnsi" w:cs="Times"/>
        </w:rPr>
      </w:pPr>
    </w:p>
    <w:p w14:paraId="22CAD936" w14:textId="77777777" w:rsidR="005162DF" w:rsidRDefault="005162DF" w:rsidP="002B3CB1">
      <w:pPr>
        <w:contextualSpacing/>
        <w:jc w:val="both"/>
        <w:rPr>
          <w:rFonts w:asciiTheme="majorHAnsi" w:hAnsiTheme="majorHAnsi" w:cs="Times"/>
        </w:rPr>
      </w:pPr>
    </w:p>
    <w:p w14:paraId="5AFBC15C" w14:textId="77777777" w:rsidR="005162DF" w:rsidRDefault="005162DF" w:rsidP="002B3CB1">
      <w:pPr>
        <w:contextualSpacing/>
        <w:jc w:val="both"/>
        <w:rPr>
          <w:rFonts w:asciiTheme="majorHAnsi" w:hAnsiTheme="majorHAnsi" w:cs="Times"/>
        </w:rPr>
      </w:pPr>
    </w:p>
    <w:p w14:paraId="0735D0F9" w14:textId="77777777" w:rsidR="005162DF" w:rsidRDefault="005162DF"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60" w:name="_Toc487883810"/>
    <w:p w14:paraId="0F06ABC2" w14:textId="07B80899" w:rsidR="005B2ED1" w:rsidRPr="00011943" w:rsidRDefault="005B2ED1" w:rsidP="005B2ED1">
      <w:pPr>
        <w:pStyle w:val="Heading1"/>
        <w:spacing w:before="0"/>
      </w:pPr>
      <w:r w:rsidRPr="00B77089">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Pr>
          <w:color w:val="000000" w:themeColor="text1"/>
        </w:rPr>
        <w:t>POSFÁCIO</w:t>
      </w:r>
      <w:bookmarkEnd w:id="60"/>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xml:space="preserve">. Seria, no mínimo, desrespeitoso (e possivelmente pretencioso) </w:t>
      </w:r>
      <w:r>
        <w:rPr>
          <w:rFonts w:asciiTheme="majorHAnsi" w:hAnsiTheme="majorHAnsi" w:cs="Times"/>
        </w:rPr>
        <w:lastRenderedPageBreak/>
        <w:t>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1840AC0C"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 </w:t>
      </w:r>
      <w:r w:rsidRPr="0055671A">
        <w:rPr>
          <w:rFonts w:asciiTheme="majorHAnsi" w:hAnsiTheme="majorHAnsi" w:cs="Times"/>
          <w:highlight w:val="yellow"/>
        </w:rPr>
        <w:t>– p</w:t>
      </w:r>
      <w:r w:rsidR="0055671A" w:rsidRPr="0055671A">
        <w:rPr>
          <w:rFonts w:asciiTheme="majorHAnsi" w:hAnsiTheme="majorHAnsi" w:cs="Times"/>
          <w:highlight w:val="yellow"/>
        </w:rPr>
        <w:t>udera, prevejo um apocalipse no</w:t>
      </w:r>
      <w:r w:rsidRPr="0055671A">
        <w:rPr>
          <w:rFonts w:asciiTheme="majorHAnsi" w:hAnsiTheme="majorHAnsi" w:cs="Times"/>
          <w:highlight w:val="yellow"/>
        </w:rPr>
        <w:t xml:space="preserve"> dia em que seleção natural for ultrapassada</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Infelizmente, quase ninguém acha estiloso começar a dissertação citando Darwin (sorte a de vocês que a resposta é anônima) e apenas 5 pes</w:t>
      </w:r>
      <w:r w:rsidR="00EB2C69">
        <w:rPr>
          <w:rFonts w:asciiTheme="majorHAnsi" w:hAnsiTheme="majorHAnsi" w:cs="Times"/>
        </w:rPr>
        <w:t>soas (6 comigo) acham muito 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w:t>
      </w:r>
      <w:r>
        <w:rPr>
          <w:rFonts w:asciiTheme="majorHAnsi" w:hAnsiTheme="majorHAnsi" w:cs="Times"/>
        </w:rPr>
        <w:lastRenderedPageBreak/>
        <w:t xml:space="preserve">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EEFF541" w14:textId="77777777" w:rsidR="006B0550" w:rsidRDefault="006B0550" w:rsidP="00A966F8">
      <w:pPr>
        <w:widowControl w:val="0"/>
        <w:autoSpaceDE w:val="0"/>
        <w:autoSpaceDN w:val="0"/>
        <w:adjustRightInd w:val="0"/>
        <w:spacing w:after="240"/>
        <w:ind w:left="720" w:firstLine="720"/>
        <w:contextualSpacing/>
        <w:jc w:val="both"/>
        <w:rPr>
          <w:rFonts w:asciiTheme="majorHAnsi" w:hAnsiTheme="majorHAnsi" w:cs="Times"/>
        </w:rPr>
      </w:pPr>
    </w:p>
    <w:p w14:paraId="635EFDF0" w14:textId="77777777" w:rsidR="00C4378D" w:rsidRDefault="00C4378D" w:rsidP="00A418CC">
      <w:pPr>
        <w:widowControl w:val="0"/>
        <w:autoSpaceDE w:val="0"/>
        <w:autoSpaceDN w:val="0"/>
        <w:adjustRightInd w:val="0"/>
        <w:spacing w:after="24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760679">
                      <a:off x="0" y="0"/>
                      <a:ext cx="2379690" cy="2410837"/>
                    </a:xfrm>
                    <a:prstGeom prst="rect">
                      <a:avLst/>
                    </a:prstGeom>
                  </pic:spPr>
                </pic:pic>
              </a:graphicData>
            </a:graphic>
          </wp:inline>
        </w:drawing>
      </w:r>
    </w:p>
    <w:p w14:paraId="281B8A9D" w14:textId="6A2405E1" w:rsidR="00B74361" w:rsidRPr="001D48F6" w:rsidRDefault="00A966F8" w:rsidP="00B74361">
      <w:pPr>
        <w:widowControl w:val="0"/>
        <w:autoSpaceDE w:val="0"/>
        <w:autoSpaceDN w:val="0"/>
        <w:adjustRightInd w:val="0"/>
        <w:spacing w:after="240"/>
        <w:ind w:left="720" w:firstLine="720"/>
        <w:contextualSpacing/>
        <w:jc w:val="right"/>
        <w:rPr>
          <w:rFonts w:cs="Times"/>
          <w:b/>
          <w:i/>
        </w:rPr>
      </w:pPr>
      <w:r w:rsidRPr="001D48F6">
        <w:rPr>
          <w:rFonts w:cs="Times"/>
          <w:b/>
          <w:i/>
        </w:rPr>
        <w:t>Fim.</w:t>
      </w:r>
    </w:p>
    <w:bookmarkStart w:id="61" w:name="_Toc487883811"/>
    <w:commentRangeStart w:id="62"/>
    <w:p w14:paraId="1FDBBAF5" w14:textId="24898A6D" w:rsidR="004863CE" w:rsidRPr="00011943" w:rsidRDefault="004863CE" w:rsidP="004863CE">
      <w:pPr>
        <w:pStyle w:val="Heading1"/>
        <w:spacing w:before="0"/>
      </w:pPr>
      <w:r w:rsidRPr="00B77089">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Pr>
          <w:color w:val="000000" w:themeColor="text1"/>
        </w:rPr>
        <w:t>REFERÊNCIAS BIBLIOGRÁFICAS</w:t>
      </w:r>
      <w:commentRangeEnd w:id="62"/>
      <w:r w:rsidR="00E3468F">
        <w:rPr>
          <w:rStyle w:val="CommentReference"/>
          <w:rFonts w:eastAsiaTheme="minorHAnsi" w:cstheme="minorBidi"/>
          <w:b w:val="0"/>
          <w:noProof w:val="0"/>
          <w:color w:val="auto"/>
          <w:lang w:val="pt-BR"/>
        </w:rPr>
        <w:commentReference w:id="62"/>
      </w:r>
      <w:bookmarkEnd w:id="61"/>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5CE2457A"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Pr="00A77E70">
        <w:rPr>
          <w:rFonts w:asciiTheme="majorHAnsi" w:hAnsiTheme="majorHAnsi" w:cs="Times"/>
          <w:lang w:val="en-US"/>
        </w:rPr>
        <w:t>25:106– 24</w:t>
      </w:r>
    </w:p>
    <w:p w14:paraId="2A13F804" w14:textId="08A52E92" w:rsidR="00F80E3C" w:rsidRPr="00F80E3C" w:rsidRDefault="00117284"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F80E3C" w:rsidRPr="00F80E3C">
        <w:rPr>
          <w:rFonts w:ascii="Calibri Light" w:eastAsia="Times New Roman" w:hAnsi="Calibri Light" w:cs="Times New Roman"/>
          <w:noProof/>
        </w:rPr>
        <w:t xml:space="preserve">Abrams, P. A. (2005). “Adaptive Dynamics” vs. “adaptive dynamics”. </w:t>
      </w:r>
      <w:r w:rsidR="00F80E3C" w:rsidRPr="00F80E3C">
        <w:rPr>
          <w:rFonts w:ascii="Calibri Light" w:eastAsia="Times New Roman" w:hAnsi="Calibri Light" w:cs="Times New Roman"/>
          <w:i/>
          <w:iCs/>
          <w:noProof/>
        </w:rPr>
        <w:t>Journal of Evolutionary Biology</w:t>
      </w:r>
      <w:r w:rsidR="00F80E3C" w:rsidRPr="00F80E3C">
        <w:rPr>
          <w:rFonts w:ascii="Calibri Light" w:eastAsia="Times New Roman" w:hAnsi="Calibri Light" w:cs="Times New Roman"/>
          <w:noProof/>
        </w:rPr>
        <w:t xml:space="preserve">, </w:t>
      </w:r>
      <w:r w:rsidR="00F80E3C" w:rsidRPr="00F80E3C">
        <w:rPr>
          <w:rFonts w:ascii="Calibri Light" w:eastAsia="Times New Roman" w:hAnsi="Calibri Light" w:cs="Times New Roman"/>
          <w:i/>
          <w:iCs/>
          <w:noProof/>
        </w:rPr>
        <w:t>18</w:t>
      </w:r>
      <w:r w:rsidR="00F80E3C" w:rsidRPr="00F80E3C">
        <w:rPr>
          <w:rFonts w:ascii="Calibri Light" w:eastAsia="Times New Roman" w:hAnsi="Calibri Light" w:cs="Times New Roman"/>
          <w:noProof/>
        </w:rPr>
        <w:t>(5), 1162–1165. http://doi.org/10.1111/j.1420-9101.2004.00843.x</w:t>
      </w:r>
    </w:p>
    <w:p w14:paraId="5B1E83B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Adler, P. B., HilleRislambers, J., &amp; Levine, J. M. (2007). A niche for neutrality.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w:t>
      </w:r>
      <w:r w:rsidRPr="00F80E3C">
        <w:rPr>
          <w:rFonts w:ascii="Calibri Light" w:eastAsia="Times New Roman" w:hAnsi="Calibri Light" w:cs="Times New Roman"/>
          <w:noProof/>
        </w:rPr>
        <w:t>(2), 95–104. http://doi.org/10.1111/j.1461-0248.2006.00996.x</w:t>
      </w:r>
    </w:p>
    <w:p w14:paraId="3CB03AF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w:t>
      </w:r>
      <w:r w:rsidRPr="00F80E3C">
        <w:rPr>
          <w:rFonts w:ascii="Calibri Light" w:eastAsia="Times New Roman" w:hAnsi="Calibri Light" w:cs="Times New Roman"/>
          <w:noProof/>
        </w:rPr>
        <w:t>(1), 78–85. http://doi.org/10.1111/j.1461-0248.2005.00844.x</w:t>
      </w:r>
    </w:p>
    <w:p w14:paraId="4FD382C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w:t>
      </w:r>
      <w:r w:rsidRPr="00F80E3C">
        <w:rPr>
          <w:rFonts w:ascii="Calibri Light" w:eastAsia="Times New Roman" w:hAnsi="Calibri Light" w:cs="Times New Roman"/>
          <w:noProof/>
        </w:rPr>
        <w:lastRenderedPageBreak/>
        <w:t xml:space="preserve">regulation and life-history evolution. </w:t>
      </w:r>
      <w:r w:rsidRPr="00F80E3C">
        <w:rPr>
          <w:rFonts w:ascii="Calibri Light" w:eastAsia="Times New Roman" w:hAnsi="Calibri Light" w:cs="Times New Roman"/>
          <w:i/>
          <w:iCs/>
          <w:noProof/>
        </w:rPr>
        <w:t>Annals of the New York Academy of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1206</w:t>
      </w:r>
      <w:r w:rsidRPr="00F80E3C">
        <w:rPr>
          <w:rFonts w:ascii="Calibri Light" w:eastAsia="Times New Roman" w:hAnsi="Calibri Light" w:cs="Times New Roman"/>
          <w:noProof/>
        </w:rPr>
        <w:t>, 17–34. http://doi.org/10.1111/j.1749-6632.2010.05706.x</w:t>
      </w:r>
    </w:p>
    <w:p w14:paraId="004DE797"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147</w:t>
      </w:r>
      <w:r w:rsidRPr="00F80E3C">
        <w:rPr>
          <w:rFonts w:ascii="Calibri Light" w:eastAsia="Times New Roman" w:hAnsi="Calibri Light" w:cs="Times New Roman"/>
          <w:noProof/>
        </w:rPr>
        <w:t>(1), 115–139.</w:t>
      </w:r>
    </w:p>
    <w:p w14:paraId="47BA3BA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Benton, T. G., &amp; Grant, A. (1999). Optimal Reproductive Effort in Stochastic, Density-Dependent Environments, </w:t>
      </w:r>
      <w:r w:rsidRPr="00F80E3C">
        <w:rPr>
          <w:rFonts w:ascii="Calibri Light" w:eastAsia="Times New Roman" w:hAnsi="Calibri Light" w:cs="Times New Roman"/>
          <w:i/>
          <w:iCs/>
          <w:noProof/>
        </w:rPr>
        <w:t>53</w:t>
      </w:r>
      <w:r w:rsidRPr="00F80E3C">
        <w:rPr>
          <w:rFonts w:ascii="Calibri Light" w:eastAsia="Times New Roman" w:hAnsi="Calibri Light" w:cs="Times New Roman"/>
          <w:noProof/>
        </w:rPr>
        <w:t>(3), 677–688.</w:t>
      </w:r>
    </w:p>
    <w:p w14:paraId="4E8F97E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Bohn, K., Pavlick, R., Reu, B., &amp; Kleidon, A. (2014). The strengths of r- And K-selection shape diversity-disturbance relationships. </w:t>
      </w:r>
      <w:r w:rsidRPr="00F80E3C">
        <w:rPr>
          <w:rFonts w:ascii="Calibri Light" w:eastAsia="Times New Roman" w:hAnsi="Calibri Light" w:cs="Times New Roman"/>
          <w:i/>
          <w:iCs/>
          <w:noProof/>
        </w:rPr>
        <w:t>PLoS ONE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w:t>
      </w:r>
      <w:r w:rsidRPr="00F80E3C">
        <w:rPr>
          <w:rFonts w:ascii="Calibri Light" w:eastAsia="Times New Roman" w:hAnsi="Calibri Light" w:cs="Times New Roman"/>
          <w:noProof/>
        </w:rPr>
        <w:t>(4). http://doi.org/10.1371/journal.pone.0095659</w:t>
      </w:r>
    </w:p>
    <w:p w14:paraId="75C2D15A"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Bonsall, M. B. (2004). Life History Trade-Offs Assemble Ecological Guilds.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306</w:t>
      </w:r>
      <w:r w:rsidRPr="00F80E3C">
        <w:rPr>
          <w:rFonts w:ascii="Calibri Light" w:eastAsia="Times New Roman" w:hAnsi="Calibri Light" w:cs="Times New Roman"/>
          <w:noProof/>
        </w:rPr>
        <w:t>(5693), 111–114. http://doi.org/10.1126/science.1100680</w:t>
      </w:r>
    </w:p>
    <w:p w14:paraId="4DE66D7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Bürger, R., &amp; Gimelfarb, A. (2002). Fluctuating environments and the role of mutation in maintaining quantitative genetic variation. </w:t>
      </w:r>
      <w:r w:rsidRPr="00F80E3C">
        <w:rPr>
          <w:rFonts w:ascii="Calibri Light" w:eastAsia="Times New Roman" w:hAnsi="Calibri Light" w:cs="Times New Roman"/>
          <w:i/>
          <w:iCs/>
          <w:noProof/>
        </w:rPr>
        <w:t>Genetical research</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80</w:t>
      </w:r>
      <w:r w:rsidRPr="00F80E3C">
        <w:rPr>
          <w:rFonts w:ascii="Calibri Light" w:eastAsia="Times New Roman" w:hAnsi="Calibri Light" w:cs="Times New Roman"/>
          <w:noProof/>
        </w:rPr>
        <w:t>(1), 31–46. http://doi.org/10.1017/S0016672302005682</w:t>
      </w:r>
    </w:p>
    <w:p w14:paraId="1C03681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Cadotte, M. W. (2007). Competition-colonization trade-offs and disturbance effects at multiple scales.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88</w:t>
      </w:r>
      <w:r w:rsidRPr="00F80E3C">
        <w:rPr>
          <w:rFonts w:ascii="Calibri Light" w:eastAsia="Times New Roman" w:hAnsi="Calibri Light" w:cs="Times New Roman"/>
          <w:noProof/>
        </w:rPr>
        <w:t>(4), 823–829. http://doi.org/10.1890/06-1117</w:t>
      </w:r>
    </w:p>
    <w:p w14:paraId="49BD3B15"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Chesson, P. (1994). Multispecies Competition in Variable Environments. </w:t>
      </w:r>
      <w:r w:rsidRPr="00F80E3C">
        <w:rPr>
          <w:rFonts w:ascii="Calibri Light" w:eastAsia="Times New Roman" w:hAnsi="Calibri Light" w:cs="Times New Roman"/>
          <w:i/>
          <w:iCs/>
          <w:noProof/>
        </w:rPr>
        <w:t>Theoretical Population Biology</w:t>
      </w:r>
      <w:r w:rsidRPr="00F80E3C">
        <w:rPr>
          <w:rFonts w:ascii="Calibri Light" w:eastAsia="Times New Roman" w:hAnsi="Calibri Light" w:cs="Times New Roman"/>
          <w:noProof/>
        </w:rPr>
        <w:t>. http://doi.org/http://dx.doi.org/10.1006/tpbi.1994.1013</w:t>
      </w:r>
    </w:p>
    <w:p w14:paraId="7B9070B6"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Chesson, P. (2000). Mechanisms of Maintenance of Species Diversity. </w:t>
      </w:r>
      <w:r w:rsidRPr="00F80E3C">
        <w:rPr>
          <w:rFonts w:ascii="Calibri Light" w:eastAsia="Times New Roman" w:hAnsi="Calibri Light" w:cs="Times New Roman"/>
          <w:i/>
          <w:iCs/>
          <w:noProof/>
        </w:rPr>
        <w:t>Annual Review of Ecology and Systematics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31</w:t>
      </w:r>
      <w:r w:rsidRPr="00F80E3C">
        <w:rPr>
          <w:rFonts w:ascii="Calibri Light" w:eastAsia="Times New Roman" w:hAnsi="Calibri Light" w:cs="Times New Roman"/>
          <w:noProof/>
        </w:rPr>
        <w:t>, 343–366.</w:t>
      </w:r>
    </w:p>
    <w:p w14:paraId="6F40FF62"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Clark, J. S. (2010). Individuals and the Variation Needed for High Species Diversity in Forest Trees.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327</w:t>
      </w:r>
      <w:r w:rsidRPr="00F80E3C">
        <w:rPr>
          <w:rFonts w:ascii="Calibri Light" w:eastAsia="Times New Roman" w:hAnsi="Calibri Light" w:cs="Times New Roman"/>
          <w:noProof/>
        </w:rPr>
        <w:t>(5969), 1129–1132. http://doi.org/10.1126/science.1183506</w:t>
      </w:r>
    </w:p>
    <w:p w14:paraId="2B9249D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Connell, J. H. (1978). Diversity in Tropical Rain Forests and Coral Reefs High diversity of trees and corals is maintained.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199</w:t>
      </w:r>
      <w:r w:rsidRPr="00F80E3C">
        <w:rPr>
          <w:rFonts w:ascii="Calibri Light" w:eastAsia="Times New Roman" w:hAnsi="Calibri Light" w:cs="Times New Roman"/>
          <w:noProof/>
        </w:rPr>
        <w:t>(4335), 1302–1310.</w:t>
      </w:r>
    </w:p>
    <w:p w14:paraId="26268A1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Crutsinger, G. M. (2016). A community genetics perspective: Opportunities for the coming decade. </w:t>
      </w:r>
      <w:r w:rsidRPr="00F80E3C">
        <w:rPr>
          <w:rFonts w:ascii="Calibri Light" w:eastAsia="Times New Roman" w:hAnsi="Calibri Light" w:cs="Times New Roman"/>
          <w:i/>
          <w:iCs/>
          <w:noProof/>
        </w:rPr>
        <w:t>New Phytologist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210</w:t>
      </w:r>
      <w:r w:rsidRPr="00F80E3C">
        <w:rPr>
          <w:rFonts w:ascii="Calibri Light" w:eastAsia="Times New Roman" w:hAnsi="Calibri Light" w:cs="Times New Roman"/>
          <w:noProof/>
        </w:rPr>
        <w:t>(1), 65–70. http://doi.org/10.1111/nph.13537</w:t>
      </w:r>
    </w:p>
    <w:p w14:paraId="2F8CE39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Ellner, S. P. (1985). ESS Germination Strategies in Randomly Varying Environments. </w:t>
      </w:r>
      <w:r w:rsidRPr="00F80E3C">
        <w:rPr>
          <w:rFonts w:ascii="Calibri Light" w:eastAsia="Times New Roman" w:hAnsi="Calibri Light" w:cs="Times New Roman"/>
          <w:i/>
          <w:iCs/>
          <w:noProof/>
        </w:rPr>
        <w:t>Theoretical Population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28</w:t>
      </w:r>
      <w:r w:rsidRPr="00F80E3C">
        <w:rPr>
          <w:rFonts w:ascii="Calibri Light" w:eastAsia="Times New Roman" w:hAnsi="Calibri Light" w:cs="Times New Roman"/>
          <w:noProof/>
        </w:rPr>
        <w:t>.</w:t>
      </w:r>
    </w:p>
    <w:p w14:paraId="4B049B2F"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Fisher, C. K., &amp; Mehta, P. (2013). A phase transition between the niche and neutral regimes in ecology, </w:t>
      </w:r>
      <w:r w:rsidRPr="00F80E3C">
        <w:rPr>
          <w:rFonts w:ascii="Calibri Light" w:eastAsia="Times New Roman" w:hAnsi="Calibri Light" w:cs="Times New Roman"/>
          <w:i/>
          <w:iCs/>
          <w:noProof/>
        </w:rPr>
        <w:t>111</w:t>
      </w:r>
      <w:r w:rsidRPr="00F80E3C">
        <w:rPr>
          <w:rFonts w:ascii="Calibri Light" w:eastAsia="Times New Roman" w:hAnsi="Calibri Light" w:cs="Times New Roman"/>
          <w:noProof/>
        </w:rPr>
        <w:t>(36), 13111–13116. http://doi.org/10.1073/pnas.1405637111</w:t>
      </w:r>
    </w:p>
    <w:p w14:paraId="0AC226C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lastRenderedPageBreak/>
        <w:t xml:space="preserve">Fox, J. W. (2013). The intermediate disturbance hypothesis should be abandoned.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28</w:t>
      </w:r>
      <w:r w:rsidRPr="00F80E3C">
        <w:rPr>
          <w:rFonts w:ascii="Calibri Light" w:eastAsia="Times New Roman" w:hAnsi="Calibri Light" w:cs="Times New Roman"/>
          <w:noProof/>
        </w:rPr>
        <w:t>(2), 86–92. http://doi.org/10.1016/j.tree.2012.08.014</w:t>
      </w:r>
    </w:p>
    <w:p w14:paraId="5557605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Fussmann, G. F., Loreau, M., &amp; Abrams, P. A. (2007). Eco-evolutionary dynamics of communities and ecosystems. </w:t>
      </w:r>
      <w:r w:rsidRPr="00F80E3C">
        <w:rPr>
          <w:rFonts w:ascii="Calibri Light" w:eastAsia="Times New Roman" w:hAnsi="Calibri Light" w:cs="Times New Roman"/>
          <w:i/>
          <w:iCs/>
          <w:noProof/>
        </w:rPr>
        <w:t>Functional 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21</w:t>
      </w:r>
      <w:r w:rsidRPr="00F80E3C">
        <w:rPr>
          <w:rFonts w:ascii="Calibri Light" w:eastAsia="Times New Roman" w:hAnsi="Calibri Light" w:cs="Times New Roman"/>
          <w:noProof/>
        </w:rPr>
        <w:t>(3), 465–477. http://doi.org/10.1111/j.1365-2435.2007.01275.x</w:t>
      </w:r>
    </w:p>
    <w:p w14:paraId="1416AEB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Gadgil, M., &amp; Bossert, W. H. (1970). Life Historical Consequences of Natural Selection.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104</w:t>
      </w:r>
      <w:r w:rsidRPr="00F80E3C">
        <w:rPr>
          <w:rFonts w:ascii="Calibri Light" w:eastAsia="Times New Roman" w:hAnsi="Calibri Light" w:cs="Times New Roman"/>
          <w:noProof/>
        </w:rPr>
        <w:t>(935), 1–24.</w:t>
      </w:r>
    </w:p>
    <w:p w14:paraId="453A3BB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F80E3C">
        <w:rPr>
          <w:rFonts w:ascii="Calibri Light" w:eastAsia="Times New Roman" w:hAnsi="Calibri Light" w:cs="Times New Roman"/>
          <w:i/>
          <w:iCs/>
          <w:noProof/>
        </w:rPr>
        <w:t>Evolutionary 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12</w:t>
      </w:r>
      <w:r w:rsidRPr="00F80E3C">
        <w:rPr>
          <w:rFonts w:ascii="Calibri Light" w:eastAsia="Times New Roman" w:hAnsi="Calibri Light" w:cs="Times New Roman"/>
          <w:noProof/>
        </w:rPr>
        <w:t>, 35–57.</w:t>
      </w:r>
    </w:p>
    <w:p w14:paraId="66109D2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Grant, P. R. (1972). Convergent and divergent character displacement. </w:t>
      </w:r>
      <w:r w:rsidRPr="00F80E3C">
        <w:rPr>
          <w:rFonts w:ascii="Calibri Light" w:eastAsia="Times New Roman" w:hAnsi="Calibri Light" w:cs="Times New Roman"/>
          <w:i/>
          <w:iCs/>
          <w:noProof/>
        </w:rPr>
        <w:t>Biological Journal of the Linnean Society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4</w:t>
      </w:r>
      <w:r w:rsidRPr="00F80E3C">
        <w:rPr>
          <w:rFonts w:ascii="Calibri Light" w:eastAsia="Times New Roman" w:hAnsi="Calibri Light" w:cs="Times New Roman"/>
          <w:noProof/>
        </w:rPr>
        <w:t>(March), 39–68. http://doi.org/10.1111/j.1095-8312.1972.tb00690.x</w:t>
      </w:r>
    </w:p>
    <w:p w14:paraId="266A200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Gravel, D., Canham, C. D., Beaudet, M., &amp; Messier, C. (2006). Reconciling niche and neutrality: The continuum hypothesis.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w:t>
      </w:r>
      <w:r w:rsidRPr="00F80E3C">
        <w:rPr>
          <w:rFonts w:ascii="Calibri Light" w:eastAsia="Times New Roman" w:hAnsi="Calibri Light" w:cs="Times New Roman"/>
          <w:noProof/>
        </w:rPr>
        <w:t>(4), 399–409. http://doi.org/10.1111/j.1461-0248.2006.00884.x</w:t>
      </w:r>
    </w:p>
    <w:p w14:paraId="505ADF11"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Grime, J. P. (1973). Competitive exclusion in herbaceous vegetation. </w:t>
      </w:r>
      <w:r w:rsidRPr="00F80E3C">
        <w:rPr>
          <w:rFonts w:ascii="Calibri Light" w:eastAsia="Times New Roman" w:hAnsi="Calibri Light" w:cs="Times New Roman"/>
          <w:i/>
          <w:iCs/>
          <w:noProof/>
        </w:rPr>
        <w:t>Nature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242</w:t>
      </w:r>
      <w:r w:rsidRPr="00F80E3C">
        <w:rPr>
          <w:rFonts w:ascii="Calibri Light" w:eastAsia="Times New Roman" w:hAnsi="Calibri Light" w:cs="Times New Roman"/>
          <w:noProof/>
        </w:rPr>
        <w:t>(5396), 344–347. http://doi.org/10.1038/242344a0</w:t>
      </w:r>
    </w:p>
    <w:p w14:paraId="492C700F"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Grime, J. P. (1979). </w:t>
      </w:r>
      <w:r w:rsidRPr="00F80E3C">
        <w:rPr>
          <w:rFonts w:ascii="Calibri Light" w:eastAsia="Times New Roman" w:hAnsi="Calibri Light" w:cs="Times New Roman"/>
          <w:i/>
          <w:iCs/>
          <w:noProof/>
        </w:rPr>
        <w:t>Plant Strategies and Vegetation Processes</w:t>
      </w:r>
      <w:r w:rsidRPr="00F80E3C">
        <w:rPr>
          <w:rFonts w:ascii="Calibri Light" w:eastAsia="Times New Roman" w:hAnsi="Calibri Light" w:cs="Times New Roman"/>
          <w:noProof/>
        </w:rPr>
        <w:t>. John Wiley &amp; Sons.</w:t>
      </w:r>
    </w:p>
    <w:p w14:paraId="48D3C3F8"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w:t>
      </w:r>
      <w:r w:rsidRPr="00F80E3C">
        <w:rPr>
          <w:rFonts w:ascii="Calibri Light" w:eastAsia="Times New Roman" w:hAnsi="Calibri Light" w:cs="Times New Roman"/>
          <w:noProof/>
        </w:rPr>
        <w:t>(10), 1114–1127. http://doi.org/10.1111/j.1461-0248.2005.00812.x</w:t>
      </w:r>
    </w:p>
    <w:p w14:paraId="7F11D6B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Hall, A. R., Miller, A. D., Leggett, H. C., Roxburgh, S. H., Buckling, A., &amp; Shea, K. (2012). Diversity – disturbance relationships: frequency and intensity interact. </w:t>
      </w:r>
      <w:r w:rsidRPr="00F80E3C">
        <w:rPr>
          <w:rFonts w:ascii="Calibri Light" w:eastAsia="Times New Roman" w:hAnsi="Calibri Light" w:cs="Times New Roman"/>
          <w:i/>
          <w:iCs/>
          <w:noProof/>
        </w:rPr>
        <w:t>Biology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w:t>
      </w:r>
      <w:r w:rsidRPr="00F80E3C">
        <w:rPr>
          <w:rFonts w:ascii="Calibri Light" w:eastAsia="Times New Roman" w:hAnsi="Calibri Light" w:cs="Times New Roman"/>
          <w:noProof/>
        </w:rPr>
        <w:t>, 768–771. http://doi.org/10.1098/rsbl.2012.0282</w:t>
      </w:r>
    </w:p>
    <w:p w14:paraId="6A67DBB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Hardin, G. (1960). The Competitive Exclusion Principle.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http://doi.org/10.1126/science.131.3409.1292</w:t>
      </w:r>
    </w:p>
    <w:p w14:paraId="2D65BBC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Hastings, A. (1980). Disturbance, coexistence, history, and competition for space. </w:t>
      </w:r>
      <w:r w:rsidRPr="00F80E3C">
        <w:rPr>
          <w:rFonts w:ascii="Calibri Light" w:eastAsia="Times New Roman" w:hAnsi="Calibri Light" w:cs="Times New Roman"/>
          <w:i/>
          <w:iCs/>
          <w:noProof/>
        </w:rPr>
        <w:t>Theoretical Population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18</w:t>
      </w:r>
      <w:r w:rsidRPr="00F80E3C">
        <w:rPr>
          <w:rFonts w:ascii="Calibri Light" w:eastAsia="Times New Roman" w:hAnsi="Calibri Light" w:cs="Times New Roman"/>
          <w:noProof/>
        </w:rPr>
        <w:t>(3), 363–373. http://doi.org/10.1016/0040-5809(80)90059-3</w:t>
      </w:r>
    </w:p>
    <w:p w14:paraId="32E26EA8"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Hérault, B. (2007). Reconciling niche and neutrality through the Emergent Group approach. </w:t>
      </w:r>
      <w:r w:rsidRPr="00F80E3C">
        <w:rPr>
          <w:rFonts w:ascii="Calibri Light" w:eastAsia="Times New Roman" w:hAnsi="Calibri Light" w:cs="Times New Roman"/>
          <w:i/>
          <w:iCs/>
          <w:noProof/>
        </w:rPr>
        <w:t>Perspectives in Plant Ecology, Evolution and Systematics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w:t>
      </w:r>
      <w:r w:rsidRPr="00F80E3C">
        <w:rPr>
          <w:rFonts w:ascii="Calibri Light" w:eastAsia="Times New Roman" w:hAnsi="Calibri Light" w:cs="Times New Roman"/>
          <w:noProof/>
        </w:rPr>
        <w:t>(2), 71–78. http://doi.org/10.1016/j.ppees.2007.08.001</w:t>
      </w:r>
    </w:p>
    <w:p w14:paraId="33BBEBF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Holt, R. D. (2006). Emergent neutrality.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21</w:t>
      </w:r>
      <w:r w:rsidRPr="00F80E3C">
        <w:rPr>
          <w:rFonts w:ascii="Calibri Light" w:eastAsia="Times New Roman" w:hAnsi="Calibri Light" w:cs="Times New Roman"/>
          <w:noProof/>
        </w:rPr>
        <w:t>(10).</w:t>
      </w:r>
    </w:p>
    <w:p w14:paraId="4B5725E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Hubbell, S. P. (2001). </w:t>
      </w:r>
      <w:r w:rsidRPr="00F80E3C">
        <w:rPr>
          <w:rFonts w:ascii="Calibri Light" w:eastAsia="Times New Roman" w:hAnsi="Calibri Light" w:cs="Times New Roman"/>
          <w:i/>
          <w:iCs/>
          <w:noProof/>
        </w:rPr>
        <w:t>The Unified Neutral Theory of Biodiversity and Biogeography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Princeton University Press</w:t>
      </w:r>
      <w:r w:rsidRPr="00F80E3C">
        <w:rPr>
          <w:rFonts w:ascii="Calibri Light" w:eastAsia="Times New Roman" w:hAnsi="Calibri Light" w:cs="Times New Roman"/>
          <w:noProof/>
        </w:rPr>
        <w:t>.</w:t>
      </w:r>
    </w:p>
    <w:p w14:paraId="69563FA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lastRenderedPageBreak/>
        <w:t xml:space="preserve">Hughes, A. R., Byrnes, J. E., Kimbro, D. L., &amp; Stachowicz, J. J. (2007). Reciprocal relationships and potential feedbacks between biodiversity and disturbance.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w:t>
      </w:r>
      <w:r w:rsidRPr="00F80E3C">
        <w:rPr>
          <w:rFonts w:ascii="Calibri Light" w:eastAsia="Times New Roman" w:hAnsi="Calibri Light" w:cs="Times New Roman"/>
          <w:noProof/>
        </w:rPr>
        <w:t>(9), 849–864. http://doi.org/10.1111/j.1461-0248.2007.01075.x</w:t>
      </w:r>
    </w:p>
    <w:p w14:paraId="2CD59622"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Hughes, A. R., Inouye, B. D., Johnson, M. T. J., Underwood, N., &amp; Vellend, M. (2008). Ecological consequences of genetic diversity.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11</w:t>
      </w:r>
      <w:r w:rsidRPr="00F80E3C">
        <w:rPr>
          <w:rFonts w:ascii="Calibri Light" w:eastAsia="Times New Roman" w:hAnsi="Calibri Light" w:cs="Times New Roman"/>
          <w:noProof/>
        </w:rPr>
        <w:t>(6), 609–623. http://doi.org/10.1111/j.1461-0248.2008.01179.x</w:t>
      </w:r>
    </w:p>
    <w:p w14:paraId="18ED585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Huston, M. (1979). A General Hypothesis of Species Diversity.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113</w:t>
      </w:r>
      <w:r w:rsidRPr="00F80E3C">
        <w:rPr>
          <w:rFonts w:ascii="Calibri Light" w:eastAsia="Times New Roman" w:hAnsi="Calibri Light" w:cs="Times New Roman"/>
          <w:noProof/>
        </w:rPr>
        <w:t>(1), 81–101.</w:t>
      </w:r>
    </w:p>
    <w:p w14:paraId="6463C29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Hutchinson, G. E. (1957). Concluding Remarks. </w:t>
      </w:r>
      <w:r w:rsidRPr="00F80E3C">
        <w:rPr>
          <w:rFonts w:ascii="Calibri Light" w:eastAsia="Times New Roman" w:hAnsi="Calibri Light" w:cs="Times New Roman"/>
          <w:i/>
          <w:iCs/>
          <w:noProof/>
        </w:rPr>
        <w:t>Cold Spring Harbor Symposia on Quantitative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22</w:t>
      </w:r>
      <w:r w:rsidRPr="00F80E3C">
        <w:rPr>
          <w:rFonts w:ascii="Calibri Light" w:eastAsia="Times New Roman" w:hAnsi="Calibri Light" w:cs="Times New Roman"/>
          <w:noProof/>
        </w:rPr>
        <w:t>(0), 415–427. http://doi.org/10.1101/SQB.1957.022.01.039</w:t>
      </w:r>
    </w:p>
    <w:p w14:paraId="622D471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Johnson, M. T. J., &amp; Stinchcombe, J. R. (2007). An emerging synthesis between community ecology and evolutionary biology.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22</w:t>
      </w:r>
      <w:r w:rsidRPr="00F80E3C">
        <w:rPr>
          <w:rFonts w:ascii="Calibri Light" w:eastAsia="Times New Roman" w:hAnsi="Calibri Light" w:cs="Times New Roman"/>
          <w:noProof/>
        </w:rPr>
        <w:t>(5), 250–257. http://doi.org/10.1016/j.tree.2007.01.014</w:t>
      </w:r>
    </w:p>
    <w:p w14:paraId="7E0E141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Kassen, R. (2002). The experimental evolution of specialists, generalists, and the maintenance of diversity. </w:t>
      </w:r>
      <w:r w:rsidRPr="00F80E3C">
        <w:rPr>
          <w:rFonts w:ascii="Calibri Light" w:eastAsia="Times New Roman" w:hAnsi="Calibri Light" w:cs="Times New Roman"/>
          <w:i/>
          <w:iCs/>
          <w:noProof/>
        </w:rPr>
        <w:t>Journal of Evolutionary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15</w:t>
      </w:r>
      <w:r w:rsidRPr="00F80E3C">
        <w:rPr>
          <w:rFonts w:ascii="Calibri Light" w:eastAsia="Times New Roman" w:hAnsi="Calibri Light" w:cs="Times New Roman"/>
          <w:noProof/>
        </w:rPr>
        <w:t>, 173–190. http://doi.org/10.1046/j.1420-9101.2002.00377.x</w:t>
      </w:r>
    </w:p>
    <w:p w14:paraId="7D25165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Kisdi, É. (1999). Evolutionary Branching under Asymmetric Competition. </w:t>
      </w:r>
      <w:r w:rsidRPr="00F80E3C">
        <w:rPr>
          <w:rFonts w:ascii="Calibri Light" w:eastAsia="Times New Roman" w:hAnsi="Calibri Light" w:cs="Times New Roman"/>
          <w:i/>
          <w:iCs/>
          <w:noProof/>
        </w:rPr>
        <w:t>J. theor. Biol</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197</w:t>
      </w:r>
      <w:r w:rsidRPr="00F80E3C">
        <w:rPr>
          <w:rFonts w:ascii="Calibri Light" w:eastAsia="Times New Roman" w:hAnsi="Calibri Light" w:cs="Times New Roman"/>
          <w:noProof/>
        </w:rPr>
        <w:t>, 149–162. http://doi.org/DOI: 10.1006/jtbi.1998.0864</w:t>
      </w:r>
    </w:p>
    <w:p w14:paraId="12D7B23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Kondoh, M. (2001). Unifying the relationships of species richness to productivity and disturbance. </w:t>
      </w:r>
      <w:r w:rsidRPr="00F80E3C">
        <w:rPr>
          <w:rFonts w:ascii="Calibri Light" w:eastAsia="Times New Roman" w:hAnsi="Calibri Light" w:cs="Times New Roman"/>
          <w:i/>
          <w:iCs/>
          <w:noProof/>
        </w:rPr>
        <w:t>Proceedings of the Royal Society B: Biological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268</w:t>
      </w:r>
      <w:r w:rsidRPr="00F80E3C">
        <w:rPr>
          <w:rFonts w:ascii="Calibri Light" w:eastAsia="Times New Roman" w:hAnsi="Calibri Light" w:cs="Times New Roman"/>
          <w:noProof/>
        </w:rPr>
        <w:t>(1464), 269–271. http://doi.org/10.1098/rspb.2000.1384</w:t>
      </w:r>
    </w:p>
    <w:p w14:paraId="77DBFBD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Laland, K., Matthews, B., &amp; Feldman, M. W. (2016). An introduction to niche construction theory. </w:t>
      </w:r>
      <w:r w:rsidRPr="00F80E3C">
        <w:rPr>
          <w:rFonts w:ascii="Calibri Light" w:eastAsia="Times New Roman" w:hAnsi="Calibri Light" w:cs="Times New Roman"/>
          <w:i/>
          <w:iCs/>
          <w:noProof/>
        </w:rPr>
        <w:t>Evolutionary 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30</w:t>
      </w:r>
      <w:r w:rsidRPr="00F80E3C">
        <w:rPr>
          <w:rFonts w:ascii="Calibri Light" w:eastAsia="Times New Roman" w:hAnsi="Calibri Light" w:cs="Times New Roman"/>
          <w:noProof/>
        </w:rPr>
        <w:t>(2), 191–202. http://doi.org/10.1007/s10682-016-9821-z</w:t>
      </w:r>
    </w:p>
    <w:p w14:paraId="4D59FCA4"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F80E3C">
        <w:rPr>
          <w:rFonts w:ascii="Calibri Light" w:eastAsia="Times New Roman" w:hAnsi="Calibri Light" w:cs="Times New Roman"/>
          <w:i/>
          <w:iCs/>
          <w:noProof/>
        </w:rPr>
        <w:t>Proceedings of the National Academy of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96</w:t>
      </w:r>
      <w:r w:rsidRPr="00F80E3C">
        <w:rPr>
          <w:rFonts w:ascii="Calibri Light" w:eastAsia="Times New Roman" w:hAnsi="Calibri Light" w:cs="Times New Roman"/>
          <w:noProof/>
        </w:rPr>
        <w:t>(18), 10242–10247. http://doi.org/10.1073/pnas.96.18.10242</w:t>
      </w:r>
    </w:p>
    <w:p w14:paraId="103DF1A1"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Law, R. (1979). Optimal Life Histories Under Age-Specific Predation.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114</w:t>
      </w:r>
      <w:r w:rsidRPr="00F80E3C">
        <w:rPr>
          <w:rFonts w:ascii="Calibri Light" w:eastAsia="Times New Roman" w:hAnsi="Calibri Light" w:cs="Times New Roman"/>
          <w:noProof/>
        </w:rPr>
        <w:t>(3), 399–417.</w:t>
      </w:r>
    </w:p>
    <w:p w14:paraId="336B5CF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Lawton, J. H. (1999). Are There General Laws in Ecology? </w:t>
      </w:r>
      <w:r w:rsidRPr="00F80E3C">
        <w:rPr>
          <w:rFonts w:ascii="Calibri Light" w:eastAsia="Times New Roman" w:hAnsi="Calibri Light" w:cs="Times New Roman"/>
          <w:i/>
          <w:iCs/>
          <w:noProof/>
        </w:rPr>
        <w:t>Oikos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84</w:t>
      </w:r>
      <w:r w:rsidRPr="00F80E3C">
        <w:rPr>
          <w:rFonts w:ascii="Calibri Light" w:eastAsia="Times New Roman" w:hAnsi="Calibri Light" w:cs="Times New Roman"/>
          <w:noProof/>
        </w:rPr>
        <w:t>(2), 177–192.</w:t>
      </w:r>
    </w:p>
    <w:p w14:paraId="38DB5C42"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Levin, S. A., &amp; Paine, R. T. (1974). Disturbance, Patch Formation, and Community Structure. </w:t>
      </w:r>
      <w:r w:rsidRPr="00F80E3C">
        <w:rPr>
          <w:rFonts w:ascii="Calibri Light" w:eastAsia="Times New Roman" w:hAnsi="Calibri Light" w:cs="Times New Roman"/>
          <w:i/>
          <w:iCs/>
          <w:noProof/>
        </w:rPr>
        <w:t>Proceedings of the National Academy of 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71</w:t>
      </w:r>
      <w:r w:rsidRPr="00F80E3C">
        <w:rPr>
          <w:rFonts w:ascii="Calibri Light" w:eastAsia="Times New Roman" w:hAnsi="Calibri Light" w:cs="Times New Roman"/>
          <w:noProof/>
        </w:rPr>
        <w:t>(7), 2744–2747. http://doi.org/10.1073/pnas.71.7.2744</w:t>
      </w:r>
    </w:p>
    <w:p w14:paraId="526F1D9A"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Levins, R. (1962). Theory of Fitness in a Heterogeneous Environment.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96</w:t>
      </w:r>
      <w:r w:rsidRPr="00F80E3C">
        <w:rPr>
          <w:rFonts w:ascii="Calibri Light" w:eastAsia="Times New Roman" w:hAnsi="Calibri Light" w:cs="Times New Roman"/>
          <w:noProof/>
        </w:rPr>
        <w:t>(891), 361–373.</w:t>
      </w:r>
    </w:p>
    <w:p w14:paraId="0BCF7DA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Levins, R. (1966). The strategy of model building in population biology. </w:t>
      </w:r>
      <w:r w:rsidRPr="00F80E3C">
        <w:rPr>
          <w:rFonts w:ascii="Calibri Light" w:eastAsia="Times New Roman" w:hAnsi="Calibri Light" w:cs="Times New Roman"/>
          <w:i/>
          <w:iCs/>
          <w:noProof/>
        </w:rPr>
        <w:t>American Scientist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lastRenderedPageBreak/>
        <w:t>54</w:t>
      </w:r>
      <w:r w:rsidRPr="00F80E3C">
        <w:rPr>
          <w:rFonts w:ascii="Calibri Light" w:eastAsia="Times New Roman" w:hAnsi="Calibri Light" w:cs="Times New Roman"/>
          <w:noProof/>
        </w:rPr>
        <w:t>(4), 421–431. http://doi.org/10.2307/27836590</w:t>
      </w:r>
    </w:p>
    <w:p w14:paraId="321542C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Lytle, D. A. (2001). Disturbance Regimes and Life</w:t>
      </w:r>
      <w:r w:rsidRPr="00F80E3C">
        <w:rPr>
          <w:rFonts w:ascii="Calibri Light" w:eastAsia="Calibri" w:hAnsi="Calibri Light" w:cs="Calibri"/>
          <w:noProof/>
        </w:rPr>
        <w:t>‐</w:t>
      </w:r>
      <w:r w:rsidRPr="00F80E3C">
        <w:rPr>
          <w:rFonts w:ascii="Calibri Light" w:eastAsia="Times New Roman" w:hAnsi="Calibri Light" w:cs="Times New Roman"/>
          <w:noProof/>
        </w:rPr>
        <w:t xml:space="preserve">History Evolution.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157</w:t>
      </w:r>
      <w:r w:rsidRPr="00F80E3C">
        <w:rPr>
          <w:rFonts w:ascii="Calibri Light" w:eastAsia="Times New Roman" w:hAnsi="Calibri Light" w:cs="Times New Roman"/>
          <w:noProof/>
        </w:rPr>
        <w:t>(5), 525–536. http://doi.org/10.1086/319930</w:t>
      </w:r>
    </w:p>
    <w:p w14:paraId="74B043A1"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MacArthur, R. H. (1957). On the relative abundance of bird species. </w:t>
      </w:r>
      <w:r w:rsidRPr="00F80E3C">
        <w:rPr>
          <w:rFonts w:ascii="Calibri Light" w:eastAsia="Times New Roman" w:hAnsi="Calibri Light" w:cs="Times New Roman"/>
          <w:i/>
          <w:iCs/>
          <w:noProof/>
        </w:rPr>
        <w:t>Proceedings of the National Academy of Sciences of the United States of America</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43</w:t>
      </w:r>
      <w:r w:rsidRPr="00F80E3C">
        <w:rPr>
          <w:rFonts w:ascii="Calibri Light" w:eastAsia="Times New Roman" w:hAnsi="Calibri Light" w:cs="Times New Roman"/>
          <w:noProof/>
        </w:rPr>
        <w:t>(3), 293–295. http://doi.org/10.1073/pnas.43.3.293</w:t>
      </w:r>
    </w:p>
    <w:p w14:paraId="291F682F"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Macarthur, R., &amp; Levins, R. (1967). The Limiting Similarity, Convergence, and Divergence of Coexisting Species.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101</w:t>
      </w:r>
      <w:r w:rsidRPr="00F80E3C">
        <w:rPr>
          <w:rFonts w:ascii="Calibri Light" w:eastAsia="Times New Roman" w:hAnsi="Calibri Light" w:cs="Times New Roman"/>
          <w:noProof/>
        </w:rPr>
        <w:t>(921), 377–385. http://doi.org/10.2307/2678832</w:t>
      </w:r>
    </w:p>
    <w:p w14:paraId="34EC8DB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Mackey, R. L., &amp; Currie, D. J. (2001). The diversity-disturbance relationship: Is it generally strong and peaked?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82</w:t>
      </w:r>
      <w:r w:rsidRPr="00F80E3C">
        <w:rPr>
          <w:rFonts w:ascii="Calibri Light" w:eastAsia="Times New Roman" w:hAnsi="Calibri Light" w:cs="Times New Roman"/>
          <w:noProof/>
        </w:rPr>
        <w:t>(12), 3479–3492. http://doi.org/10.1890/0012-9658(2001)082[3479:TDDRII]2.0.CO;2</w:t>
      </w:r>
    </w:p>
    <w:p w14:paraId="7206947A"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Maynard Smith, J., &amp; Price, G. R. (1973). The Logic of Animal Conflict. </w:t>
      </w:r>
      <w:r w:rsidRPr="00F80E3C">
        <w:rPr>
          <w:rFonts w:ascii="Calibri Light" w:eastAsia="Times New Roman" w:hAnsi="Calibri Light" w:cs="Times New Roman"/>
          <w:i/>
          <w:iCs/>
          <w:noProof/>
        </w:rPr>
        <w:t>Nature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246</w:t>
      </w:r>
      <w:r w:rsidRPr="00F80E3C">
        <w:rPr>
          <w:rFonts w:ascii="Calibri Light" w:eastAsia="Times New Roman" w:hAnsi="Calibri Light" w:cs="Times New Roman"/>
          <w:noProof/>
        </w:rPr>
        <w:t>, 15–18. http://doi.org/10.1038/254463b0</w:t>
      </w:r>
    </w:p>
    <w:p w14:paraId="017B0017"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Metz, J. A. J., Nisbet, R. M., &amp; Geritz, S. A. H. (1992). How should we define “fitness” for general ecological scenarios? </w:t>
      </w:r>
      <w:r w:rsidRPr="00F80E3C">
        <w:rPr>
          <w:rFonts w:ascii="Calibri Light" w:eastAsia="Times New Roman" w:hAnsi="Calibri Light" w:cs="Times New Roman"/>
          <w:i/>
          <w:iCs/>
          <w:noProof/>
        </w:rPr>
        <w:t>Trends in Ecology &amp;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w:t>
      </w:r>
      <w:r w:rsidRPr="00F80E3C">
        <w:rPr>
          <w:rFonts w:ascii="Calibri Light" w:eastAsia="Times New Roman" w:hAnsi="Calibri Light" w:cs="Times New Roman"/>
          <w:noProof/>
        </w:rPr>
        <w:t>(6), 198–202. http://doi.org/10.1016/0169-5347(92)90073-K</w:t>
      </w:r>
    </w:p>
    <w:p w14:paraId="66BF17E4"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Michod, R. E. (1979). Evolution of Life Histories in Response to Age-Specific Mortality Factors.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113</w:t>
      </w:r>
      <w:r w:rsidRPr="00F80E3C">
        <w:rPr>
          <w:rFonts w:ascii="Calibri Light" w:eastAsia="Times New Roman" w:hAnsi="Calibri Light" w:cs="Times New Roman"/>
          <w:noProof/>
        </w:rPr>
        <w:t>(4), 229–246.</w:t>
      </w:r>
    </w:p>
    <w:p w14:paraId="4C04861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Miller, A. D., Roxburgh, S. H., &amp; Shea, K. (2011). How frequency and intensity shape diversity-disturbance relationships. </w:t>
      </w:r>
      <w:r w:rsidRPr="00F80E3C">
        <w:rPr>
          <w:rFonts w:ascii="Calibri Light" w:eastAsia="Times New Roman" w:hAnsi="Calibri Light" w:cs="Times New Roman"/>
          <w:i/>
          <w:iCs/>
          <w:noProof/>
        </w:rPr>
        <w:t>Proceedings of the National Academy of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108</w:t>
      </w:r>
      <w:r w:rsidRPr="00F80E3C">
        <w:rPr>
          <w:rFonts w:ascii="Calibri Light" w:eastAsia="Times New Roman" w:hAnsi="Calibri Light" w:cs="Times New Roman"/>
          <w:noProof/>
        </w:rPr>
        <w:t>(14), 5643–5648. http://doi.org/10.1073/pnas.1018594108</w:t>
      </w:r>
    </w:p>
    <w:p w14:paraId="64999DE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Møller, A. P., &amp; Jennions, M. D. (2002). How much variance can be explained by ecologists and evolutionary biologists? </w:t>
      </w:r>
      <w:r w:rsidRPr="00F80E3C">
        <w:rPr>
          <w:rFonts w:ascii="Calibri Light" w:eastAsia="Times New Roman" w:hAnsi="Calibri Light" w:cs="Times New Roman"/>
          <w:i/>
          <w:iCs/>
          <w:noProof/>
        </w:rPr>
        <w:t>Oecologia</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132</w:t>
      </w:r>
      <w:r w:rsidRPr="00F80E3C">
        <w:rPr>
          <w:rFonts w:ascii="Calibri Light" w:eastAsia="Times New Roman" w:hAnsi="Calibri Light" w:cs="Times New Roman"/>
          <w:noProof/>
        </w:rPr>
        <w:t>(4), 492–500. http://doi.org/10.1007/s00442-002-0952-2</w:t>
      </w:r>
    </w:p>
    <w:p w14:paraId="744BE742"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Nagylaki, T. (1975). Polymorphisms in cyclically-varying environments. </w:t>
      </w:r>
      <w:r w:rsidRPr="00F80E3C">
        <w:rPr>
          <w:rFonts w:ascii="Calibri Light" w:eastAsia="Times New Roman" w:hAnsi="Calibri Light" w:cs="Times New Roman"/>
          <w:i/>
          <w:iCs/>
          <w:noProof/>
        </w:rPr>
        <w:t>Heredity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35</w:t>
      </w:r>
      <w:r w:rsidRPr="00F80E3C">
        <w:rPr>
          <w:rFonts w:ascii="Calibri Light" w:eastAsia="Times New Roman" w:hAnsi="Calibri Light" w:cs="Times New Roman"/>
          <w:noProof/>
        </w:rPr>
        <w:t>(1), 67–74.</w:t>
      </w:r>
    </w:p>
    <w:p w14:paraId="1EF3B33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F80E3C">
        <w:rPr>
          <w:rFonts w:ascii="Calibri Light" w:eastAsia="Times New Roman" w:hAnsi="Calibri Light" w:cs="Times New Roman"/>
          <w:i/>
          <w:iCs/>
          <w:noProof/>
        </w:rPr>
        <w:t>Proceedings of the National Academy of Sciences of the United States of America</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98</w:t>
      </w:r>
      <w:r w:rsidRPr="00F80E3C">
        <w:rPr>
          <w:rFonts w:ascii="Calibri Light" w:eastAsia="Times New Roman" w:hAnsi="Calibri Light" w:cs="Times New Roman"/>
          <w:noProof/>
        </w:rPr>
        <w:t>(20), 11376–11381. http://doi.org/doi: 10.1073/pnas.171315998</w:t>
      </w:r>
    </w:p>
    <w:p w14:paraId="062FB9C6"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Odling-Smee, F. . J., Laland, K. N., &amp; Feldman, M. W. (2003). </w:t>
      </w:r>
      <w:r w:rsidRPr="00F80E3C">
        <w:rPr>
          <w:rFonts w:ascii="Calibri Light" w:eastAsia="Times New Roman" w:hAnsi="Calibri Light" w:cs="Times New Roman"/>
          <w:i/>
          <w:iCs/>
          <w:noProof/>
        </w:rPr>
        <w:t>Niche Construction: The Neglected Process in Evolution</w:t>
      </w:r>
      <w:r w:rsidRPr="00F80E3C">
        <w:rPr>
          <w:rFonts w:ascii="Calibri Light" w:eastAsia="Times New Roman" w:hAnsi="Calibri Light" w:cs="Times New Roman"/>
          <w:noProof/>
        </w:rPr>
        <w:t>. Princeton University Press. Recuperado de http://www.jstor.org/stable/j.ctt24hqpd</w:t>
      </w:r>
    </w:p>
    <w:p w14:paraId="6FF6A48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Pake, C. E., &amp; Venable, D. L. (1995). Is coexistence of sonoran desert annuals mediated by temporal variability in reproductive sucess?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76</w:t>
      </w:r>
      <w:r w:rsidRPr="00F80E3C">
        <w:rPr>
          <w:rFonts w:ascii="Calibri Light" w:eastAsia="Times New Roman" w:hAnsi="Calibri Light" w:cs="Times New Roman"/>
          <w:noProof/>
        </w:rPr>
        <w:t>(1), 246–261.</w:t>
      </w:r>
    </w:p>
    <w:p w14:paraId="64122FA5"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Pake, C. E., &amp; Venable, D. L. (1996). Seed Banks in Desert Annuals: Implications for </w:t>
      </w:r>
      <w:r w:rsidRPr="00F80E3C">
        <w:rPr>
          <w:rFonts w:ascii="Calibri Light" w:eastAsia="Times New Roman" w:hAnsi="Calibri Light" w:cs="Times New Roman"/>
          <w:noProof/>
        </w:rPr>
        <w:lastRenderedPageBreak/>
        <w:t xml:space="preserve">Persistence and Coexistence in Variable Environments.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77</w:t>
      </w:r>
      <w:r w:rsidRPr="00F80E3C">
        <w:rPr>
          <w:rFonts w:ascii="Calibri Light" w:eastAsia="Times New Roman" w:hAnsi="Calibri Light" w:cs="Times New Roman"/>
          <w:noProof/>
        </w:rPr>
        <w:t>(5), 1427–1435.</w:t>
      </w:r>
    </w:p>
    <w:p w14:paraId="28BAC91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Pianka, E. R. (1970). On r- and K-Selection.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104</w:t>
      </w:r>
      <w:r w:rsidRPr="00F80E3C">
        <w:rPr>
          <w:rFonts w:ascii="Calibri Light" w:eastAsia="Times New Roman" w:hAnsi="Calibri Light" w:cs="Times New Roman"/>
          <w:noProof/>
        </w:rPr>
        <w:t>(940), 592–597.</w:t>
      </w:r>
    </w:p>
    <w:p w14:paraId="20C19D1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F80E3C">
        <w:rPr>
          <w:rFonts w:ascii="Calibri Light" w:eastAsia="Times New Roman" w:hAnsi="Calibri Light" w:cs="Times New Roman"/>
          <w:i/>
          <w:iCs/>
          <w:noProof/>
        </w:rPr>
        <w:t>Philosophical Transactions of the Royal Society B: Biological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364</w:t>
      </w:r>
      <w:r w:rsidRPr="00F80E3C">
        <w:rPr>
          <w:rFonts w:ascii="Calibri Light" w:eastAsia="Times New Roman" w:hAnsi="Calibri Light" w:cs="Times New Roman"/>
          <w:noProof/>
        </w:rPr>
        <w:t>(1523), 1629–1640. http://doi.org/10.1098/rstb.2009.0012</w:t>
      </w:r>
    </w:p>
    <w:p w14:paraId="3EB499D4"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Rankin, D. J., Bargum, K., &amp; Kokko, H. (2007). The tragedy of the commons in evolutionary biology.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22</w:t>
      </w:r>
      <w:r w:rsidRPr="00F80E3C">
        <w:rPr>
          <w:rFonts w:ascii="Calibri Light" w:eastAsia="Times New Roman" w:hAnsi="Calibri Light" w:cs="Times New Roman"/>
          <w:noProof/>
        </w:rPr>
        <w:t>(12), 643–651. http://doi.org/10.1016/j.tree.2007.07.009</w:t>
      </w:r>
    </w:p>
    <w:p w14:paraId="317E3A6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Reznick, D., Bryant, M. J., &amp; Bashey, F. (2002). r - and K-Selection Revisited: The role of population regulation in life-history evolution.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83</w:t>
      </w:r>
      <w:r w:rsidRPr="00F80E3C">
        <w:rPr>
          <w:rFonts w:ascii="Calibri Light" w:eastAsia="Times New Roman" w:hAnsi="Calibri Light" w:cs="Times New Roman"/>
          <w:noProof/>
        </w:rPr>
        <w:t>(6), 1509–1520. http://doi.org/10.1890/0012-9658(2002)083[1509:RAKSRT]2.0.CO;2</w:t>
      </w:r>
    </w:p>
    <w:p w14:paraId="52923EFA"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85</w:t>
      </w:r>
      <w:r w:rsidRPr="00F80E3C">
        <w:rPr>
          <w:rFonts w:ascii="Calibri Light" w:eastAsia="Times New Roman" w:hAnsi="Calibri Light" w:cs="Times New Roman"/>
          <w:noProof/>
        </w:rPr>
        <w:t>(2), 359–371.</w:t>
      </w:r>
    </w:p>
    <w:p w14:paraId="4F86EF4F"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Sasaki, A., &amp; Ellner, S. P. (1995). The evolutionarily stable phenotype distribution in a random environment. </w:t>
      </w:r>
      <w:r w:rsidRPr="00F80E3C">
        <w:rPr>
          <w:rFonts w:ascii="Calibri Light" w:eastAsia="Times New Roman" w:hAnsi="Calibri Light" w:cs="Times New Roman"/>
          <w:i/>
          <w:iCs/>
          <w:noProof/>
        </w:rPr>
        <w:t>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49</w:t>
      </w:r>
      <w:r w:rsidRPr="00F80E3C">
        <w:rPr>
          <w:rFonts w:ascii="Calibri Light" w:eastAsia="Times New Roman" w:hAnsi="Calibri Light" w:cs="Times New Roman"/>
          <w:noProof/>
        </w:rPr>
        <w:t>(2), 337–350. http://doi.org/10.2307/2410344</w:t>
      </w:r>
    </w:p>
    <w:p w14:paraId="06979886"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Schaffer, W. (1974). Optimal Reproductive Effort in Fluctuating Environments.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108</w:t>
      </w:r>
      <w:r w:rsidRPr="00F80E3C">
        <w:rPr>
          <w:rFonts w:ascii="Calibri Light" w:eastAsia="Times New Roman" w:hAnsi="Calibri Light" w:cs="Times New Roman"/>
          <w:noProof/>
        </w:rPr>
        <w:t>(964), 783–790.</w:t>
      </w:r>
    </w:p>
    <w:p w14:paraId="00C2F29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Scheffer, M., &amp; Nes, E. H. Van. (2006). Self-organized similarity, the evolutionary emergence of groups of similar species. </w:t>
      </w:r>
      <w:r w:rsidRPr="00F80E3C">
        <w:rPr>
          <w:rFonts w:ascii="Calibri Light" w:eastAsia="Times New Roman" w:hAnsi="Calibri Light" w:cs="Times New Roman"/>
          <w:i/>
          <w:iCs/>
          <w:noProof/>
        </w:rPr>
        <w:t>Proceedings of the National Academy of Sciences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103</w:t>
      </w:r>
      <w:r w:rsidRPr="00F80E3C">
        <w:rPr>
          <w:rFonts w:ascii="Calibri Light" w:eastAsia="Times New Roman" w:hAnsi="Calibri Light" w:cs="Times New Roman"/>
          <w:noProof/>
        </w:rPr>
        <w:t>(16), 6230–6235. http://doi.org/10.1073/pnas.0508024103</w:t>
      </w:r>
    </w:p>
    <w:p w14:paraId="51E1879C"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Schoener, T. W. (1983). Field Experiments on Interspecific Competition.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122</w:t>
      </w:r>
      <w:r w:rsidRPr="00F80E3C">
        <w:rPr>
          <w:rFonts w:ascii="Calibri Light" w:eastAsia="Times New Roman" w:hAnsi="Calibri Light" w:cs="Times New Roman"/>
          <w:noProof/>
        </w:rPr>
        <w:t>(2), 240–285.</w:t>
      </w:r>
    </w:p>
    <w:p w14:paraId="541C5612"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w:t>
      </w:r>
      <w:r w:rsidRPr="00F80E3C">
        <w:rPr>
          <w:rFonts w:ascii="Calibri Light" w:eastAsia="Times New Roman" w:hAnsi="Calibri Light" w:cs="Times New Roman"/>
          <w:noProof/>
        </w:rPr>
        <w:t>(6), 491–508. http://doi.org/10.1111/j.1461-0248.2004.00600.x</w:t>
      </w:r>
    </w:p>
    <w:p w14:paraId="5E1ED325"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Sheil, D., &amp; Burslem, D. F. R. P. (2003). Disturbing hypotheses in tropical forests.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18</w:t>
      </w:r>
      <w:r w:rsidRPr="00F80E3C">
        <w:rPr>
          <w:rFonts w:ascii="Calibri Light" w:eastAsia="Times New Roman" w:hAnsi="Calibri Light" w:cs="Times New Roman"/>
          <w:noProof/>
        </w:rPr>
        <w:t>(1), 18–26. http://doi.org/10.1016/S0169-5347(02)00005-8</w:t>
      </w:r>
    </w:p>
    <w:p w14:paraId="5F970DC7"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Slatkin, M., &amp; Anderson, D. J. (1984). A Model of Competition for Space.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65</w:t>
      </w:r>
      <w:r w:rsidRPr="00F80E3C">
        <w:rPr>
          <w:rFonts w:ascii="Calibri Light" w:eastAsia="Times New Roman" w:hAnsi="Calibri Light" w:cs="Times New Roman"/>
          <w:noProof/>
        </w:rPr>
        <w:t>(6), 1840–1845.</w:t>
      </w:r>
    </w:p>
    <w:p w14:paraId="40F8753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Sousa, W. P. (1984). The Role of Dusturbance in Natural Communities. </w:t>
      </w:r>
      <w:r w:rsidRPr="00F80E3C">
        <w:rPr>
          <w:rFonts w:ascii="Calibri Light" w:eastAsia="Times New Roman" w:hAnsi="Calibri Light" w:cs="Times New Roman"/>
          <w:i/>
          <w:iCs/>
          <w:noProof/>
        </w:rPr>
        <w:t>Annual Review of Ecology and Systematics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15</w:t>
      </w:r>
      <w:r w:rsidRPr="00F80E3C">
        <w:rPr>
          <w:rFonts w:ascii="Calibri Light" w:eastAsia="Times New Roman" w:hAnsi="Calibri Light" w:cs="Times New Roman"/>
          <w:noProof/>
        </w:rPr>
        <w:t>, 353–391.</w:t>
      </w:r>
    </w:p>
    <w:p w14:paraId="16B69F39"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Stearns, S. C. (1989). Trade-offs in life history evolution. </w:t>
      </w:r>
      <w:r w:rsidRPr="00F80E3C">
        <w:rPr>
          <w:rFonts w:ascii="Calibri Light" w:eastAsia="Times New Roman" w:hAnsi="Calibri Light" w:cs="Times New Roman"/>
          <w:i/>
          <w:iCs/>
          <w:noProof/>
        </w:rPr>
        <w:t>Functional 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w:t>
      </w:r>
      <w:r w:rsidRPr="00F80E3C">
        <w:rPr>
          <w:rFonts w:ascii="Calibri Light" w:eastAsia="Times New Roman" w:hAnsi="Calibri Light" w:cs="Times New Roman"/>
          <w:noProof/>
        </w:rPr>
        <w:t>, 259–268.</w:t>
      </w:r>
    </w:p>
    <w:p w14:paraId="7706FD0F"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F80E3C">
        <w:rPr>
          <w:rFonts w:ascii="Calibri Light" w:eastAsia="Times New Roman" w:hAnsi="Calibri Light" w:cs="Times New Roman"/>
          <w:i/>
          <w:iCs/>
          <w:noProof/>
        </w:rPr>
        <w:t>Science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lastRenderedPageBreak/>
        <w:t>346</w:t>
      </w:r>
      <w:r w:rsidRPr="00F80E3C">
        <w:rPr>
          <w:rFonts w:ascii="Calibri Light" w:eastAsia="Times New Roman" w:hAnsi="Calibri Light" w:cs="Times New Roman"/>
          <w:noProof/>
        </w:rPr>
        <w:t>(6208), 463–466. http://doi.org/10.1126/science.1257008</w:t>
      </w:r>
    </w:p>
    <w:p w14:paraId="622720DB"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Thompson, J. N. (2005). Coevolution: The Geographic Mosaic Of Coevolutionary Arms Race. </w:t>
      </w:r>
      <w:r w:rsidRPr="00F80E3C">
        <w:rPr>
          <w:rFonts w:ascii="Calibri Light" w:eastAsia="Times New Roman" w:hAnsi="Calibri Light" w:cs="Times New Roman"/>
          <w:i/>
          <w:iCs/>
          <w:noProof/>
        </w:rPr>
        <w:t>Current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15</w:t>
      </w:r>
      <w:r w:rsidRPr="00F80E3C">
        <w:rPr>
          <w:rFonts w:ascii="Calibri Light" w:eastAsia="Times New Roman" w:hAnsi="Calibri Light" w:cs="Times New Roman"/>
          <w:noProof/>
        </w:rPr>
        <w:t>(24), 992–994. http://doi.org/10.1016/j.cub.2005.11.047</w:t>
      </w:r>
    </w:p>
    <w:p w14:paraId="12246DD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Tilman, D. (1982). </w:t>
      </w:r>
      <w:r w:rsidRPr="00F80E3C">
        <w:rPr>
          <w:rFonts w:ascii="Calibri Light" w:eastAsia="Times New Roman" w:hAnsi="Calibri Light" w:cs="Times New Roman"/>
          <w:i/>
          <w:iCs/>
          <w:noProof/>
        </w:rPr>
        <w:t>Resource Competition and Community Structure</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Princeton University Press</w:t>
      </w:r>
      <w:r w:rsidRPr="00F80E3C">
        <w:rPr>
          <w:rFonts w:ascii="Calibri Light" w:eastAsia="Times New Roman" w:hAnsi="Calibri Light" w:cs="Times New Roman"/>
          <w:noProof/>
        </w:rPr>
        <w:t>. Princeton, New Jersey.</w:t>
      </w:r>
    </w:p>
    <w:p w14:paraId="1A979E3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Tilman, D. (1990). Constraints and Tradeoffs: Toward a Predictive Theory of Competition and Succession. </w:t>
      </w:r>
      <w:r w:rsidRPr="00F80E3C">
        <w:rPr>
          <w:rFonts w:ascii="Calibri Light" w:eastAsia="Times New Roman" w:hAnsi="Calibri Light" w:cs="Times New Roman"/>
          <w:i/>
          <w:iCs/>
          <w:noProof/>
        </w:rPr>
        <w:t>Oikos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58</w:t>
      </w:r>
      <w:r w:rsidRPr="00F80E3C">
        <w:rPr>
          <w:rFonts w:ascii="Calibri Light" w:eastAsia="Times New Roman" w:hAnsi="Calibri Light" w:cs="Times New Roman"/>
          <w:noProof/>
        </w:rPr>
        <w:t>(1), 3–15.</w:t>
      </w:r>
    </w:p>
    <w:p w14:paraId="459E53AA"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Turner, M. (2010). Disturbance and landscape dynamics in a changing world.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91</w:t>
      </w:r>
      <w:r w:rsidRPr="00F80E3C">
        <w:rPr>
          <w:rFonts w:ascii="Calibri Light" w:eastAsia="Times New Roman" w:hAnsi="Calibri Light" w:cs="Times New Roman"/>
          <w:noProof/>
        </w:rPr>
        <w:t>(March), 2833–2849. http://doi.org/doi:10.1890/10-0097.1</w:t>
      </w:r>
    </w:p>
    <w:p w14:paraId="65FC81D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23</w:t>
      </w:r>
      <w:r w:rsidRPr="00F80E3C">
        <w:rPr>
          <w:rFonts w:ascii="Calibri Light" w:eastAsia="Times New Roman" w:hAnsi="Calibri Light" w:cs="Times New Roman"/>
          <w:noProof/>
        </w:rPr>
        <w:t>(6), 311–317. http://doi.org/10.1016/j.tree.2008.02.007</w:t>
      </w:r>
    </w:p>
    <w:p w14:paraId="230EE4B6"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Urban, M. C., &amp; Skelly, D. K. (2006). Evolving Metacommunities: Toward an Evolutionary Perspective on Metacommunities.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87</w:t>
      </w:r>
      <w:r w:rsidRPr="00F80E3C">
        <w:rPr>
          <w:rFonts w:ascii="Calibri Light" w:eastAsia="Times New Roman" w:hAnsi="Calibri Light" w:cs="Times New Roman"/>
          <w:noProof/>
        </w:rPr>
        <w:t>(7), 1616–1626.</w:t>
      </w:r>
    </w:p>
    <w:p w14:paraId="0D68E367"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Vance, R. R. (1984). Interference Competition and the Coexistence of Two Competitors on a Single Limiting Resource. </w:t>
      </w:r>
      <w:r w:rsidRPr="00F80E3C">
        <w:rPr>
          <w:rFonts w:ascii="Calibri Light" w:eastAsia="Times New Roman" w:hAnsi="Calibri Light" w:cs="Times New Roman"/>
          <w:i/>
          <w:iCs/>
          <w:noProof/>
        </w:rPr>
        <w:t>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65</w:t>
      </w:r>
      <w:r w:rsidRPr="00F80E3C">
        <w:rPr>
          <w:rFonts w:ascii="Calibri Light" w:eastAsia="Times New Roman" w:hAnsi="Calibri Light" w:cs="Times New Roman"/>
          <w:noProof/>
        </w:rPr>
        <w:t>(5), 1349–1357.</w:t>
      </w:r>
    </w:p>
    <w:p w14:paraId="0BE88C4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Vellend, M. (2016). </w:t>
      </w:r>
      <w:r w:rsidRPr="00F80E3C">
        <w:rPr>
          <w:rFonts w:ascii="Calibri Light" w:eastAsia="Times New Roman" w:hAnsi="Calibri Light" w:cs="Times New Roman"/>
          <w:i/>
          <w:iCs/>
          <w:noProof/>
        </w:rPr>
        <w:t>The Theory of Ecological Communities</w:t>
      </w:r>
      <w:r w:rsidRPr="00F80E3C">
        <w:rPr>
          <w:rFonts w:ascii="Calibri Light" w:eastAsia="Times New Roman" w:hAnsi="Calibri Light" w:cs="Times New Roman"/>
          <w:noProof/>
        </w:rPr>
        <w:t>. Princeton University Press. http://doi.org/10.1016/S0074-6142(05)80002-6</w:t>
      </w:r>
    </w:p>
    <w:p w14:paraId="73598F66"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Vellend, M., &amp; Geber, M. A. (2005). Connections between species diversity and genetic diversity. </w:t>
      </w:r>
      <w:r w:rsidRPr="00F80E3C">
        <w:rPr>
          <w:rFonts w:ascii="Calibri Light" w:eastAsia="Times New Roman" w:hAnsi="Calibri Light" w:cs="Times New Roman"/>
          <w:i/>
          <w:iCs/>
          <w:noProof/>
        </w:rPr>
        <w:t>Ecology Letters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w:t>
      </w:r>
      <w:r w:rsidRPr="00F80E3C">
        <w:rPr>
          <w:rFonts w:ascii="Calibri Light" w:eastAsia="Times New Roman" w:hAnsi="Calibri Light" w:cs="Times New Roman"/>
          <w:noProof/>
        </w:rPr>
        <w:t>(7), 767–781. http://doi.org/10.1111/j.1461-0248.2005.00775.x</w:t>
      </w:r>
    </w:p>
    <w:p w14:paraId="4DDF2A9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F80E3C">
        <w:rPr>
          <w:rFonts w:ascii="Calibri Light" w:eastAsia="Times New Roman" w:hAnsi="Calibri Light" w:cs="Times New Roman"/>
          <w:i/>
          <w:iCs/>
          <w:noProof/>
        </w:rPr>
        <w:t>Journal of Evolutionary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24</w:t>
      </w:r>
      <w:r w:rsidRPr="00F80E3C">
        <w:rPr>
          <w:rFonts w:ascii="Calibri Light" w:eastAsia="Times New Roman" w:hAnsi="Calibri Light" w:cs="Times New Roman"/>
          <w:noProof/>
        </w:rPr>
        <w:t>(11), 2485–2495. http://doi.org/10.1111/j.1420-9101.2011.02376.x</w:t>
      </w:r>
    </w:p>
    <w:p w14:paraId="05712040"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27</w:t>
      </w:r>
      <w:r w:rsidRPr="00F80E3C">
        <w:rPr>
          <w:rFonts w:ascii="Calibri Light" w:eastAsia="Times New Roman" w:hAnsi="Calibri Light" w:cs="Times New Roman"/>
          <w:noProof/>
        </w:rPr>
        <w:t>(4), 244–252. http://doi.org/10.1016/j.tree.2011.11.014</w:t>
      </w:r>
    </w:p>
    <w:p w14:paraId="5FEED85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Waxman, D., &amp; Gavrilets, S. (2005). 20 Questions on Adaptive Dynamics. </w:t>
      </w:r>
      <w:r w:rsidRPr="00F80E3C">
        <w:rPr>
          <w:rFonts w:ascii="Calibri Light" w:eastAsia="Times New Roman" w:hAnsi="Calibri Light" w:cs="Times New Roman"/>
          <w:i/>
          <w:iCs/>
          <w:noProof/>
        </w:rPr>
        <w:t>Journal of Evolutionary Biology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18</w:t>
      </w:r>
      <w:r w:rsidRPr="00F80E3C">
        <w:rPr>
          <w:rFonts w:ascii="Calibri Light" w:eastAsia="Times New Roman" w:hAnsi="Calibri Light" w:cs="Times New Roman"/>
          <w:noProof/>
        </w:rPr>
        <w:t>(5), 1139–1154. http://doi.org/10.1111/j.1420-9101.2005.00948.x</w:t>
      </w:r>
    </w:p>
    <w:p w14:paraId="68EF72ED"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F80E3C">
        <w:rPr>
          <w:rFonts w:ascii="Calibri Light" w:eastAsia="Times New Roman" w:hAnsi="Calibri Light" w:cs="Times New Roman"/>
          <w:i/>
          <w:iCs/>
          <w:noProof/>
        </w:rPr>
        <w:t>Trends in Ecology and Evolution</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32</w:t>
      </w:r>
      <w:r w:rsidRPr="00F80E3C">
        <w:rPr>
          <w:rFonts w:ascii="Calibri Light" w:eastAsia="Times New Roman" w:hAnsi="Calibri Light" w:cs="Times New Roman"/>
          <w:noProof/>
        </w:rPr>
        <w:t>(4), 291–304. http://doi.org/10.1016/j.tree.2017.01.003</w:t>
      </w:r>
    </w:p>
    <w:p w14:paraId="4518D3B3"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w:t>
      </w:r>
      <w:r w:rsidRPr="00F80E3C">
        <w:rPr>
          <w:rFonts w:ascii="Calibri Light" w:eastAsia="Times New Roman" w:hAnsi="Calibri Light" w:cs="Times New Roman"/>
          <w:noProof/>
        </w:rPr>
        <w:lastRenderedPageBreak/>
        <w:t xml:space="preserve">to ecosystems. </w:t>
      </w:r>
      <w:r w:rsidRPr="00F80E3C">
        <w:rPr>
          <w:rFonts w:ascii="Calibri Light" w:eastAsia="Times New Roman" w:hAnsi="Calibri Light" w:cs="Times New Roman"/>
          <w:i/>
          <w:iCs/>
          <w:noProof/>
        </w:rPr>
        <w:t>Nature reviews. Genetics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7</w:t>
      </w:r>
      <w:r w:rsidRPr="00F80E3C">
        <w:rPr>
          <w:rFonts w:ascii="Calibri Light" w:eastAsia="Times New Roman" w:hAnsi="Calibri Light" w:cs="Times New Roman"/>
          <w:noProof/>
        </w:rPr>
        <w:t>(7), 510–523. http://doi.org/10.1038/nrg1877</w:t>
      </w:r>
    </w:p>
    <w:p w14:paraId="647E5F8E"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Wilkinson, D. M. (1999). The Disturbing History of Intermediate Disturbance. </w:t>
      </w:r>
      <w:r w:rsidRPr="00F80E3C">
        <w:rPr>
          <w:rFonts w:ascii="Calibri Light" w:eastAsia="Times New Roman" w:hAnsi="Calibri Light" w:cs="Times New Roman"/>
          <w:i/>
          <w:iCs/>
          <w:noProof/>
        </w:rPr>
        <w:t>Oikos</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84</w:t>
      </w:r>
      <w:r w:rsidRPr="00F80E3C">
        <w:rPr>
          <w:rFonts w:ascii="Calibri Light" w:eastAsia="Times New Roman" w:hAnsi="Calibri Light" w:cs="Times New Roman"/>
          <w:noProof/>
        </w:rPr>
        <w:t>(1), 145–147.</w:t>
      </w:r>
    </w:p>
    <w:p w14:paraId="5F24A925" w14:textId="77777777" w:rsidR="00F80E3C" w:rsidRPr="00F80E3C" w:rsidRDefault="00F80E3C" w:rsidP="00F80E3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F80E3C">
        <w:rPr>
          <w:rFonts w:ascii="Calibri Light" w:eastAsia="Times New Roman" w:hAnsi="Calibri Light" w:cs="Times New Roman"/>
          <w:noProof/>
        </w:rPr>
        <w:t xml:space="preserve">Williams, G. C. (1966). Natural Selection, the Costs of Reproduction, and a Refinement of Lack’s Principle. </w:t>
      </w:r>
      <w:r w:rsidRPr="00F80E3C">
        <w:rPr>
          <w:rFonts w:ascii="Calibri Light" w:eastAsia="Times New Roman" w:hAnsi="Calibri Light" w:cs="Times New Roman"/>
          <w:i/>
          <w:iCs/>
          <w:noProof/>
        </w:rPr>
        <w:t>The American Naturalist</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100</w:t>
      </w:r>
      <w:r w:rsidRPr="00F80E3C">
        <w:rPr>
          <w:rFonts w:ascii="Calibri Light" w:eastAsia="Times New Roman" w:hAnsi="Calibri Light" w:cs="Times New Roman"/>
          <w:noProof/>
        </w:rPr>
        <w:t>(916), 687–690.</w:t>
      </w:r>
    </w:p>
    <w:p w14:paraId="1C79D320" w14:textId="77777777" w:rsidR="00F80E3C" w:rsidRPr="00F80E3C" w:rsidRDefault="00F80E3C" w:rsidP="00F80E3C">
      <w:pPr>
        <w:widowControl w:val="0"/>
        <w:autoSpaceDE w:val="0"/>
        <w:autoSpaceDN w:val="0"/>
        <w:adjustRightInd w:val="0"/>
        <w:spacing w:after="240" w:line="240" w:lineRule="auto"/>
        <w:ind w:left="480" w:hanging="480"/>
        <w:rPr>
          <w:rFonts w:ascii="Calibri Light" w:hAnsi="Calibri Light"/>
          <w:noProof/>
        </w:rPr>
      </w:pPr>
      <w:r w:rsidRPr="00F80E3C">
        <w:rPr>
          <w:rFonts w:ascii="Calibri Light" w:eastAsia="Times New Roman" w:hAnsi="Calibri Light" w:cs="Times New Roman"/>
          <w:noProof/>
        </w:rPr>
        <w:t xml:space="preserve">Wilson, J. B. (1994). The “Intermediate Disturbance Hypothesis” of species coexistance is based on patch dynamics. </w:t>
      </w:r>
      <w:r w:rsidRPr="00F80E3C">
        <w:rPr>
          <w:rFonts w:ascii="Calibri Light" w:eastAsia="Times New Roman" w:hAnsi="Calibri Light" w:cs="Times New Roman"/>
          <w:i/>
          <w:iCs/>
          <w:noProof/>
        </w:rPr>
        <w:t>New Zealand Journal of Ecology</w:t>
      </w:r>
      <w:r w:rsidRPr="00F80E3C">
        <w:rPr>
          <w:rFonts w:ascii="Calibri Light" w:eastAsia="Times New Roman" w:hAnsi="Calibri Light" w:cs="Times New Roman"/>
          <w:noProof/>
        </w:rPr>
        <w:t xml:space="preserve">, </w:t>
      </w:r>
      <w:r w:rsidRPr="00F80E3C">
        <w:rPr>
          <w:rFonts w:ascii="Calibri Light" w:eastAsia="Times New Roman" w:hAnsi="Calibri Light" w:cs="Times New Roman"/>
          <w:i/>
          <w:iCs/>
          <w:noProof/>
        </w:rPr>
        <w:t>18</w:t>
      </w:r>
      <w:r w:rsidRPr="00F80E3C">
        <w:rPr>
          <w:rFonts w:ascii="Calibri Light" w:eastAsia="Times New Roman" w:hAnsi="Calibri Light" w:cs="Times New Roman"/>
          <w:noProof/>
        </w:rPr>
        <w:t>(2), 176–181. http://doi.org/10.1093/plankt/23.10.1147</w:t>
      </w:r>
    </w:p>
    <w:p w14:paraId="29D45F8D" w14:textId="2A57BBD8" w:rsidR="00B304BF" w:rsidRDefault="00117284" w:rsidP="00F80E3C">
      <w:pPr>
        <w:widowControl w:val="0"/>
        <w:autoSpaceDE w:val="0"/>
        <w:autoSpaceDN w:val="0"/>
        <w:adjustRightInd w:val="0"/>
        <w:spacing w:after="240" w:line="276" w:lineRule="auto"/>
        <w:ind w:left="567" w:hanging="567"/>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65FB2F98"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05DB9F9"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6741AD16"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8388E5E" w14:textId="77777777" w:rsidR="003463E3" w:rsidRDefault="003463E3"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63" w:name="_Toc487883812"/>
    <w:p w14:paraId="53C572D6" w14:textId="79B9710E" w:rsidR="009E379A" w:rsidRPr="00011943" w:rsidRDefault="009E379A" w:rsidP="009E379A">
      <w:pPr>
        <w:pStyle w:val="Heading1"/>
        <w:spacing w:before="0"/>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Pr>
          <w:color w:val="000000" w:themeColor="text1"/>
        </w:rPr>
        <w:t>APÊNDICES</w:t>
      </w:r>
      <w:bookmarkEnd w:id="63"/>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64" w:name="_Toc487877768"/>
      <w:bookmarkStart w:id="65" w:name="_Toc487883813"/>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64"/>
      <w:bookmarkEnd w:id="65"/>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Para escolher o valor da taxa de mutação utilizado nas simulações dos cenários evolutivo e eco-evolutivo, processamos simulações com diferentes valores para este parâmetro (o valor 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lastRenderedPageBreak/>
        <w:tab/>
        <w:t>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8">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66" w:name="_Toc487877769"/>
      <w:bookmarkStart w:id="67" w:name="_Toc487883814"/>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66"/>
      <w:bookmarkEnd w:id="67"/>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1">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2">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68" w:name="_Toc487877770"/>
      <w:bookmarkStart w:id="69" w:name="_Toc487883815"/>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68"/>
      <w:bookmarkEnd w:id="69"/>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5">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LUISA NOVARA MONCLAR GONÇALVES" w:date="2017-07-15T10:31:00Z" w:initials="LNMG">
    <w:p w14:paraId="0C398CAD" w14:textId="77777777" w:rsidR="00064068" w:rsidRDefault="00064068" w:rsidP="00217F3C">
      <w:pPr>
        <w:pStyle w:val="CommentText"/>
      </w:pPr>
      <w:r>
        <w:rPr>
          <w:rStyle w:val="CommentReference"/>
        </w:rPr>
        <w:annotationRef/>
      </w:r>
      <w:r>
        <w:t>Ayana:</w:t>
      </w:r>
    </w:p>
    <w:p w14:paraId="16D68B63" w14:textId="77777777" w:rsidR="00064068" w:rsidRPr="00D13F3C" w:rsidRDefault="0006406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Eu não tenho familiariade com a literatura que trata de trade-offs e fiquei um pouco confusa com essa parte. Alguns comentários:</w:t>
      </w:r>
    </w:p>
    <w:p w14:paraId="3FAE13D4" w14:textId="77777777" w:rsidR="00064068" w:rsidRPr="00D13F3C" w:rsidRDefault="00064068" w:rsidP="00217F3C">
      <w:pPr>
        <w:spacing w:line="240" w:lineRule="auto"/>
        <w:rPr>
          <w:rFonts w:ascii="Arial" w:eastAsia="Times New Roman" w:hAnsi="Arial" w:cs="Arial"/>
          <w:color w:val="222222"/>
          <w:sz w:val="20"/>
          <w:szCs w:val="20"/>
          <w:lang w:val="en-US"/>
        </w:rPr>
      </w:pPr>
    </w:p>
    <w:p w14:paraId="143B9511" w14:textId="77777777" w:rsidR="00064068" w:rsidRPr="00D13F3C" w:rsidRDefault="0006406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1. Entendo a primeira frase sob a suposição de que todos os indivíduos interagem da mesma forma com o ambiente. Porém fiquei em dúvida do quanto essa suposição é geral.</w:t>
      </w:r>
    </w:p>
    <w:p w14:paraId="4CD279FA" w14:textId="77777777" w:rsidR="00064068" w:rsidRPr="00D13F3C" w:rsidRDefault="00064068" w:rsidP="00217F3C">
      <w:pPr>
        <w:spacing w:line="240" w:lineRule="auto"/>
        <w:rPr>
          <w:rFonts w:ascii="Arial" w:eastAsia="Times New Roman" w:hAnsi="Arial" w:cs="Arial"/>
          <w:color w:val="222222"/>
          <w:sz w:val="20"/>
          <w:szCs w:val="20"/>
          <w:lang w:val="en-US"/>
        </w:rPr>
      </w:pPr>
    </w:p>
    <w:p w14:paraId="419E4CA1" w14:textId="77777777" w:rsidR="00064068" w:rsidRPr="00D13F3C" w:rsidRDefault="0006406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2. Dado que eu sei como é o seu modelo, fiquei em dúvida também sobre qual a relação entre essa correlação ecológica e o trade-off entre longevidade e fecundidade no seu modelo. Eu entendi a primeira frase como se referindo ao modelo logístico de crescimento populacional. A segunda frase pareceu sugerir que essa correlação entre abundância e mortalidade (que eu poderia chamar de dependância de densidade) pode dar origem ao trade-off entre componentes da estratégia de vida. É isso mesmo? </w:t>
      </w:r>
    </w:p>
    <w:p w14:paraId="70EE8A09" w14:textId="77777777" w:rsidR="00064068" w:rsidRPr="00D13F3C" w:rsidRDefault="0006406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w:t>
      </w:r>
    </w:p>
    <w:p w14:paraId="4AB5AFD8" w14:textId="0A327B67" w:rsidR="00064068" w:rsidRDefault="00064068" w:rsidP="00217F3C">
      <w:pPr>
        <w:pStyle w:val="CommentText"/>
      </w:pPr>
      <w:r w:rsidRPr="00D13F3C">
        <w:rPr>
          <w:rFonts w:ascii="Arial" w:eastAsia="Times New Roman" w:hAnsi="Arial" w:cs="Arial"/>
          <w:color w:val="222222"/>
          <w:lang w:val="en-US"/>
        </w:rPr>
        <w:t>3. Parte da minha dificuldade com essa parte talvez venha do fato de eu não tenho claro o que são correlações fisiológicas. Tipicamente eu associo aspectos fisiológicos e ecológicos aos mecanismos por trás de trade-offs e correlações fenotípicas, genotípicas ou filogenéticas a padrões potencialmente associados aos mesmos.</w:t>
      </w:r>
    </w:p>
  </w:comment>
  <w:comment w:id="7" w:author="LUISA NOVARA MONCLAR GONÇALVES" w:date="2017-07-15T10:32:00Z" w:initials="LNMG">
    <w:p w14:paraId="6128ABB9" w14:textId="0F7ED033" w:rsidR="00064068" w:rsidRPr="004831FA" w:rsidRDefault="00064068" w:rsidP="004831FA">
      <w:pPr>
        <w:spacing w:line="240" w:lineRule="auto"/>
        <w:rPr>
          <w:rFonts w:ascii="Times New Roman" w:eastAsia="Times New Roman" w:hAnsi="Times New Roman" w:cs="Times New Roman"/>
          <w:lang w:val="en-US"/>
        </w:rPr>
      </w:pPr>
      <w:r>
        <w:rPr>
          <w:rStyle w:val="CommentReference"/>
        </w:rPr>
        <w:annotationRef/>
      </w:r>
      <w:r w:rsidRPr="000C04BF">
        <w:rPr>
          <w:rFonts w:ascii="Arial" w:eastAsia="Times New Roman" w:hAnsi="Arial" w:cs="Arial"/>
          <w:color w:val="222222"/>
          <w:sz w:val="20"/>
          <w:szCs w:val="20"/>
          <w:shd w:val="clear" w:color="auto" w:fill="FFFFFF"/>
          <w:lang w:val="en-US"/>
        </w:rPr>
        <w:t>Essa distinção é super relevante para o seu trabalho e acho importante tratar dessa dela explicitamente. Vale ressaltar que a relação entre seleção natural, adaptação, exclusão competitiva e filtragem ambiental é relativamente controversa. Uma interpretação possível  da sua frase é que a dinâmica evolutiva estaria contida na dinâmica ecológica em alguns casos. Por exemplo, se nada mais mudar e a frequência relativa de estratégias mudar em uma espécie, a distribuição na comunidade mudaria. Outra alternativa é considetar que a dinâmica ecológica é que mudança na distribuição de estratégias na comunidade depois de descontados os efeitos das mudanças dentro das espécies ou populacões. Acho que vale a pena deixar isso mais claro. Por sinal, para mim não é tão claro o que é "abundância das estratégias"</w:t>
      </w:r>
    </w:p>
  </w:comment>
  <w:comment w:id="10" w:author="LUISA NOVARA MONCLAR GONÇALVES" w:date="2017-07-15T10:33:00Z" w:initials="LNMG">
    <w:p w14:paraId="2D3AC7FC" w14:textId="12114007" w:rsidR="00064068" w:rsidRDefault="00064068">
      <w:pPr>
        <w:pStyle w:val="CommentText"/>
      </w:pPr>
      <w:r>
        <w:rPr>
          <w:rStyle w:val="CommentReference"/>
        </w:rPr>
        <w:annotationRef/>
      </w:r>
      <w:r>
        <w:t>Luanne: por que isso dentre outras coisas que poderiam representar a longevidade?</w:t>
      </w:r>
    </w:p>
  </w:comment>
  <w:comment w:id="11" w:author="LUISA NOVARA MONCLAR GONÇALVES" w:date="2017-07-15T10:40:00Z" w:initials="LNMG">
    <w:p w14:paraId="7ACA5ABE" w14:textId="14BF9E33" w:rsidR="00064068" w:rsidRDefault="00064068">
      <w:pPr>
        <w:pStyle w:val="CommentText"/>
      </w:pPr>
      <w:r>
        <w:rPr>
          <w:rStyle w:val="CommentReference"/>
        </w:rPr>
        <w:annotationRef/>
      </w:r>
      <w:r>
        <w:t>Luanne: deixar resposta pronta caso perguntem pq fixei o número de gametas masculinos.</w:t>
      </w:r>
    </w:p>
  </w:comment>
  <w:comment w:id="13" w:author="LUISA NOVARA MONCLAR GONÇALVES" w:date="2017-07-15T10:40:00Z" w:initials="LNMG">
    <w:p w14:paraId="3C829E2F" w14:textId="37E32B47" w:rsidR="00064068" w:rsidRDefault="00064068">
      <w:pPr>
        <w:pStyle w:val="CommentText"/>
      </w:pPr>
      <w:r>
        <w:rPr>
          <w:rStyle w:val="CommentReference"/>
        </w:rPr>
        <w:annotationRef/>
      </w:r>
      <w:r>
        <w:t>Inserir info sobre florestas temperadas.</w:t>
      </w:r>
    </w:p>
  </w:comment>
  <w:comment w:id="14" w:author="LUISA NOVARA MONCLAR GONÇALVES" w:date="2017-07-15T10:41:00Z" w:initials="LNMG">
    <w:p w14:paraId="0CC5710A" w14:textId="6E062517" w:rsidR="00064068" w:rsidRDefault="00064068">
      <w:pPr>
        <w:pStyle w:val="CommentText"/>
      </w:pPr>
      <w:r>
        <w:rPr>
          <w:rStyle w:val="CommentReference"/>
        </w:rPr>
        <w:annotationRef/>
      </w:r>
      <w:r>
        <w:t>Por que esta espécie? Produção alta?</w:t>
      </w:r>
    </w:p>
  </w:comment>
  <w:comment w:id="16" w:author="LUISA NOVARA MONCLAR GONÇALVES" w:date="2017-07-15T10:42:00Z" w:initials="LNMG">
    <w:p w14:paraId="6299B3B7" w14:textId="48F43C6F" w:rsidR="00064068" w:rsidRDefault="00064068">
      <w:pPr>
        <w:pStyle w:val="CommentText"/>
      </w:pPr>
      <w:r>
        <w:rPr>
          <w:rStyle w:val="CommentReference"/>
        </w:rPr>
        <w:annotationRef/>
      </w:r>
      <w:r>
        <w:t>Ale não gosta do nome.</w:t>
      </w:r>
    </w:p>
  </w:comment>
  <w:comment w:id="19" w:author="LUISA NOVARA MONCLAR GONÇALVES" w:date="2017-07-15T10:42:00Z" w:initials="LNMG">
    <w:p w14:paraId="40C046DE" w14:textId="1A6CAE74" w:rsidR="00064068" w:rsidRDefault="00064068">
      <w:pPr>
        <w:pStyle w:val="CommentText"/>
      </w:pPr>
      <w:r>
        <w:rPr>
          <w:rStyle w:val="CommentReference"/>
        </w:rPr>
        <w:annotationRef/>
      </w:r>
      <w:r>
        <w:t>No final das contas, só usei o distúrbio!</w:t>
      </w:r>
    </w:p>
  </w:comment>
  <w:comment w:id="21" w:author="LUISA NOVARA MONCLAR GONÇALVES" w:date="2017-07-15T10:43:00Z" w:initials="LNMG">
    <w:p w14:paraId="5D3FE138" w14:textId="1AA8FAA4" w:rsidR="00064068" w:rsidRDefault="00064068">
      <w:pPr>
        <w:pStyle w:val="CommentText"/>
      </w:pPr>
      <w:r>
        <w:rPr>
          <w:rStyle w:val="CommentReference"/>
        </w:rPr>
        <w:annotationRef/>
      </w:r>
      <w:r>
        <w:t>Mostrar que eram não simétricas?</w:t>
      </w:r>
    </w:p>
  </w:comment>
  <w:comment w:id="25" w:author="LUISA NOVARA MONCLAR GONÇALVES" w:date="2017-07-15T10:44:00Z" w:initials="LNMG">
    <w:p w14:paraId="5ACB0025" w14:textId="4362A597" w:rsidR="00064068" w:rsidRDefault="00064068">
      <w:pPr>
        <w:pStyle w:val="CommentText"/>
      </w:pPr>
      <w:r>
        <w:rPr>
          <w:rStyle w:val="CommentReference"/>
        </w:rPr>
        <w:annotationRef/>
      </w:r>
      <w:r>
        <w:t>Luanne: o que é isso?</w:t>
      </w:r>
    </w:p>
  </w:comment>
  <w:comment w:id="36" w:author="LUISA NOVARA MONCLAR GONÇALVES" w:date="2017-07-15T10:46:00Z" w:initials="LNMG">
    <w:p w14:paraId="62EB0934" w14:textId="4377C8B7" w:rsidR="00064068" w:rsidRDefault="00064068">
      <w:pPr>
        <w:pStyle w:val="CommentText"/>
      </w:pPr>
      <w:r>
        <w:rPr>
          <w:rStyle w:val="CommentReference"/>
        </w:rPr>
        <w:annotationRef/>
      </w:r>
      <w:r>
        <w:t>Estratégia aquisitiva?</w:t>
      </w:r>
    </w:p>
  </w:comment>
  <w:comment w:id="37" w:author="LUISA NOVARA MONCLAR GONÇALVES" w:date="2017-07-15T10:49:00Z" w:initials="LNMG">
    <w:p w14:paraId="2A9A88E1" w14:textId="6159ED99" w:rsidR="00064068" w:rsidRDefault="00064068">
      <w:pPr>
        <w:pStyle w:val="CommentText"/>
      </w:pPr>
      <w:r>
        <w:rPr>
          <w:rStyle w:val="CommentReference"/>
        </w:rPr>
        <w:annotationRef/>
      </w:r>
      <w:r>
        <w:t>Colocar mais!!!</w:t>
      </w:r>
    </w:p>
  </w:comment>
  <w:comment w:id="39" w:author="LUISA NOVARA MONCLAR GONÇALVES" w:date="2017-07-15T10:50:00Z" w:initials="LNMG">
    <w:p w14:paraId="119051AD" w14:textId="78294464" w:rsidR="00064068" w:rsidRDefault="00064068">
      <w:pPr>
        <w:pStyle w:val="CommentText"/>
      </w:pPr>
      <w:r>
        <w:rPr>
          <w:rStyle w:val="CommentReference"/>
        </w:rPr>
        <w:annotationRef/>
      </w:r>
      <w:r>
        <w:t>Tenho que mostrar?</w:t>
      </w:r>
    </w:p>
  </w:comment>
  <w:comment w:id="50" w:author="LUISA NOVARA MONCLAR GONÇALVES" w:date="2017-07-16T01:06:00Z" w:initials="LNMG">
    <w:p w14:paraId="1384B79F" w14:textId="620825EB" w:rsidR="003C5344" w:rsidRDefault="003C5344">
      <w:pPr>
        <w:pStyle w:val="CommentText"/>
      </w:pPr>
      <w:r>
        <w:rPr>
          <w:rStyle w:val="CommentReference"/>
        </w:rPr>
        <w:annotationRef/>
      </w:r>
      <w:r>
        <w:t>Excluir?</w:t>
      </w:r>
      <w:r w:rsidR="00082227">
        <w:t xml:space="preserve"> Colocar em outro lugar!!</w:t>
      </w:r>
    </w:p>
  </w:comment>
  <w:comment w:id="51" w:author="LUISA NOVARA MONCLAR GONÇALVES" w:date="2017-07-15T19:18:00Z" w:initials="LNMG">
    <w:p w14:paraId="6E3ED2CF" w14:textId="1FA56612" w:rsidR="00064068" w:rsidRDefault="00064068">
      <w:pPr>
        <w:pStyle w:val="CommentText"/>
      </w:pPr>
      <w:r>
        <w:rPr>
          <w:rStyle w:val="CommentReference"/>
        </w:rPr>
        <w:annotationRef/>
      </w:r>
      <w:r>
        <w:t>CITAR TESE</w:t>
      </w:r>
    </w:p>
  </w:comment>
  <w:comment w:id="54" w:author="LUISA NOVARA MONCLAR GONÇALVES" w:date="2017-07-15T11:36:00Z" w:initials="LNMG">
    <w:p w14:paraId="5485790A" w14:textId="45A7AAF9" w:rsidR="00064068" w:rsidRDefault="00064068">
      <w:pPr>
        <w:pStyle w:val="CommentText"/>
      </w:pPr>
      <w:r>
        <w:rPr>
          <w:rStyle w:val="CommentReference"/>
        </w:rPr>
        <w:annotationRef/>
      </w:r>
      <w:r>
        <w:t>Escrevendo!</w:t>
      </w:r>
    </w:p>
  </w:comment>
  <w:comment w:id="62" w:author="LUISA NOVARA MONCLAR GONÇALVES" w:date="2017-07-15T11:14:00Z" w:initials="LNMG">
    <w:p w14:paraId="2FC68073" w14:textId="788842BA" w:rsidR="00064068" w:rsidRDefault="00064068">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B5AFD8" w15:done="0"/>
  <w15:commentEx w15:paraId="6128ABB9" w15:done="0"/>
  <w15:commentEx w15:paraId="2D3AC7FC" w15:done="0"/>
  <w15:commentEx w15:paraId="7ACA5ABE" w15:done="0"/>
  <w15:commentEx w15:paraId="3C829E2F" w15:done="0"/>
  <w15:commentEx w15:paraId="0CC5710A" w15:done="0"/>
  <w15:commentEx w15:paraId="6299B3B7" w15:done="0"/>
  <w15:commentEx w15:paraId="40C046DE" w15:done="0"/>
  <w15:commentEx w15:paraId="5D3FE138" w15:done="0"/>
  <w15:commentEx w15:paraId="5ACB0025" w15:done="0"/>
  <w15:commentEx w15:paraId="62EB0934" w15:done="0"/>
  <w15:commentEx w15:paraId="2A9A88E1" w15:done="0"/>
  <w15:commentEx w15:paraId="119051AD" w15:done="0"/>
  <w15:commentEx w15:paraId="1384B79F" w15:done="0"/>
  <w15:commentEx w15:paraId="6E3ED2CF" w15:done="0"/>
  <w15:commentEx w15:paraId="5485790A"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BD7017" w14:textId="77777777" w:rsidR="009A434F" w:rsidRDefault="009A434F" w:rsidP="000C2B71">
      <w:pPr>
        <w:spacing w:line="240" w:lineRule="auto"/>
      </w:pPr>
      <w:r>
        <w:separator/>
      </w:r>
    </w:p>
  </w:endnote>
  <w:endnote w:type="continuationSeparator" w:id="0">
    <w:p w14:paraId="4502FAE0" w14:textId="77777777" w:rsidR="009A434F" w:rsidRDefault="009A434F"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064068" w:rsidRDefault="00064068"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064068" w:rsidRDefault="00064068"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CDA62" w14:textId="77777777" w:rsidR="00064068" w:rsidRDefault="00064068"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74829">
      <w:rPr>
        <w:rStyle w:val="PageNumber"/>
        <w:noProof/>
      </w:rPr>
      <w:t>64</w:t>
    </w:r>
    <w:r>
      <w:rPr>
        <w:rStyle w:val="PageNumber"/>
      </w:rPr>
      <w:fldChar w:fldCharType="end"/>
    </w:r>
  </w:p>
  <w:p w14:paraId="174E562E" w14:textId="77777777" w:rsidR="00064068" w:rsidRDefault="00064068"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95BA53" w14:textId="77777777" w:rsidR="009A434F" w:rsidRDefault="009A434F" w:rsidP="000C2B71">
      <w:pPr>
        <w:spacing w:line="240" w:lineRule="auto"/>
      </w:pPr>
      <w:r>
        <w:separator/>
      </w:r>
    </w:p>
  </w:footnote>
  <w:footnote w:type="continuationSeparator" w:id="0">
    <w:p w14:paraId="48AE9346" w14:textId="77777777" w:rsidR="009A434F" w:rsidRDefault="009A434F" w:rsidP="000C2B71">
      <w:pPr>
        <w:spacing w:line="240" w:lineRule="auto"/>
      </w:pPr>
      <w:r>
        <w:continuationSeparator/>
      </w:r>
    </w:p>
  </w:footnote>
  <w:footnote w:id="1">
    <w:p w14:paraId="02FDB377" w14:textId="3C362CBA" w:rsidR="00064068" w:rsidRPr="00673AA7" w:rsidRDefault="00064068"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indivíduos (</w:t>
      </w:r>
      <w:r w:rsidRPr="00673AA7">
        <w:rPr>
          <w:rFonts w:asciiTheme="majorHAnsi" w:hAnsiTheme="majorHAnsi"/>
        </w:rPr>
        <w:t>Reznick, 2014</w:t>
      </w:r>
      <w:r w:rsidRPr="00673AA7">
        <w:rPr>
          <w:rFonts w:asciiTheme="majorHAnsi" w:hAnsiTheme="majorHAnsi"/>
          <w:sz w:val="22"/>
          <w:szCs w:val="22"/>
        </w:rPr>
        <w:t>). No entanto, em geral, essas capacidades se relacionam à aptidão de forma indireta, por meio do aumento ou da redução das capacidades de sobrevivência e de reprodução. Há, inclusive, definições de aptidão como o desempenho de um indivíduo (ou outra unidade replicante) em se reproduzir e sobreviver (</w:t>
      </w:r>
      <w:r w:rsidRPr="00673AA7">
        <w:rPr>
          <w:rFonts w:asciiTheme="majorHAnsi" w:hAnsiTheme="majorHAnsi" w:cs="Times New Roman"/>
          <w:color w:val="000000" w:themeColor="text1"/>
          <w:sz w:val="22"/>
          <w:szCs w:val="22"/>
        </w:rPr>
        <w:t>Holsinger, 2014</w:t>
      </w:r>
      <w:r w:rsidRPr="00673AA7">
        <w:rPr>
          <w:rFonts w:asciiTheme="majorHAnsi" w:hAnsiTheme="majorHAnsi"/>
          <w:sz w:val="22"/>
          <w:szCs w:val="22"/>
        </w:rPr>
        <w:t>).</w:t>
      </w:r>
    </w:p>
  </w:footnote>
  <w:footnote w:id="2">
    <w:p w14:paraId="1281E21D" w14:textId="5DA9AEE8" w:rsidR="00064068" w:rsidRPr="00F4652D" w:rsidRDefault="00064068"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064068" w:rsidRPr="000D627E" w:rsidRDefault="00064068"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064068" w:rsidRPr="00BE056C" w:rsidRDefault="00064068"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064068" w:rsidRPr="00623DD0" w:rsidRDefault="00064068"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064068" w:rsidRPr="005639F8" w:rsidRDefault="00064068"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064068" w:rsidRPr="00592DA1" w:rsidRDefault="00064068"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8">
    <w:p w14:paraId="2F7A0946" w14:textId="6A70A9CC" w:rsidR="00064068" w:rsidRPr="001C0ED8" w:rsidRDefault="00064068"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064068" w:rsidRDefault="00064068"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77777777" w:rsidR="00064068" w:rsidRPr="00A16239" w:rsidRDefault="00064068" w:rsidP="00085C73">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havia variação intraespecífica o suficiente que possibilitasse a adaptação das populações como resultado da pressão </w:t>
      </w:r>
      <w:r>
        <w:rPr>
          <w:rFonts w:asciiTheme="majorHAnsi" w:hAnsiTheme="majorHAnsi"/>
          <w:color w:val="000000" w:themeColor="text1"/>
          <w:sz w:val="22"/>
          <w:szCs w:val="22"/>
        </w:rPr>
        <w:t>do distúrbio (</w:t>
      </w:r>
      <w:r w:rsidRPr="00F528BF">
        <w:rPr>
          <w:rFonts w:asciiTheme="majorHAnsi" w:hAnsiTheme="majorHAnsi"/>
          <w:color w:val="000000" w:themeColor="text1"/>
          <w:sz w:val="22"/>
          <w:szCs w:val="22"/>
        </w:rPr>
        <w:t>ainda que a taxa de mutação fosse positiva</w:t>
      </w:r>
      <w:r>
        <w:rPr>
          <w:rFonts w:asciiTheme="majorHAnsi" w:hAnsiTheme="majorHAnsi"/>
          <w:color w:val="000000" w:themeColor="text1"/>
          <w:sz w:val="22"/>
          <w:szCs w:val="22"/>
        </w:rPr>
        <w:t>)</w:t>
      </w:r>
      <w:r w:rsidRPr="00F528BF">
        <w:rPr>
          <w:rFonts w:asciiTheme="majorHAnsi" w:hAnsiTheme="majorHAnsi"/>
          <w:color w:val="000000" w:themeColor="text1"/>
          <w:sz w:val="22"/>
          <w:szCs w:val="22"/>
        </w:rPr>
        <w:t xml:space="preserve">,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w:t>
      </w:r>
      <w:r>
        <w:rPr>
          <w:rFonts w:asciiTheme="majorHAnsi" w:hAnsiTheme="majorHAnsi"/>
          <w:color w:val="000000" w:themeColor="text1"/>
          <w:sz w:val="22"/>
          <w:szCs w:val="22"/>
        </w:rPr>
        <w:t xml:space="preserve">após </w:t>
      </w:r>
      <w:r w:rsidRPr="00F528BF">
        <w:rPr>
          <w:rFonts w:asciiTheme="majorHAnsi" w:hAnsiTheme="majorHAnsi"/>
          <w:color w:val="000000" w:themeColor="text1"/>
          <w:sz w:val="22"/>
          <w:szCs w:val="22"/>
        </w:rPr>
        <w:t>decorridas diversas gerações.</w:t>
      </w:r>
    </w:p>
  </w:footnote>
  <w:footnote w:id="10">
    <w:p w14:paraId="25C922D9" w14:textId="1F0211C9" w:rsidR="00064068" w:rsidRPr="005F7453" w:rsidRDefault="00064068" w:rsidP="00B42EA2">
      <w:pPr>
        <w:pStyle w:val="FootnoteText"/>
        <w:jc w:val="both"/>
        <w:rPr>
          <w:lang w:val="en-US"/>
          <w:rPrChange w:id="41" w:author="LUISA NOVARA MONCLAR GONÇALVES" w:date="2017-07-15T17:46:00Z">
            <w:rPr/>
          </w:rPrChange>
        </w:rPr>
      </w:pPr>
      <w:ins w:id="42" w:author="LUISA NOVARA MONCLAR GONÇALVES" w:date="2017-07-15T17:46:00Z">
        <w:r>
          <w:rPr>
            <w:rStyle w:val="FootnoteReference"/>
          </w:rPr>
          <w:footnoteRef/>
        </w:r>
      </w:ins>
      <w:ins w:id="43" w:author="LUISA NOVARA MONCLAR GONÇALVES" w:date="2017-07-15T18:03:00Z">
        <w:r>
          <w:t xml:space="preserve"> </w:t>
        </w:r>
      </w:ins>
      <w:r>
        <w:t xml:space="preserve">A </w:t>
      </w:r>
      <w:r>
        <w:rPr>
          <w:rFonts w:asciiTheme="majorHAnsi" w:hAnsiTheme="majorHAnsi"/>
          <w:color w:val="000000" w:themeColor="text1"/>
        </w:rPr>
        <w:t>probabilidade de um dado grupo de indivíduos, qualquer que seja ele (um grupo de indivíduos da mesma espécie ou com a mesma estratégia, por exemplo), ser extinto da comunidade</w:t>
      </w:r>
      <w:r w:rsidRPr="00B765B5">
        <w:rPr>
          <w:rFonts w:asciiTheme="majorHAnsi" w:hAnsiTheme="majorHAnsi"/>
          <w:color w:val="000000" w:themeColor="text1"/>
        </w:rPr>
        <w:t xml:space="preserve"> </w:t>
      </w:r>
      <w:r>
        <w:rPr>
          <w:rFonts w:asciiTheme="majorHAnsi" w:hAnsiTheme="majorHAnsi"/>
          <w:color w:val="000000" w:themeColor="text1"/>
        </w:rPr>
        <w:t xml:space="preserve">na ausência total de distúrbio é menor do que em uma condição em que o mesmo número de mortes (que são “naturais” quando não há distúrbio) ocorra de forma concentrada no tempo, como no caso do distúrbio. </w:t>
      </w:r>
      <w:ins w:id="44" w:author="LUISA NOVARA MONCLAR GONÇALVES" w:date="2017-07-15T18:03:00Z">
        <w:r>
          <w:t>FALAR QUE, AL</w:t>
        </w:r>
      </w:ins>
      <w:ins w:id="45" w:author="LUISA NOVARA MONCLAR GONÇALVES" w:date="2017-07-15T18:05:00Z">
        <w:r>
          <w:t xml:space="preserve">ÉM DISSO, A INTERAÇÃO </w:t>
        </w:r>
      </w:ins>
      <w:ins w:id="46" w:author="LUISA NOVARA MONCLAR GONÇALVES" w:date="2017-07-15T18:06:00Z">
        <w:r>
          <w:t>ENTRE DISTÚRBIO E</w:t>
        </w:r>
      </w:ins>
      <w:ins w:id="47" w:author="LUISA NOVARA MONCLAR GONÇALVES" w:date="2017-07-15T18:05:00Z">
        <w:r>
          <w:t xml:space="preserve"> ESTRATÉGIA FAZ COM QUE INDIVÍDUOS LONGEVOS TENHAM MAIOR PROBABILIDADE DE SER ELIMINADOS NUMA CONDIÇÃO COM DISTÚRBIO MÁXIMO DO QUE </w:t>
        </w:r>
      </w:ins>
      <w:ins w:id="48" w:author="LUISA NOVARA MONCLAR GONÇALVES" w:date="2017-07-15T18:06:00Z">
        <w:r>
          <w:t>INDIVÍDUOS FECUNDOS NA AUSÊNCIA DE DISTÚRBIO?</w:t>
        </w:r>
      </w:ins>
      <w:ins w:id="49" w:author="LUISA NOVARA MONCLAR GONÇALVES" w:date="2017-07-15T17:46:00Z">
        <w:r>
          <w:t xml:space="preserve"> </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66A8"/>
    <w:rsid w:val="00006F2B"/>
    <w:rsid w:val="00007459"/>
    <w:rsid w:val="0000770A"/>
    <w:rsid w:val="000078A2"/>
    <w:rsid w:val="000079DE"/>
    <w:rsid w:val="000101BB"/>
    <w:rsid w:val="000101ED"/>
    <w:rsid w:val="0001163D"/>
    <w:rsid w:val="000164FE"/>
    <w:rsid w:val="000167AB"/>
    <w:rsid w:val="000178D8"/>
    <w:rsid w:val="0002060B"/>
    <w:rsid w:val="00021776"/>
    <w:rsid w:val="000240A7"/>
    <w:rsid w:val="00024CF9"/>
    <w:rsid w:val="00024D30"/>
    <w:rsid w:val="00027189"/>
    <w:rsid w:val="00033943"/>
    <w:rsid w:val="00033F41"/>
    <w:rsid w:val="000403A7"/>
    <w:rsid w:val="00042344"/>
    <w:rsid w:val="00043B37"/>
    <w:rsid w:val="0004440B"/>
    <w:rsid w:val="00044F06"/>
    <w:rsid w:val="00045C3A"/>
    <w:rsid w:val="00050D46"/>
    <w:rsid w:val="000511F0"/>
    <w:rsid w:val="000515B8"/>
    <w:rsid w:val="00054221"/>
    <w:rsid w:val="00054D1B"/>
    <w:rsid w:val="0005556C"/>
    <w:rsid w:val="00056502"/>
    <w:rsid w:val="00060C6B"/>
    <w:rsid w:val="00062250"/>
    <w:rsid w:val="0006269D"/>
    <w:rsid w:val="00064068"/>
    <w:rsid w:val="00064D7F"/>
    <w:rsid w:val="000657CD"/>
    <w:rsid w:val="000704B2"/>
    <w:rsid w:val="00072C56"/>
    <w:rsid w:val="000731B2"/>
    <w:rsid w:val="00073281"/>
    <w:rsid w:val="000739E8"/>
    <w:rsid w:val="0007543D"/>
    <w:rsid w:val="00077AB1"/>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E9"/>
    <w:rsid w:val="0009503A"/>
    <w:rsid w:val="00097117"/>
    <w:rsid w:val="00097D44"/>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C00DB"/>
    <w:rsid w:val="000C04BF"/>
    <w:rsid w:val="000C2B71"/>
    <w:rsid w:val="000C2C3C"/>
    <w:rsid w:val="000C3C6B"/>
    <w:rsid w:val="000C4F45"/>
    <w:rsid w:val="000C5276"/>
    <w:rsid w:val="000C797C"/>
    <w:rsid w:val="000D0901"/>
    <w:rsid w:val="000D0E89"/>
    <w:rsid w:val="000D2177"/>
    <w:rsid w:val="000D2C82"/>
    <w:rsid w:val="000D3571"/>
    <w:rsid w:val="000D3D48"/>
    <w:rsid w:val="000E34DD"/>
    <w:rsid w:val="000E3DF4"/>
    <w:rsid w:val="000E459A"/>
    <w:rsid w:val="000E6484"/>
    <w:rsid w:val="000E64C4"/>
    <w:rsid w:val="000E64EF"/>
    <w:rsid w:val="000F5FAA"/>
    <w:rsid w:val="000F63F9"/>
    <w:rsid w:val="000F69F9"/>
    <w:rsid w:val="000F7AE0"/>
    <w:rsid w:val="001019DE"/>
    <w:rsid w:val="00101FD3"/>
    <w:rsid w:val="00102275"/>
    <w:rsid w:val="00104769"/>
    <w:rsid w:val="001049EB"/>
    <w:rsid w:val="001050D7"/>
    <w:rsid w:val="001054C0"/>
    <w:rsid w:val="00105D4B"/>
    <w:rsid w:val="001074F6"/>
    <w:rsid w:val="0011031C"/>
    <w:rsid w:val="0011052E"/>
    <w:rsid w:val="001110A8"/>
    <w:rsid w:val="00114C74"/>
    <w:rsid w:val="00116350"/>
    <w:rsid w:val="00117284"/>
    <w:rsid w:val="001203B2"/>
    <w:rsid w:val="00122583"/>
    <w:rsid w:val="001247F1"/>
    <w:rsid w:val="00125981"/>
    <w:rsid w:val="001259FA"/>
    <w:rsid w:val="00127812"/>
    <w:rsid w:val="00127E0F"/>
    <w:rsid w:val="00130114"/>
    <w:rsid w:val="001310AB"/>
    <w:rsid w:val="00131447"/>
    <w:rsid w:val="00131495"/>
    <w:rsid w:val="00131534"/>
    <w:rsid w:val="00131D0E"/>
    <w:rsid w:val="0013246F"/>
    <w:rsid w:val="00132C18"/>
    <w:rsid w:val="00136972"/>
    <w:rsid w:val="00140EFD"/>
    <w:rsid w:val="00142D77"/>
    <w:rsid w:val="001448E2"/>
    <w:rsid w:val="00150098"/>
    <w:rsid w:val="00150D01"/>
    <w:rsid w:val="0015147C"/>
    <w:rsid w:val="00151FCC"/>
    <w:rsid w:val="0015276C"/>
    <w:rsid w:val="0015745B"/>
    <w:rsid w:val="001602FB"/>
    <w:rsid w:val="00161E9F"/>
    <w:rsid w:val="001668A6"/>
    <w:rsid w:val="001710D2"/>
    <w:rsid w:val="00173A56"/>
    <w:rsid w:val="00173D93"/>
    <w:rsid w:val="00174577"/>
    <w:rsid w:val="00174D1E"/>
    <w:rsid w:val="001758F8"/>
    <w:rsid w:val="0017607A"/>
    <w:rsid w:val="00177C1F"/>
    <w:rsid w:val="00181137"/>
    <w:rsid w:val="00181B57"/>
    <w:rsid w:val="00183018"/>
    <w:rsid w:val="00185ACD"/>
    <w:rsid w:val="00186FD5"/>
    <w:rsid w:val="00187FF0"/>
    <w:rsid w:val="0019000A"/>
    <w:rsid w:val="00190794"/>
    <w:rsid w:val="00190D15"/>
    <w:rsid w:val="001914D5"/>
    <w:rsid w:val="0019438B"/>
    <w:rsid w:val="00194690"/>
    <w:rsid w:val="001970F7"/>
    <w:rsid w:val="001975ED"/>
    <w:rsid w:val="00197A11"/>
    <w:rsid w:val="001A16E0"/>
    <w:rsid w:val="001A21F8"/>
    <w:rsid w:val="001A3338"/>
    <w:rsid w:val="001A5454"/>
    <w:rsid w:val="001B121B"/>
    <w:rsid w:val="001B148B"/>
    <w:rsid w:val="001B1DBB"/>
    <w:rsid w:val="001B315A"/>
    <w:rsid w:val="001B3D57"/>
    <w:rsid w:val="001B4A89"/>
    <w:rsid w:val="001B65DB"/>
    <w:rsid w:val="001B7BC7"/>
    <w:rsid w:val="001C15D8"/>
    <w:rsid w:val="001C24C4"/>
    <w:rsid w:val="001C5F4F"/>
    <w:rsid w:val="001C6EB8"/>
    <w:rsid w:val="001D0869"/>
    <w:rsid w:val="001D48F6"/>
    <w:rsid w:val="001D5D1F"/>
    <w:rsid w:val="001D6F65"/>
    <w:rsid w:val="001D7C64"/>
    <w:rsid w:val="001E0170"/>
    <w:rsid w:val="001E3877"/>
    <w:rsid w:val="001E4399"/>
    <w:rsid w:val="001E5912"/>
    <w:rsid w:val="001E6A72"/>
    <w:rsid w:val="001E7161"/>
    <w:rsid w:val="001F3950"/>
    <w:rsid w:val="001F3C8B"/>
    <w:rsid w:val="001F3FA3"/>
    <w:rsid w:val="001F4239"/>
    <w:rsid w:val="001F72C6"/>
    <w:rsid w:val="00202EE5"/>
    <w:rsid w:val="002031CC"/>
    <w:rsid w:val="00204ADA"/>
    <w:rsid w:val="00205EF8"/>
    <w:rsid w:val="0021257E"/>
    <w:rsid w:val="00214C88"/>
    <w:rsid w:val="00214EE3"/>
    <w:rsid w:val="00215110"/>
    <w:rsid w:val="00215838"/>
    <w:rsid w:val="00217170"/>
    <w:rsid w:val="002175DA"/>
    <w:rsid w:val="00217E34"/>
    <w:rsid w:val="00217F3C"/>
    <w:rsid w:val="00221C38"/>
    <w:rsid w:val="00221FC9"/>
    <w:rsid w:val="0022321F"/>
    <w:rsid w:val="00224795"/>
    <w:rsid w:val="00227A62"/>
    <w:rsid w:val="0023171B"/>
    <w:rsid w:val="0023182A"/>
    <w:rsid w:val="002329F6"/>
    <w:rsid w:val="00233AB2"/>
    <w:rsid w:val="00237883"/>
    <w:rsid w:val="00237E00"/>
    <w:rsid w:val="00241AC3"/>
    <w:rsid w:val="00242A17"/>
    <w:rsid w:val="00244122"/>
    <w:rsid w:val="0024443A"/>
    <w:rsid w:val="00245514"/>
    <w:rsid w:val="00246865"/>
    <w:rsid w:val="00251327"/>
    <w:rsid w:val="00253596"/>
    <w:rsid w:val="00255AC9"/>
    <w:rsid w:val="00255E8D"/>
    <w:rsid w:val="0025667A"/>
    <w:rsid w:val="002617CF"/>
    <w:rsid w:val="00262BC6"/>
    <w:rsid w:val="00272690"/>
    <w:rsid w:val="00273BD8"/>
    <w:rsid w:val="002746AC"/>
    <w:rsid w:val="00276B18"/>
    <w:rsid w:val="00277208"/>
    <w:rsid w:val="002812D5"/>
    <w:rsid w:val="00282D2A"/>
    <w:rsid w:val="002840DD"/>
    <w:rsid w:val="00284545"/>
    <w:rsid w:val="0028471C"/>
    <w:rsid w:val="00293468"/>
    <w:rsid w:val="002934A1"/>
    <w:rsid w:val="00295F4C"/>
    <w:rsid w:val="00296FB3"/>
    <w:rsid w:val="002A0016"/>
    <w:rsid w:val="002A3C3D"/>
    <w:rsid w:val="002A532B"/>
    <w:rsid w:val="002A5BC2"/>
    <w:rsid w:val="002A791F"/>
    <w:rsid w:val="002B0C4B"/>
    <w:rsid w:val="002B11B9"/>
    <w:rsid w:val="002B2033"/>
    <w:rsid w:val="002B3497"/>
    <w:rsid w:val="002B3CB1"/>
    <w:rsid w:val="002B5FAA"/>
    <w:rsid w:val="002C00BA"/>
    <w:rsid w:val="002C078F"/>
    <w:rsid w:val="002C2CEB"/>
    <w:rsid w:val="002C3EA2"/>
    <w:rsid w:val="002C5199"/>
    <w:rsid w:val="002C79A5"/>
    <w:rsid w:val="002D0946"/>
    <w:rsid w:val="002D1523"/>
    <w:rsid w:val="002D1FC1"/>
    <w:rsid w:val="002D2621"/>
    <w:rsid w:val="002D26C6"/>
    <w:rsid w:val="002D2BAC"/>
    <w:rsid w:val="002D4335"/>
    <w:rsid w:val="002D4F83"/>
    <w:rsid w:val="002D554C"/>
    <w:rsid w:val="002D7549"/>
    <w:rsid w:val="002E150D"/>
    <w:rsid w:val="002E4585"/>
    <w:rsid w:val="002E6E76"/>
    <w:rsid w:val="002F092B"/>
    <w:rsid w:val="002F1CB0"/>
    <w:rsid w:val="002F2CFA"/>
    <w:rsid w:val="002F34A1"/>
    <w:rsid w:val="002F3944"/>
    <w:rsid w:val="002F3E0D"/>
    <w:rsid w:val="002F6813"/>
    <w:rsid w:val="002F6BF2"/>
    <w:rsid w:val="00300B04"/>
    <w:rsid w:val="00302619"/>
    <w:rsid w:val="00302A7D"/>
    <w:rsid w:val="003032B9"/>
    <w:rsid w:val="00303442"/>
    <w:rsid w:val="003047E3"/>
    <w:rsid w:val="0030553E"/>
    <w:rsid w:val="003063BD"/>
    <w:rsid w:val="003064FE"/>
    <w:rsid w:val="003075DA"/>
    <w:rsid w:val="00316175"/>
    <w:rsid w:val="003202C2"/>
    <w:rsid w:val="003208CC"/>
    <w:rsid w:val="00321AC2"/>
    <w:rsid w:val="00323CB7"/>
    <w:rsid w:val="003253AA"/>
    <w:rsid w:val="00327EBA"/>
    <w:rsid w:val="003316DB"/>
    <w:rsid w:val="00331D64"/>
    <w:rsid w:val="00332288"/>
    <w:rsid w:val="003329D8"/>
    <w:rsid w:val="0033356D"/>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51BAD"/>
    <w:rsid w:val="00353244"/>
    <w:rsid w:val="00354016"/>
    <w:rsid w:val="00355D8C"/>
    <w:rsid w:val="00356D58"/>
    <w:rsid w:val="00360DBD"/>
    <w:rsid w:val="00360ED4"/>
    <w:rsid w:val="003614B3"/>
    <w:rsid w:val="003675D3"/>
    <w:rsid w:val="00367B88"/>
    <w:rsid w:val="00370695"/>
    <w:rsid w:val="00376298"/>
    <w:rsid w:val="0037683A"/>
    <w:rsid w:val="00381054"/>
    <w:rsid w:val="003845F8"/>
    <w:rsid w:val="00385C0F"/>
    <w:rsid w:val="00386730"/>
    <w:rsid w:val="0038780A"/>
    <w:rsid w:val="00387CE3"/>
    <w:rsid w:val="00391C15"/>
    <w:rsid w:val="00391C50"/>
    <w:rsid w:val="00392C6A"/>
    <w:rsid w:val="0039431A"/>
    <w:rsid w:val="00394C27"/>
    <w:rsid w:val="00395D24"/>
    <w:rsid w:val="00395DEF"/>
    <w:rsid w:val="003A12EB"/>
    <w:rsid w:val="003A15BA"/>
    <w:rsid w:val="003A1F1F"/>
    <w:rsid w:val="003A36C1"/>
    <w:rsid w:val="003A4F89"/>
    <w:rsid w:val="003B2211"/>
    <w:rsid w:val="003B4C83"/>
    <w:rsid w:val="003B5F06"/>
    <w:rsid w:val="003B63F0"/>
    <w:rsid w:val="003B6C40"/>
    <w:rsid w:val="003C1497"/>
    <w:rsid w:val="003C2250"/>
    <w:rsid w:val="003C258D"/>
    <w:rsid w:val="003C2771"/>
    <w:rsid w:val="003C440E"/>
    <w:rsid w:val="003C4B41"/>
    <w:rsid w:val="003C5344"/>
    <w:rsid w:val="003C5A83"/>
    <w:rsid w:val="003C6260"/>
    <w:rsid w:val="003C78DE"/>
    <w:rsid w:val="003D26D5"/>
    <w:rsid w:val="003D3ACB"/>
    <w:rsid w:val="003D41FB"/>
    <w:rsid w:val="003D4D87"/>
    <w:rsid w:val="003D69C5"/>
    <w:rsid w:val="003D7A5E"/>
    <w:rsid w:val="003E2916"/>
    <w:rsid w:val="003E5F64"/>
    <w:rsid w:val="003E64F1"/>
    <w:rsid w:val="003E67D4"/>
    <w:rsid w:val="003E67EB"/>
    <w:rsid w:val="003F3859"/>
    <w:rsid w:val="003F616B"/>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52A7"/>
    <w:rsid w:val="004155A9"/>
    <w:rsid w:val="0041631C"/>
    <w:rsid w:val="00417272"/>
    <w:rsid w:val="00417FC3"/>
    <w:rsid w:val="004205BD"/>
    <w:rsid w:val="00420E3C"/>
    <w:rsid w:val="00427587"/>
    <w:rsid w:val="00433FAC"/>
    <w:rsid w:val="00435373"/>
    <w:rsid w:val="004373AB"/>
    <w:rsid w:val="004413EC"/>
    <w:rsid w:val="004425B8"/>
    <w:rsid w:val="00443509"/>
    <w:rsid w:val="00443C59"/>
    <w:rsid w:val="00443CCE"/>
    <w:rsid w:val="00443E55"/>
    <w:rsid w:val="00443FED"/>
    <w:rsid w:val="0044487D"/>
    <w:rsid w:val="004462D6"/>
    <w:rsid w:val="004467EB"/>
    <w:rsid w:val="00453360"/>
    <w:rsid w:val="004551AD"/>
    <w:rsid w:val="00457151"/>
    <w:rsid w:val="004577C1"/>
    <w:rsid w:val="0046376B"/>
    <w:rsid w:val="00463805"/>
    <w:rsid w:val="00463FA1"/>
    <w:rsid w:val="004644F2"/>
    <w:rsid w:val="004645E9"/>
    <w:rsid w:val="00464CD1"/>
    <w:rsid w:val="00466F73"/>
    <w:rsid w:val="00472107"/>
    <w:rsid w:val="004764A1"/>
    <w:rsid w:val="00482BE0"/>
    <w:rsid w:val="004831FA"/>
    <w:rsid w:val="0048332B"/>
    <w:rsid w:val="004863CE"/>
    <w:rsid w:val="00486721"/>
    <w:rsid w:val="00487307"/>
    <w:rsid w:val="00490367"/>
    <w:rsid w:val="00490755"/>
    <w:rsid w:val="0049133C"/>
    <w:rsid w:val="00491A07"/>
    <w:rsid w:val="00493403"/>
    <w:rsid w:val="00493ED3"/>
    <w:rsid w:val="004942BC"/>
    <w:rsid w:val="00494B2C"/>
    <w:rsid w:val="00495093"/>
    <w:rsid w:val="00497960"/>
    <w:rsid w:val="004A4438"/>
    <w:rsid w:val="004A5900"/>
    <w:rsid w:val="004A729D"/>
    <w:rsid w:val="004B02FE"/>
    <w:rsid w:val="004B0F9B"/>
    <w:rsid w:val="004B3553"/>
    <w:rsid w:val="004B3696"/>
    <w:rsid w:val="004B3BD8"/>
    <w:rsid w:val="004B49C9"/>
    <w:rsid w:val="004B4DAF"/>
    <w:rsid w:val="004B6143"/>
    <w:rsid w:val="004C0AB9"/>
    <w:rsid w:val="004C16DC"/>
    <w:rsid w:val="004C1F56"/>
    <w:rsid w:val="004C300E"/>
    <w:rsid w:val="004C4344"/>
    <w:rsid w:val="004C6929"/>
    <w:rsid w:val="004D088B"/>
    <w:rsid w:val="004D10BF"/>
    <w:rsid w:val="004D2836"/>
    <w:rsid w:val="004D2E30"/>
    <w:rsid w:val="004D33FD"/>
    <w:rsid w:val="004D3CED"/>
    <w:rsid w:val="004D4A04"/>
    <w:rsid w:val="004D558C"/>
    <w:rsid w:val="004D5F0D"/>
    <w:rsid w:val="004D65CA"/>
    <w:rsid w:val="004E1F10"/>
    <w:rsid w:val="004E3314"/>
    <w:rsid w:val="004E6FA7"/>
    <w:rsid w:val="004E7C76"/>
    <w:rsid w:val="004F0A51"/>
    <w:rsid w:val="004F122A"/>
    <w:rsid w:val="004F31D8"/>
    <w:rsid w:val="004F77DA"/>
    <w:rsid w:val="005013AF"/>
    <w:rsid w:val="00501EAC"/>
    <w:rsid w:val="005103A1"/>
    <w:rsid w:val="00510B0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266B8"/>
    <w:rsid w:val="00530DAD"/>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29A0"/>
    <w:rsid w:val="00553740"/>
    <w:rsid w:val="0055671A"/>
    <w:rsid w:val="005569DA"/>
    <w:rsid w:val="005608D5"/>
    <w:rsid w:val="00562B94"/>
    <w:rsid w:val="0056445A"/>
    <w:rsid w:val="00571ED3"/>
    <w:rsid w:val="0057257D"/>
    <w:rsid w:val="00572F73"/>
    <w:rsid w:val="00574723"/>
    <w:rsid w:val="0057491B"/>
    <w:rsid w:val="00575571"/>
    <w:rsid w:val="00576013"/>
    <w:rsid w:val="0057687D"/>
    <w:rsid w:val="00577D79"/>
    <w:rsid w:val="0058073D"/>
    <w:rsid w:val="0058191D"/>
    <w:rsid w:val="00581ECC"/>
    <w:rsid w:val="00581FE2"/>
    <w:rsid w:val="00582A11"/>
    <w:rsid w:val="00582AAF"/>
    <w:rsid w:val="005833EA"/>
    <w:rsid w:val="0058757B"/>
    <w:rsid w:val="00587C8B"/>
    <w:rsid w:val="0059038D"/>
    <w:rsid w:val="005910D4"/>
    <w:rsid w:val="0059123E"/>
    <w:rsid w:val="00591339"/>
    <w:rsid w:val="00593EFB"/>
    <w:rsid w:val="00594B32"/>
    <w:rsid w:val="005953F9"/>
    <w:rsid w:val="00595BC0"/>
    <w:rsid w:val="00595BD7"/>
    <w:rsid w:val="005A1B52"/>
    <w:rsid w:val="005A2447"/>
    <w:rsid w:val="005A35AE"/>
    <w:rsid w:val="005A45DD"/>
    <w:rsid w:val="005A535B"/>
    <w:rsid w:val="005A635F"/>
    <w:rsid w:val="005A6B07"/>
    <w:rsid w:val="005B14C0"/>
    <w:rsid w:val="005B2A8F"/>
    <w:rsid w:val="005B2ED1"/>
    <w:rsid w:val="005B4CD1"/>
    <w:rsid w:val="005B5FAA"/>
    <w:rsid w:val="005B68A5"/>
    <w:rsid w:val="005B72CC"/>
    <w:rsid w:val="005B79FD"/>
    <w:rsid w:val="005C03A8"/>
    <w:rsid w:val="005C2211"/>
    <w:rsid w:val="005C3532"/>
    <w:rsid w:val="005C471B"/>
    <w:rsid w:val="005C4819"/>
    <w:rsid w:val="005C4FF0"/>
    <w:rsid w:val="005C5E85"/>
    <w:rsid w:val="005C7146"/>
    <w:rsid w:val="005C77A5"/>
    <w:rsid w:val="005D2103"/>
    <w:rsid w:val="005D2276"/>
    <w:rsid w:val="005D3A3A"/>
    <w:rsid w:val="005D497C"/>
    <w:rsid w:val="005D505A"/>
    <w:rsid w:val="005D6BA0"/>
    <w:rsid w:val="005D6CAF"/>
    <w:rsid w:val="005D6E96"/>
    <w:rsid w:val="005E213D"/>
    <w:rsid w:val="005E23A5"/>
    <w:rsid w:val="005E2BB8"/>
    <w:rsid w:val="005E39C6"/>
    <w:rsid w:val="005E6B94"/>
    <w:rsid w:val="005E7F2F"/>
    <w:rsid w:val="005F7453"/>
    <w:rsid w:val="00600D83"/>
    <w:rsid w:val="00601144"/>
    <w:rsid w:val="006012B1"/>
    <w:rsid w:val="00607F89"/>
    <w:rsid w:val="0061053D"/>
    <w:rsid w:val="00611869"/>
    <w:rsid w:val="00612D86"/>
    <w:rsid w:val="006133E1"/>
    <w:rsid w:val="006179B0"/>
    <w:rsid w:val="00620136"/>
    <w:rsid w:val="0062298F"/>
    <w:rsid w:val="00623DD0"/>
    <w:rsid w:val="00624029"/>
    <w:rsid w:val="00624D09"/>
    <w:rsid w:val="00625652"/>
    <w:rsid w:val="00626B20"/>
    <w:rsid w:val="00626E3B"/>
    <w:rsid w:val="0063004E"/>
    <w:rsid w:val="00630AEF"/>
    <w:rsid w:val="00632DCF"/>
    <w:rsid w:val="00633CB3"/>
    <w:rsid w:val="00637662"/>
    <w:rsid w:val="0063797E"/>
    <w:rsid w:val="006423D3"/>
    <w:rsid w:val="006424E9"/>
    <w:rsid w:val="006426B2"/>
    <w:rsid w:val="00642C6C"/>
    <w:rsid w:val="00643413"/>
    <w:rsid w:val="006447F3"/>
    <w:rsid w:val="00645E09"/>
    <w:rsid w:val="00645EF6"/>
    <w:rsid w:val="006462DB"/>
    <w:rsid w:val="00646E3E"/>
    <w:rsid w:val="00647214"/>
    <w:rsid w:val="00647C9D"/>
    <w:rsid w:val="00650175"/>
    <w:rsid w:val="00652FDD"/>
    <w:rsid w:val="00654E37"/>
    <w:rsid w:val="00655FFE"/>
    <w:rsid w:val="006608D4"/>
    <w:rsid w:val="00661EB0"/>
    <w:rsid w:val="0066472B"/>
    <w:rsid w:val="00665372"/>
    <w:rsid w:val="00665A61"/>
    <w:rsid w:val="00666655"/>
    <w:rsid w:val="00666D26"/>
    <w:rsid w:val="00666FEF"/>
    <w:rsid w:val="00667268"/>
    <w:rsid w:val="00673AA7"/>
    <w:rsid w:val="00674395"/>
    <w:rsid w:val="00674829"/>
    <w:rsid w:val="00676FC0"/>
    <w:rsid w:val="006773B1"/>
    <w:rsid w:val="00677C77"/>
    <w:rsid w:val="00680527"/>
    <w:rsid w:val="00685B59"/>
    <w:rsid w:val="00687177"/>
    <w:rsid w:val="00690981"/>
    <w:rsid w:val="00692FA1"/>
    <w:rsid w:val="006957E6"/>
    <w:rsid w:val="006A072E"/>
    <w:rsid w:val="006A0F0C"/>
    <w:rsid w:val="006A1634"/>
    <w:rsid w:val="006A4B96"/>
    <w:rsid w:val="006A5877"/>
    <w:rsid w:val="006A69E2"/>
    <w:rsid w:val="006A78E6"/>
    <w:rsid w:val="006A7ABF"/>
    <w:rsid w:val="006B0197"/>
    <w:rsid w:val="006B0550"/>
    <w:rsid w:val="006B0E89"/>
    <w:rsid w:val="006B0FAE"/>
    <w:rsid w:val="006B14A8"/>
    <w:rsid w:val="006B2C9A"/>
    <w:rsid w:val="006B453C"/>
    <w:rsid w:val="006C273D"/>
    <w:rsid w:val="006C2A33"/>
    <w:rsid w:val="006C5922"/>
    <w:rsid w:val="006C6574"/>
    <w:rsid w:val="006C7C76"/>
    <w:rsid w:val="006D224F"/>
    <w:rsid w:val="006D244C"/>
    <w:rsid w:val="006D2756"/>
    <w:rsid w:val="006D2D02"/>
    <w:rsid w:val="006D39EA"/>
    <w:rsid w:val="006D5569"/>
    <w:rsid w:val="006D5BC4"/>
    <w:rsid w:val="006E06A3"/>
    <w:rsid w:val="006E517B"/>
    <w:rsid w:val="006E570F"/>
    <w:rsid w:val="006E5D79"/>
    <w:rsid w:val="006E6EFD"/>
    <w:rsid w:val="006F1C2C"/>
    <w:rsid w:val="006F3195"/>
    <w:rsid w:val="006F4169"/>
    <w:rsid w:val="006F5866"/>
    <w:rsid w:val="006F64FE"/>
    <w:rsid w:val="007001F7"/>
    <w:rsid w:val="0070089E"/>
    <w:rsid w:val="00701978"/>
    <w:rsid w:val="00702A4A"/>
    <w:rsid w:val="0070363F"/>
    <w:rsid w:val="00705F26"/>
    <w:rsid w:val="0070668D"/>
    <w:rsid w:val="00710C7C"/>
    <w:rsid w:val="00711B2B"/>
    <w:rsid w:val="00713750"/>
    <w:rsid w:val="00714D67"/>
    <w:rsid w:val="00715755"/>
    <w:rsid w:val="00715BD0"/>
    <w:rsid w:val="00720B49"/>
    <w:rsid w:val="0072283D"/>
    <w:rsid w:val="00722998"/>
    <w:rsid w:val="007239FF"/>
    <w:rsid w:val="007247A2"/>
    <w:rsid w:val="00724E53"/>
    <w:rsid w:val="007317EA"/>
    <w:rsid w:val="00731CD8"/>
    <w:rsid w:val="00731F1F"/>
    <w:rsid w:val="0073262E"/>
    <w:rsid w:val="007336CA"/>
    <w:rsid w:val="0073739E"/>
    <w:rsid w:val="00737A14"/>
    <w:rsid w:val="007406E8"/>
    <w:rsid w:val="00740751"/>
    <w:rsid w:val="0074162C"/>
    <w:rsid w:val="0074201F"/>
    <w:rsid w:val="00743F8C"/>
    <w:rsid w:val="0075026E"/>
    <w:rsid w:val="00750E42"/>
    <w:rsid w:val="0075279E"/>
    <w:rsid w:val="00752B17"/>
    <w:rsid w:val="00752FFD"/>
    <w:rsid w:val="007531A2"/>
    <w:rsid w:val="007549FF"/>
    <w:rsid w:val="00756240"/>
    <w:rsid w:val="00757059"/>
    <w:rsid w:val="007577C2"/>
    <w:rsid w:val="0076102D"/>
    <w:rsid w:val="007626E3"/>
    <w:rsid w:val="007640FC"/>
    <w:rsid w:val="007645CF"/>
    <w:rsid w:val="0076482E"/>
    <w:rsid w:val="007662D4"/>
    <w:rsid w:val="007665E2"/>
    <w:rsid w:val="0076698F"/>
    <w:rsid w:val="00770230"/>
    <w:rsid w:val="0077211C"/>
    <w:rsid w:val="00772A4A"/>
    <w:rsid w:val="00772AD3"/>
    <w:rsid w:val="00774670"/>
    <w:rsid w:val="007747CF"/>
    <w:rsid w:val="00775889"/>
    <w:rsid w:val="007768BC"/>
    <w:rsid w:val="00776A86"/>
    <w:rsid w:val="00777718"/>
    <w:rsid w:val="0077771C"/>
    <w:rsid w:val="00786BED"/>
    <w:rsid w:val="007877E3"/>
    <w:rsid w:val="007925E4"/>
    <w:rsid w:val="0079313A"/>
    <w:rsid w:val="00793294"/>
    <w:rsid w:val="0079346A"/>
    <w:rsid w:val="00793E3E"/>
    <w:rsid w:val="007944A2"/>
    <w:rsid w:val="00794B08"/>
    <w:rsid w:val="00794BEA"/>
    <w:rsid w:val="0079663D"/>
    <w:rsid w:val="007A0A45"/>
    <w:rsid w:val="007A0BA1"/>
    <w:rsid w:val="007A15AD"/>
    <w:rsid w:val="007A1C2D"/>
    <w:rsid w:val="007A2B79"/>
    <w:rsid w:val="007A4CED"/>
    <w:rsid w:val="007A64A0"/>
    <w:rsid w:val="007B1E36"/>
    <w:rsid w:val="007B399F"/>
    <w:rsid w:val="007B5014"/>
    <w:rsid w:val="007B50FA"/>
    <w:rsid w:val="007B598D"/>
    <w:rsid w:val="007B5A76"/>
    <w:rsid w:val="007B6641"/>
    <w:rsid w:val="007C0020"/>
    <w:rsid w:val="007C0241"/>
    <w:rsid w:val="007C3090"/>
    <w:rsid w:val="007C3B84"/>
    <w:rsid w:val="007C4126"/>
    <w:rsid w:val="007C4554"/>
    <w:rsid w:val="007C629C"/>
    <w:rsid w:val="007D439E"/>
    <w:rsid w:val="007D60CC"/>
    <w:rsid w:val="007E0F00"/>
    <w:rsid w:val="007E40D7"/>
    <w:rsid w:val="007E5525"/>
    <w:rsid w:val="007E57E6"/>
    <w:rsid w:val="007E5C02"/>
    <w:rsid w:val="007F0433"/>
    <w:rsid w:val="007F226E"/>
    <w:rsid w:val="007F290B"/>
    <w:rsid w:val="007F2D6B"/>
    <w:rsid w:val="007F3404"/>
    <w:rsid w:val="007F5D0C"/>
    <w:rsid w:val="007F646D"/>
    <w:rsid w:val="007F6CE5"/>
    <w:rsid w:val="007F7CAE"/>
    <w:rsid w:val="00802139"/>
    <w:rsid w:val="00802727"/>
    <w:rsid w:val="00802950"/>
    <w:rsid w:val="00803117"/>
    <w:rsid w:val="00804DA3"/>
    <w:rsid w:val="00804F81"/>
    <w:rsid w:val="00806F59"/>
    <w:rsid w:val="008078C9"/>
    <w:rsid w:val="00811FA9"/>
    <w:rsid w:val="00814374"/>
    <w:rsid w:val="0081692B"/>
    <w:rsid w:val="00817F50"/>
    <w:rsid w:val="008200EA"/>
    <w:rsid w:val="0082087C"/>
    <w:rsid w:val="008249C1"/>
    <w:rsid w:val="00826214"/>
    <w:rsid w:val="00826AF4"/>
    <w:rsid w:val="00827183"/>
    <w:rsid w:val="00830E2A"/>
    <w:rsid w:val="00832D93"/>
    <w:rsid w:val="00833E0F"/>
    <w:rsid w:val="00837825"/>
    <w:rsid w:val="008468A2"/>
    <w:rsid w:val="00846EA4"/>
    <w:rsid w:val="00847014"/>
    <w:rsid w:val="00847BD0"/>
    <w:rsid w:val="00851806"/>
    <w:rsid w:val="00854C0B"/>
    <w:rsid w:val="00854D87"/>
    <w:rsid w:val="00856664"/>
    <w:rsid w:val="00857AA0"/>
    <w:rsid w:val="00857D3C"/>
    <w:rsid w:val="0086067D"/>
    <w:rsid w:val="00862D59"/>
    <w:rsid w:val="008643E0"/>
    <w:rsid w:val="0086717B"/>
    <w:rsid w:val="008702FC"/>
    <w:rsid w:val="00870C7A"/>
    <w:rsid w:val="008712EF"/>
    <w:rsid w:val="008718DD"/>
    <w:rsid w:val="00871BD8"/>
    <w:rsid w:val="00873E7E"/>
    <w:rsid w:val="00873F3C"/>
    <w:rsid w:val="0087410C"/>
    <w:rsid w:val="008746FD"/>
    <w:rsid w:val="00874877"/>
    <w:rsid w:val="008754B4"/>
    <w:rsid w:val="00880158"/>
    <w:rsid w:val="008809E4"/>
    <w:rsid w:val="008828E8"/>
    <w:rsid w:val="00884657"/>
    <w:rsid w:val="00884EDC"/>
    <w:rsid w:val="00885646"/>
    <w:rsid w:val="008856EC"/>
    <w:rsid w:val="008920BC"/>
    <w:rsid w:val="0089217E"/>
    <w:rsid w:val="008923BF"/>
    <w:rsid w:val="0089445B"/>
    <w:rsid w:val="00894FBF"/>
    <w:rsid w:val="00895600"/>
    <w:rsid w:val="00897038"/>
    <w:rsid w:val="008A425C"/>
    <w:rsid w:val="008A487A"/>
    <w:rsid w:val="008B0E82"/>
    <w:rsid w:val="008B1915"/>
    <w:rsid w:val="008B215C"/>
    <w:rsid w:val="008B28C7"/>
    <w:rsid w:val="008B2D5E"/>
    <w:rsid w:val="008B4504"/>
    <w:rsid w:val="008B5DBA"/>
    <w:rsid w:val="008B6813"/>
    <w:rsid w:val="008B7639"/>
    <w:rsid w:val="008B7F8A"/>
    <w:rsid w:val="008C02FC"/>
    <w:rsid w:val="008C03E7"/>
    <w:rsid w:val="008C1219"/>
    <w:rsid w:val="008C2712"/>
    <w:rsid w:val="008C782C"/>
    <w:rsid w:val="008C79FE"/>
    <w:rsid w:val="008C7B35"/>
    <w:rsid w:val="008D1275"/>
    <w:rsid w:val="008D2F8E"/>
    <w:rsid w:val="008D2FF9"/>
    <w:rsid w:val="008D3B73"/>
    <w:rsid w:val="008D453A"/>
    <w:rsid w:val="008D5A57"/>
    <w:rsid w:val="008D788D"/>
    <w:rsid w:val="008E033A"/>
    <w:rsid w:val="008E05C9"/>
    <w:rsid w:val="008E1E7F"/>
    <w:rsid w:val="008E20E9"/>
    <w:rsid w:val="008E2461"/>
    <w:rsid w:val="008E4A5D"/>
    <w:rsid w:val="008E5081"/>
    <w:rsid w:val="008E5475"/>
    <w:rsid w:val="008E63BB"/>
    <w:rsid w:val="008E7619"/>
    <w:rsid w:val="008F061A"/>
    <w:rsid w:val="008F32C3"/>
    <w:rsid w:val="008F584B"/>
    <w:rsid w:val="008F5CC9"/>
    <w:rsid w:val="008F6C49"/>
    <w:rsid w:val="008F719D"/>
    <w:rsid w:val="008F7530"/>
    <w:rsid w:val="008F7A36"/>
    <w:rsid w:val="008F7C63"/>
    <w:rsid w:val="009005E7"/>
    <w:rsid w:val="009036ED"/>
    <w:rsid w:val="00904100"/>
    <w:rsid w:val="00904B9E"/>
    <w:rsid w:val="00905251"/>
    <w:rsid w:val="00907D11"/>
    <w:rsid w:val="009111F2"/>
    <w:rsid w:val="009120DA"/>
    <w:rsid w:val="00912D09"/>
    <w:rsid w:val="00913201"/>
    <w:rsid w:val="00913838"/>
    <w:rsid w:val="00914B8A"/>
    <w:rsid w:val="00915892"/>
    <w:rsid w:val="00916238"/>
    <w:rsid w:val="0091704B"/>
    <w:rsid w:val="009171E6"/>
    <w:rsid w:val="00920005"/>
    <w:rsid w:val="0092052C"/>
    <w:rsid w:val="00920FCD"/>
    <w:rsid w:val="00925158"/>
    <w:rsid w:val="00932DB0"/>
    <w:rsid w:val="009332EE"/>
    <w:rsid w:val="0093332D"/>
    <w:rsid w:val="00933F3E"/>
    <w:rsid w:val="00936193"/>
    <w:rsid w:val="009375A1"/>
    <w:rsid w:val="00937F95"/>
    <w:rsid w:val="00940DC3"/>
    <w:rsid w:val="0094298F"/>
    <w:rsid w:val="009441FA"/>
    <w:rsid w:val="0094609C"/>
    <w:rsid w:val="00946D98"/>
    <w:rsid w:val="00953B30"/>
    <w:rsid w:val="00953D9D"/>
    <w:rsid w:val="00955169"/>
    <w:rsid w:val="00955E6D"/>
    <w:rsid w:val="00956C3F"/>
    <w:rsid w:val="00960A78"/>
    <w:rsid w:val="009642A6"/>
    <w:rsid w:val="009655F4"/>
    <w:rsid w:val="00966A87"/>
    <w:rsid w:val="00971BFC"/>
    <w:rsid w:val="00972CB9"/>
    <w:rsid w:val="009763D2"/>
    <w:rsid w:val="0097706B"/>
    <w:rsid w:val="00980F59"/>
    <w:rsid w:val="00982FBA"/>
    <w:rsid w:val="00986EAA"/>
    <w:rsid w:val="00994265"/>
    <w:rsid w:val="00994B99"/>
    <w:rsid w:val="00997F55"/>
    <w:rsid w:val="009A103B"/>
    <w:rsid w:val="009A2B6B"/>
    <w:rsid w:val="009A434F"/>
    <w:rsid w:val="009A4DB5"/>
    <w:rsid w:val="009A56DA"/>
    <w:rsid w:val="009A5CB9"/>
    <w:rsid w:val="009A5CCF"/>
    <w:rsid w:val="009A7F04"/>
    <w:rsid w:val="009B28B4"/>
    <w:rsid w:val="009B303A"/>
    <w:rsid w:val="009B686A"/>
    <w:rsid w:val="009C139B"/>
    <w:rsid w:val="009C16D4"/>
    <w:rsid w:val="009C31B9"/>
    <w:rsid w:val="009C3FA4"/>
    <w:rsid w:val="009C6542"/>
    <w:rsid w:val="009C7C0A"/>
    <w:rsid w:val="009D49C9"/>
    <w:rsid w:val="009D4ADC"/>
    <w:rsid w:val="009D4D35"/>
    <w:rsid w:val="009E081B"/>
    <w:rsid w:val="009E0B93"/>
    <w:rsid w:val="009E0E7D"/>
    <w:rsid w:val="009E225A"/>
    <w:rsid w:val="009E274D"/>
    <w:rsid w:val="009E2AA5"/>
    <w:rsid w:val="009E2F30"/>
    <w:rsid w:val="009E31E9"/>
    <w:rsid w:val="009E379A"/>
    <w:rsid w:val="009E3916"/>
    <w:rsid w:val="009E4037"/>
    <w:rsid w:val="009E4807"/>
    <w:rsid w:val="009E71A2"/>
    <w:rsid w:val="009E7DE0"/>
    <w:rsid w:val="009F1BD2"/>
    <w:rsid w:val="009F257E"/>
    <w:rsid w:val="009F32C0"/>
    <w:rsid w:val="009F3829"/>
    <w:rsid w:val="009F4D84"/>
    <w:rsid w:val="00A0132D"/>
    <w:rsid w:val="00A01D5D"/>
    <w:rsid w:val="00A02035"/>
    <w:rsid w:val="00A03992"/>
    <w:rsid w:val="00A04662"/>
    <w:rsid w:val="00A10482"/>
    <w:rsid w:val="00A127DC"/>
    <w:rsid w:val="00A13127"/>
    <w:rsid w:val="00A139DD"/>
    <w:rsid w:val="00A1595D"/>
    <w:rsid w:val="00A15F1C"/>
    <w:rsid w:val="00A17EB2"/>
    <w:rsid w:val="00A22E1C"/>
    <w:rsid w:val="00A2349E"/>
    <w:rsid w:val="00A2764C"/>
    <w:rsid w:val="00A27FF0"/>
    <w:rsid w:val="00A3121B"/>
    <w:rsid w:val="00A32B91"/>
    <w:rsid w:val="00A34541"/>
    <w:rsid w:val="00A34E9B"/>
    <w:rsid w:val="00A35D67"/>
    <w:rsid w:val="00A418CC"/>
    <w:rsid w:val="00A43916"/>
    <w:rsid w:val="00A46FBE"/>
    <w:rsid w:val="00A500F6"/>
    <w:rsid w:val="00A507CB"/>
    <w:rsid w:val="00A50FC7"/>
    <w:rsid w:val="00A52886"/>
    <w:rsid w:val="00A529DE"/>
    <w:rsid w:val="00A543DF"/>
    <w:rsid w:val="00A54BC8"/>
    <w:rsid w:val="00A564CF"/>
    <w:rsid w:val="00A602AC"/>
    <w:rsid w:val="00A60F0E"/>
    <w:rsid w:val="00A64183"/>
    <w:rsid w:val="00A65C2D"/>
    <w:rsid w:val="00A7189E"/>
    <w:rsid w:val="00A72B24"/>
    <w:rsid w:val="00A75375"/>
    <w:rsid w:val="00A77E70"/>
    <w:rsid w:val="00A77EC1"/>
    <w:rsid w:val="00A80B3F"/>
    <w:rsid w:val="00A8449D"/>
    <w:rsid w:val="00A84C36"/>
    <w:rsid w:val="00A87DAB"/>
    <w:rsid w:val="00A9211D"/>
    <w:rsid w:val="00A939D9"/>
    <w:rsid w:val="00A9438A"/>
    <w:rsid w:val="00A966F8"/>
    <w:rsid w:val="00A96B4C"/>
    <w:rsid w:val="00AA003A"/>
    <w:rsid w:val="00AA0EE9"/>
    <w:rsid w:val="00AA1826"/>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D21C9"/>
    <w:rsid w:val="00AD26E3"/>
    <w:rsid w:val="00AD4F60"/>
    <w:rsid w:val="00AD5117"/>
    <w:rsid w:val="00AD53BE"/>
    <w:rsid w:val="00AD59C7"/>
    <w:rsid w:val="00AD5F22"/>
    <w:rsid w:val="00AD6AF1"/>
    <w:rsid w:val="00AD7590"/>
    <w:rsid w:val="00AE0310"/>
    <w:rsid w:val="00AE1859"/>
    <w:rsid w:val="00AE3FBC"/>
    <w:rsid w:val="00AE5A9F"/>
    <w:rsid w:val="00AF053D"/>
    <w:rsid w:val="00AF0EF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304BF"/>
    <w:rsid w:val="00B3521F"/>
    <w:rsid w:val="00B36898"/>
    <w:rsid w:val="00B36C92"/>
    <w:rsid w:val="00B36FF3"/>
    <w:rsid w:val="00B40C7D"/>
    <w:rsid w:val="00B42CF6"/>
    <w:rsid w:val="00B42EA2"/>
    <w:rsid w:val="00B45105"/>
    <w:rsid w:val="00B46071"/>
    <w:rsid w:val="00B4678E"/>
    <w:rsid w:val="00B467E2"/>
    <w:rsid w:val="00B47531"/>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4361"/>
    <w:rsid w:val="00B756E1"/>
    <w:rsid w:val="00B765B5"/>
    <w:rsid w:val="00B779EF"/>
    <w:rsid w:val="00B81F8F"/>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B2E49"/>
    <w:rsid w:val="00BB372F"/>
    <w:rsid w:val="00BB521F"/>
    <w:rsid w:val="00BB5492"/>
    <w:rsid w:val="00BC0353"/>
    <w:rsid w:val="00BC2316"/>
    <w:rsid w:val="00BC2AAA"/>
    <w:rsid w:val="00BC3464"/>
    <w:rsid w:val="00BC5B6F"/>
    <w:rsid w:val="00BC5EF9"/>
    <w:rsid w:val="00BC6225"/>
    <w:rsid w:val="00BC6525"/>
    <w:rsid w:val="00BD0E59"/>
    <w:rsid w:val="00BD36E3"/>
    <w:rsid w:val="00BD402C"/>
    <w:rsid w:val="00BD5B05"/>
    <w:rsid w:val="00BD5BC4"/>
    <w:rsid w:val="00BD5D75"/>
    <w:rsid w:val="00BE188A"/>
    <w:rsid w:val="00BE7310"/>
    <w:rsid w:val="00BF02FE"/>
    <w:rsid w:val="00BF1B44"/>
    <w:rsid w:val="00BF28A4"/>
    <w:rsid w:val="00BF2EE3"/>
    <w:rsid w:val="00BF55C3"/>
    <w:rsid w:val="00BF6CE8"/>
    <w:rsid w:val="00C004CF"/>
    <w:rsid w:val="00C00574"/>
    <w:rsid w:val="00C0361F"/>
    <w:rsid w:val="00C0372E"/>
    <w:rsid w:val="00C0633A"/>
    <w:rsid w:val="00C064E0"/>
    <w:rsid w:val="00C064F1"/>
    <w:rsid w:val="00C0681A"/>
    <w:rsid w:val="00C0716E"/>
    <w:rsid w:val="00C073F7"/>
    <w:rsid w:val="00C0761E"/>
    <w:rsid w:val="00C10617"/>
    <w:rsid w:val="00C11571"/>
    <w:rsid w:val="00C11715"/>
    <w:rsid w:val="00C13BE4"/>
    <w:rsid w:val="00C14160"/>
    <w:rsid w:val="00C14A6A"/>
    <w:rsid w:val="00C14B2D"/>
    <w:rsid w:val="00C152AA"/>
    <w:rsid w:val="00C16F42"/>
    <w:rsid w:val="00C170BE"/>
    <w:rsid w:val="00C17616"/>
    <w:rsid w:val="00C2083B"/>
    <w:rsid w:val="00C22511"/>
    <w:rsid w:val="00C227B0"/>
    <w:rsid w:val="00C22A5D"/>
    <w:rsid w:val="00C236D1"/>
    <w:rsid w:val="00C24A29"/>
    <w:rsid w:val="00C274D9"/>
    <w:rsid w:val="00C3009F"/>
    <w:rsid w:val="00C30FAF"/>
    <w:rsid w:val="00C31C94"/>
    <w:rsid w:val="00C32255"/>
    <w:rsid w:val="00C334EF"/>
    <w:rsid w:val="00C375EF"/>
    <w:rsid w:val="00C379F8"/>
    <w:rsid w:val="00C37C91"/>
    <w:rsid w:val="00C41845"/>
    <w:rsid w:val="00C4243B"/>
    <w:rsid w:val="00C4377E"/>
    <w:rsid w:val="00C4378D"/>
    <w:rsid w:val="00C449C3"/>
    <w:rsid w:val="00C45283"/>
    <w:rsid w:val="00C45EE3"/>
    <w:rsid w:val="00C4684F"/>
    <w:rsid w:val="00C52A3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1278"/>
    <w:rsid w:val="00C92CB0"/>
    <w:rsid w:val="00C93326"/>
    <w:rsid w:val="00C9546B"/>
    <w:rsid w:val="00C956F7"/>
    <w:rsid w:val="00C958FE"/>
    <w:rsid w:val="00C96CED"/>
    <w:rsid w:val="00CA04D5"/>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D4"/>
    <w:rsid w:val="00CC3ACA"/>
    <w:rsid w:val="00CC4779"/>
    <w:rsid w:val="00CC6DDB"/>
    <w:rsid w:val="00CC7886"/>
    <w:rsid w:val="00CD1501"/>
    <w:rsid w:val="00CD2C4D"/>
    <w:rsid w:val="00CD46F0"/>
    <w:rsid w:val="00CE0F6C"/>
    <w:rsid w:val="00CE228F"/>
    <w:rsid w:val="00CE2E45"/>
    <w:rsid w:val="00CE3256"/>
    <w:rsid w:val="00CE370F"/>
    <w:rsid w:val="00CE7262"/>
    <w:rsid w:val="00CE775D"/>
    <w:rsid w:val="00CE7B92"/>
    <w:rsid w:val="00CF0729"/>
    <w:rsid w:val="00CF13EB"/>
    <w:rsid w:val="00CF555D"/>
    <w:rsid w:val="00D00C02"/>
    <w:rsid w:val="00D0205E"/>
    <w:rsid w:val="00D026EC"/>
    <w:rsid w:val="00D0528F"/>
    <w:rsid w:val="00D11E0B"/>
    <w:rsid w:val="00D13F3C"/>
    <w:rsid w:val="00D140BE"/>
    <w:rsid w:val="00D149D2"/>
    <w:rsid w:val="00D14A3A"/>
    <w:rsid w:val="00D15967"/>
    <w:rsid w:val="00D160F8"/>
    <w:rsid w:val="00D17A1A"/>
    <w:rsid w:val="00D21EAD"/>
    <w:rsid w:val="00D240B5"/>
    <w:rsid w:val="00D24E18"/>
    <w:rsid w:val="00D25037"/>
    <w:rsid w:val="00D343D7"/>
    <w:rsid w:val="00D362C0"/>
    <w:rsid w:val="00D362FB"/>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0DA9"/>
    <w:rsid w:val="00D720AC"/>
    <w:rsid w:val="00D72861"/>
    <w:rsid w:val="00D728AB"/>
    <w:rsid w:val="00D74516"/>
    <w:rsid w:val="00D752DF"/>
    <w:rsid w:val="00D76700"/>
    <w:rsid w:val="00D7709B"/>
    <w:rsid w:val="00D7759C"/>
    <w:rsid w:val="00D81F9C"/>
    <w:rsid w:val="00D833E5"/>
    <w:rsid w:val="00D83A32"/>
    <w:rsid w:val="00D854C2"/>
    <w:rsid w:val="00D8770B"/>
    <w:rsid w:val="00D9036E"/>
    <w:rsid w:val="00D90535"/>
    <w:rsid w:val="00D95C2A"/>
    <w:rsid w:val="00D96044"/>
    <w:rsid w:val="00DA1F1C"/>
    <w:rsid w:val="00DA1F69"/>
    <w:rsid w:val="00DA2838"/>
    <w:rsid w:val="00DA2DDE"/>
    <w:rsid w:val="00DA3A95"/>
    <w:rsid w:val="00DA5CAA"/>
    <w:rsid w:val="00DA7DD3"/>
    <w:rsid w:val="00DB044C"/>
    <w:rsid w:val="00DB14F1"/>
    <w:rsid w:val="00DB389D"/>
    <w:rsid w:val="00DB706F"/>
    <w:rsid w:val="00DB7622"/>
    <w:rsid w:val="00DC043E"/>
    <w:rsid w:val="00DC3821"/>
    <w:rsid w:val="00DD0151"/>
    <w:rsid w:val="00DD2697"/>
    <w:rsid w:val="00DD5DDF"/>
    <w:rsid w:val="00DE00A1"/>
    <w:rsid w:val="00DE023B"/>
    <w:rsid w:val="00DE049D"/>
    <w:rsid w:val="00DE0957"/>
    <w:rsid w:val="00DE0EF7"/>
    <w:rsid w:val="00DE785A"/>
    <w:rsid w:val="00DE7CA0"/>
    <w:rsid w:val="00DF0315"/>
    <w:rsid w:val="00DF03A4"/>
    <w:rsid w:val="00DF14D3"/>
    <w:rsid w:val="00DF17C4"/>
    <w:rsid w:val="00DF6FFA"/>
    <w:rsid w:val="00E0047B"/>
    <w:rsid w:val="00E01012"/>
    <w:rsid w:val="00E01362"/>
    <w:rsid w:val="00E01B91"/>
    <w:rsid w:val="00E01D36"/>
    <w:rsid w:val="00E020E6"/>
    <w:rsid w:val="00E058DE"/>
    <w:rsid w:val="00E05C19"/>
    <w:rsid w:val="00E060B7"/>
    <w:rsid w:val="00E075B0"/>
    <w:rsid w:val="00E13A9D"/>
    <w:rsid w:val="00E14C2C"/>
    <w:rsid w:val="00E14E8A"/>
    <w:rsid w:val="00E16F99"/>
    <w:rsid w:val="00E20F9E"/>
    <w:rsid w:val="00E21868"/>
    <w:rsid w:val="00E21BF7"/>
    <w:rsid w:val="00E222DF"/>
    <w:rsid w:val="00E22890"/>
    <w:rsid w:val="00E25784"/>
    <w:rsid w:val="00E259A5"/>
    <w:rsid w:val="00E27BB9"/>
    <w:rsid w:val="00E320D2"/>
    <w:rsid w:val="00E325BB"/>
    <w:rsid w:val="00E3329B"/>
    <w:rsid w:val="00E3468F"/>
    <w:rsid w:val="00E375F1"/>
    <w:rsid w:val="00E433F6"/>
    <w:rsid w:val="00E44048"/>
    <w:rsid w:val="00E4426D"/>
    <w:rsid w:val="00E45918"/>
    <w:rsid w:val="00E506DB"/>
    <w:rsid w:val="00E515C2"/>
    <w:rsid w:val="00E51A81"/>
    <w:rsid w:val="00E54C35"/>
    <w:rsid w:val="00E560BA"/>
    <w:rsid w:val="00E56727"/>
    <w:rsid w:val="00E60AA9"/>
    <w:rsid w:val="00E60CE3"/>
    <w:rsid w:val="00E622DE"/>
    <w:rsid w:val="00E631FF"/>
    <w:rsid w:val="00E632CA"/>
    <w:rsid w:val="00E63612"/>
    <w:rsid w:val="00E6367D"/>
    <w:rsid w:val="00E63AF8"/>
    <w:rsid w:val="00E70941"/>
    <w:rsid w:val="00E763AE"/>
    <w:rsid w:val="00E76F09"/>
    <w:rsid w:val="00E77290"/>
    <w:rsid w:val="00E80680"/>
    <w:rsid w:val="00E8085F"/>
    <w:rsid w:val="00E811B1"/>
    <w:rsid w:val="00E82FFC"/>
    <w:rsid w:val="00E839DA"/>
    <w:rsid w:val="00E86FCF"/>
    <w:rsid w:val="00E91A7E"/>
    <w:rsid w:val="00E92747"/>
    <w:rsid w:val="00E94339"/>
    <w:rsid w:val="00E94AEC"/>
    <w:rsid w:val="00E95BDB"/>
    <w:rsid w:val="00E96CC3"/>
    <w:rsid w:val="00E96EBA"/>
    <w:rsid w:val="00EA1251"/>
    <w:rsid w:val="00EA1F00"/>
    <w:rsid w:val="00EA2330"/>
    <w:rsid w:val="00EA2BD2"/>
    <w:rsid w:val="00EA5D20"/>
    <w:rsid w:val="00EA69F3"/>
    <w:rsid w:val="00EB1505"/>
    <w:rsid w:val="00EB22B4"/>
    <w:rsid w:val="00EB24F3"/>
    <w:rsid w:val="00EB2C69"/>
    <w:rsid w:val="00EB3948"/>
    <w:rsid w:val="00EB3C51"/>
    <w:rsid w:val="00EB467F"/>
    <w:rsid w:val="00EB5BD7"/>
    <w:rsid w:val="00EB6A81"/>
    <w:rsid w:val="00EC0C87"/>
    <w:rsid w:val="00EC74C4"/>
    <w:rsid w:val="00ED290C"/>
    <w:rsid w:val="00ED2A09"/>
    <w:rsid w:val="00ED2F24"/>
    <w:rsid w:val="00ED48B4"/>
    <w:rsid w:val="00EE49A2"/>
    <w:rsid w:val="00EE5CDD"/>
    <w:rsid w:val="00EF0AFB"/>
    <w:rsid w:val="00EF3B71"/>
    <w:rsid w:val="00EF4509"/>
    <w:rsid w:val="00EF46EC"/>
    <w:rsid w:val="00EF4849"/>
    <w:rsid w:val="00EF60AE"/>
    <w:rsid w:val="00EF7DCE"/>
    <w:rsid w:val="00F032A4"/>
    <w:rsid w:val="00F06769"/>
    <w:rsid w:val="00F070E4"/>
    <w:rsid w:val="00F072FE"/>
    <w:rsid w:val="00F10E2E"/>
    <w:rsid w:val="00F12153"/>
    <w:rsid w:val="00F13517"/>
    <w:rsid w:val="00F13B34"/>
    <w:rsid w:val="00F145C1"/>
    <w:rsid w:val="00F14EA6"/>
    <w:rsid w:val="00F16F73"/>
    <w:rsid w:val="00F21BFE"/>
    <w:rsid w:val="00F21DA5"/>
    <w:rsid w:val="00F227F3"/>
    <w:rsid w:val="00F23E98"/>
    <w:rsid w:val="00F24F82"/>
    <w:rsid w:val="00F25A9F"/>
    <w:rsid w:val="00F25FC4"/>
    <w:rsid w:val="00F2629D"/>
    <w:rsid w:val="00F326B5"/>
    <w:rsid w:val="00F32B45"/>
    <w:rsid w:val="00F32E7A"/>
    <w:rsid w:val="00F3480A"/>
    <w:rsid w:val="00F35942"/>
    <w:rsid w:val="00F37518"/>
    <w:rsid w:val="00F37EDB"/>
    <w:rsid w:val="00F4115E"/>
    <w:rsid w:val="00F422F3"/>
    <w:rsid w:val="00F43A1C"/>
    <w:rsid w:val="00F449E1"/>
    <w:rsid w:val="00F4652D"/>
    <w:rsid w:val="00F51552"/>
    <w:rsid w:val="00F53065"/>
    <w:rsid w:val="00F56D76"/>
    <w:rsid w:val="00F57531"/>
    <w:rsid w:val="00F60B0D"/>
    <w:rsid w:val="00F60B8E"/>
    <w:rsid w:val="00F613DF"/>
    <w:rsid w:val="00F61EE9"/>
    <w:rsid w:val="00F66F43"/>
    <w:rsid w:val="00F70A2F"/>
    <w:rsid w:val="00F71533"/>
    <w:rsid w:val="00F71E11"/>
    <w:rsid w:val="00F73562"/>
    <w:rsid w:val="00F7670F"/>
    <w:rsid w:val="00F80E3C"/>
    <w:rsid w:val="00F816DA"/>
    <w:rsid w:val="00F82604"/>
    <w:rsid w:val="00F8367D"/>
    <w:rsid w:val="00F85EE4"/>
    <w:rsid w:val="00F86277"/>
    <w:rsid w:val="00F86BEB"/>
    <w:rsid w:val="00F90832"/>
    <w:rsid w:val="00F929D0"/>
    <w:rsid w:val="00F937CF"/>
    <w:rsid w:val="00F939DA"/>
    <w:rsid w:val="00F93A09"/>
    <w:rsid w:val="00F93A35"/>
    <w:rsid w:val="00F97B3D"/>
    <w:rsid w:val="00FA001F"/>
    <w:rsid w:val="00FA150F"/>
    <w:rsid w:val="00FA3539"/>
    <w:rsid w:val="00FA38CF"/>
    <w:rsid w:val="00FA6C47"/>
    <w:rsid w:val="00FB1310"/>
    <w:rsid w:val="00FB3A08"/>
    <w:rsid w:val="00FB3E8E"/>
    <w:rsid w:val="00FB4B2B"/>
    <w:rsid w:val="00FB7C88"/>
    <w:rsid w:val="00FC1C25"/>
    <w:rsid w:val="00FC2E07"/>
    <w:rsid w:val="00FC4D26"/>
    <w:rsid w:val="00FC5A7D"/>
    <w:rsid w:val="00FC700B"/>
    <w:rsid w:val="00FC7EB6"/>
    <w:rsid w:val="00FD305F"/>
    <w:rsid w:val="00FD4D2F"/>
    <w:rsid w:val="00FD53DA"/>
    <w:rsid w:val="00FD5849"/>
    <w:rsid w:val="00FD6321"/>
    <w:rsid w:val="00FD6548"/>
    <w:rsid w:val="00FD706E"/>
    <w:rsid w:val="00FE103A"/>
    <w:rsid w:val="00FE2BF3"/>
    <w:rsid w:val="00FE329D"/>
    <w:rsid w:val="00FE33FF"/>
    <w:rsid w:val="00FE39E4"/>
    <w:rsid w:val="00FE54EC"/>
    <w:rsid w:val="00FE55B7"/>
    <w:rsid w:val="00FE579B"/>
    <w:rsid w:val="00FE6704"/>
    <w:rsid w:val="00FE6A0A"/>
    <w:rsid w:val="00FE78BF"/>
    <w:rsid w:val="00FE7F83"/>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B41"/>
    <w:pPr>
      <w:keepNext/>
      <w:keepLines/>
      <w:spacing w:before="240"/>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B41"/>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image" Target="media/image12.png"/><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tiff"/><Relationship Id="rId28" Type="http://schemas.openxmlformats.org/officeDocument/2006/relationships/image" Target="media/image17.jpe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9" Type="http://schemas.openxmlformats.org/officeDocument/2006/relationships/comments" Target="comment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2.jpeg"/><Relationship Id="rId34" Type="http://schemas.openxmlformats.org/officeDocument/2006/relationships/image" Target="media/image23.emf"/><Relationship Id="rId35" Type="http://schemas.openxmlformats.org/officeDocument/2006/relationships/image" Target="media/image24.jpeg"/><Relationship Id="rId36" Type="http://schemas.openxmlformats.org/officeDocument/2006/relationships/fontTable" Target="fontTable.xml"/><Relationship Id="rId10" Type="http://schemas.microsoft.com/office/2011/relationships/commentsExtended" Target="commentsExtended.xml"/><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046C899-46DB-A24C-B48A-E10BDC4C7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80</Pages>
  <Words>61369</Words>
  <Characters>349805</Characters>
  <Application>Microsoft Macintosh Word</Application>
  <DocSecurity>0</DocSecurity>
  <Lines>2915</Lines>
  <Paragraphs>820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410354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194</cp:revision>
  <cp:lastPrinted>2017-07-15T15:14:00Z</cp:lastPrinted>
  <dcterms:created xsi:type="dcterms:W3CDTF">2017-07-15T15:14:00Z</dcterms:created>
  <dcterms:modified xsi:type="dcterms:W3CDTF">2017-07-16T04:47:00Z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