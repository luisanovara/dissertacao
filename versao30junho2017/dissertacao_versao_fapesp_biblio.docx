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1BA4090B"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 Paula Giroldo, Mariana Fogo e Pedro Hirata, que, das mais diversas formas, estiveram disponíveis e caminharam ao meu lado ao longo do mestrado, sempre cuidando de mim e me tornando mais forte e mais feliz!</w:t>
      </w:r>
    </w:p>
    <w:p w14:paraId="54324C37" w14:textId="56A87502"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pelo carinho, pela amizade. Obrigada pelos almoços, jantares e risadas. </w:t>
      </w:r>
      <w:r>
        <w:rPr>
          <w:rFonts w:asciiTheme="majorHAnsi" w:hAnsiTheme="majorHAnsi"/>
        </w:rPr>
        <w:t>Sem vocês, não consigo.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4951FCA"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fazer sentir a pessoa mais sortuda do mundo quando diz que</w:t>
      </w:r>
      <w:r w:rsidR="004011E7">
        <w:rPr>
          <w:rFonts w:asciiTheme="majorHAnsi" w:hAnsiTheme="majorHAnsi"/>
        </w:rPr>
        <w:t xml:space="preserve"> </w:t>
      </w:r>
      <w:r w:rsidR="00A127DC">
        <w:rPr>
          <w:rFonts w:asciiTheme="majorHAnsi" w:hAnsiTheme="majorHAnsi"/>
        </w:rPr>
        <w:t>[</w:t>
      </w:r>
      <w:r w:rsidR="00A127DC" w:rsidRPr="00A127DC">
        <w:rPr>
          <w:rFonts w:asciiTheme="majorHAnsi" w:hAnsiTheme="majorHAnsi"/>
          <w:highlight w:val="yellow"/>
        </w:rPr>
        <w:t>COMPLEMENTAR</w:t>
      </w:r>
      <w:r w:rsidR="00A127DC">
        <w:rPr>
          <w:rFonts w:asciiTheme="majorHAnsi" w:hAnsiTheme="majorHAnsi"/>
        </w:rPr>
        <w:t>].</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 xml:space="preserve">ao Daniel, meu namorado e companheiro, com quem tenho o prazer de conviver, de conversar sobre o mestrado e todo o resto, que tanto me ajuda em fases de muita ansiedade e que compartilha comigo as felicidades do projeto, mesmo sempre “achando tudo </w:t>
      </w:r>
      <w:r w:rsidRPr="00B56BF0">
        <w:rPr>
          <w:rFonts w:asciiTheme="majorHAnsi" w:hAnsiTheme="majorHAnsi"/>
        </w:rPr>
        <w:lastRenderedPageBreak/>
        <w:t>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eco-evolutivo,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4" w:name="_Toc487883787"/>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5"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277A2A13"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1456343D"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4962227"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8"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883790"/>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0"/>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0"/>
      <w:r w:rsidR="007640FC">
        <w:rPr>
          <w:rStyle w:val="CommentReference"/>
          <w:rFonts w:asciiTheme="minorHAnsi" w:hAnsiTheme="minorHAnsi" w:cstheme="minorBidi"/>
        </w:rPr>
        <w:commentReference w:id="10"/>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1"/>
      <w:r w:rsidRPr="00233AB2">
        <w:rPr>
          <w:rFonts w:asciiTheme="majorHAnsi" w:hAnsiTheme="majorHAnsi"/>
          <w:sz w:val="24"/>
          <w:szCs w:val="24"/>
        </w:rPr>
        <w:t>um número de gametas masculinos que é igual para todos os indivíduos independente de suas estratégias</w:t>
      </w:r>
      <w:commentRangeEnd w:id="11"/>
      <w:r w:rsidR="00C70DFE">
        <w:rPr>
          <w:rStyle w:val="CommentReference"/>
          <w:rFonts w:asciiTheme="minorHAnsi" w:hAnsiTheme="minorHAnsi" w:cstheme="minorBidi"/>
        </w:rPr>
        <w:commentReference w:id="11"/>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883791"/>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3"/>
      <w:r w:rsidRPr="00233AB2">
        <w:rPr>
          <w:rStyle w:val="s2"/>
          <w:rFonts w:asciiTheme="majorHAnsi" w:hAnsiTheme="majorHAnsi"/>
          <w:color w:val="000000" w:themeColor="text1"/>
          <w:sz w:val="24"/>
          <w:szCs w:val="24"/>
        </w:rPr>
        <w:t xml:space="preserve">variar a riqueza de cinco a 500, </w:t>
      </w:r>
      <w:commentRangeEnd w:id="13"/>
      <w:r w:rsidR="0087410C">
        <w:rPr>
          <w:rStyle w:val="CommentReference"/>
          <w:rFonts w:asciiTheme="minorHAnsi" w:hAnsiTheme="minorHAnsi" w:cstheme="minorBidi"/>
        </w:rPr>
        <w:commentReference w:id="13"/>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4"/>
      <w:r w:rsidRPr="00233AB2">
        <w:rPr>
          <w:rStyle w:val="s2"/>
          <w:rFonts w:asciiTheme="majorHAnsi" w:hAnsiTheme="majorHAnsi"/>
          <w:i/>
          <w:color w:val="000000" w:themeColor="text1"/>
          <w:sz w:val="24"/>
          <w:szCs w:val="24"/>
        </w:rPr>
        <w:t>Bertholletia excelsa</w:t>
      </w:r>
      <w:commentRangeEnd w:id="14"/>
      <w:r w:rsidR="00BD5B05">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883792"/>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19"/>
      <w:r w:rsidRPr="00233AB2">
        <w:rPr>
          <w:rFonts w:asciiTheme="majorHAnsi" w:hAnsiTheme="majorHAnsi"/>
          <w:sz w:val="24"/>
          <w:szCs w:val="24"/>
        </w:rPr>
        <w:t>três variáveis preditoras</w:t>
      </w:r>
      <w:commentRangeEnd w:id="19"/>
      <w:r w:rsidR="00571ED3">
        <w:rPr>
          <w:rStyle w:val="CommentReference"/>
          <w:rFonts w:asciiTheme="minorHAnsi" w:hAnsiTheme="minorHAnsi" w:cstheme="minorBidi"/>
        </w:rPr>
        <w:commentReference w:id="19"/>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1"/>
      <w:r w:rsidRPr="00233AB2">
        <w:rPr>
          <w:rFonts w:asciiTheme="majorHAnsi" w:hAnsiTheme="majorHAnsi"/>
          <w:sz w:val="24"/>
          <w:szCs w:val="24"/>
        </w:rPr>
        <w:t>normal e a gama</w:t>
      </w:r>
      <w:commentRangeEnd w:id="21"/>
      <w:r w:rsidR="006A78E6">
        <w:rPr>
          <w:rStyle w:val="CommentReference"/>
          <w:rFonts w:asciiTheme="minorHAnsi" w:hAnsiTheme="minorHAnsi" w:cstheme="minorBidi"/>
        </w:rPr>
        <w:commentReference w:id="21"/>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883798"/>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5"/>
      <w:r w:rsidRPr="007E5525">
        <w:rPr>
          <w:rFonts w:ascii="Calibri Light" w:hAnsi="Calibri Light"/>
          <w:color w:val="000000" w:themeColor="text1"/>
          <w:sz w:val="24"/>
          <w:szCs w:val="24"/>
        </w:rPr>
        <w:t>o ponto médio da curva</w:t>
      </w:r>
      <w:commentRangeEnd w:id="25"/>
      <w:r w:rsidR="00CF13EB">
        <w:rPr>
          <w:rStyle w:val="CommentReference"/>
          <w:rFonts w:asciiTheme="minorHAnsi" w:hAnsiTheme="minorHAnsi" w:cstheme="minorBidi"/>
        </w:rPr>
        <w:commentReference w:id="25"/>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883804"/>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5"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6"/>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6"/>
      <w:r w:rsidR="009A5CB9">
        <w:rPr>
          <w:rStyle w:val="CommentReference"/>
        </w:rPr>
        <w:commentReference w:id="36"/>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7"/>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7"/>
      <w:r w:rsidR="00630AEF">
        <w:rPr>
          <w:rStyle w:val="CommentReference"/>
        </w:rPr>
        <w:commentReference w:id="37"/>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7E361001"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xml:space="preserve">, ainda que a morte pelo distúrbio em si possa reduzir a diversidade da comunidade adulta, a redução seria compensada e superada pela entrada de estratégias variadas a partir do banco de propágulos em um cenário com mutação. Nesse contexto, a interação entre mutação e </w:t>
      </w:r>
      <w:r w:rsidRPr="00C96CED">
        <w:rPr>
          <w:rFonts w:asciiTheme="majorHAnsi" w:hAnsiTheme="majorHAnsi"/>
          <w:color w:val="000000" w:themeColor="text1"/>
        </w:rPr>
        <w:t>distúrbio favorece a estratégia de</w:t>
      </w:r>
      <w:r w:rsidRPr="00980F59">
        <w:rPr>
          <w:rFonts w:asciiTheme="majorHAnsi" w:hAnsiTheme="majorHAnsi"/>
          <w:color w:val="000000" w:themeColor="text1"/>
        </w:rPr>
        <w:t xml:space="preserve"> maior longevidade, dado que, em última instância, a mutação permite que indivíduos mais longevos consigam reaparecer em ambientes com distúrbio elevado, ainda que em menor proporção que indivíduos mais fecundos.</w:t>
      </w:r>
    </w:p>
    <w:p w14:paraId="0AF20F29" w14:textId="6691ED4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 terem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Pr="00980F59">
        <w:rPr>
          <w:rFonts w:asciiTheme="majorHAnsi" w:hAnsiTheme="majorHAnsi"/>
          <w:color w:val="000000" w:themeColor="text1"/>
        </w:rPr>
        <w:t xml:space="preserve">em um ambiente </w:t>
      </w:r>
      <w:r w:rsidR="007925E4">
        <w:rPr>
          <w:rFonts w:asciiTheme="majorHAnsi" w:hAnsiTheme="majorHAnsi"/>
          <w:color w:val="000000" w:themeColor="text1"/>
        </w:rPr>
        <w:t>sujeito a distúrbio forte</w:t>
      </w:r>
      <w:r w:rsidRPr="00980F59">
        <w:rPr>
          <w:rFonts w:asciiTheme="majorHAnsi" w:hAnsiTheme="majorHAnsi"/>
          <w:color w:val="000000" w:themeColor="text1"/>
        </w:rPr>
        <w:t xml:space="preserve"> é a de manter a capacidade de reocupação da população após os eventos recorrentes de </w:t>
      </w:r>
      <w:r w:rsidRPr="00980F59">
        <w:rPr>
          <w:rFonts w:asciiTheme="majorHAnsi" w:hAnsiTheme="majorHAnsi"/>
          <w:color w:val="000000" w:themeColor="text1"/>
        </w:rPr>
        <w:lastRenderedPageBreak/>
        <w:t>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persistam no ambiente</w:t>
      </w:r>
      <w:r w:rsidRPr="00980F59">
        <w:rPr>
          <w:rFonts w:asciiTheme="majorHAnsi" w:hAnsiTheme="majorHAnsi"/>
          <w:color w:val="000000" w:themeColor="text1"/>
        </w:rPr>
        <w:t xml:space="preserve">. Em contrapartida, a mutação não poderia garantir a ocupação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0E64C4">
        <w:rPr>
          <w:rFonts w:asciiTheme="majorHAnsi" w:hAnsiTheme="majorHAnsi"/>
          <w:color w:val="000000" w:themeColor="text1"/>
        </w:rPr>
        <w:t xml:space="preserve">ientes com distúrbio forte, </w:t>
      </w:r>
      <w:r w:rsidRPr="00980F59">
        <w:rPr>
          <w:rFonts w:asciiTheme="majorHAnsi" w:hAnsiTheme="majorHAnsi"/>
          <w:color w:val="000000" w:themeColor="text1"/>
        </w:rPr>
        <w:t xml:space="preserve"> o padrão observado de aumento da diversidade com o aumento da força do distúrbio.</w:t>
      </w:r>
    </w:p>
    <w:p w14:paraId="033C3E56" w14:textId="4E9EE7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8"/>
      <w:r w:rsidRPr="00980F59">
        <w:rPr>
          <w:rFonts w:asciiTheme="majorHAnsi" w:hAnsiTheme="majorHAnsi"/>
          <w:color w:val="000000" w:themeColor="text1"/>
        </w:rPr>
        <w:t>verossimilhança reduzidos</w:t>
      </w:r>
      <w:commentRangeEnd w:id="38"/>
      <w:r w:rsidR="0000770A">
        <w:rPr>
          <w:rStyle w:val="CommentReference"/>
        </w:rPr>
        <w:commentReference w:id="38"/>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baixa diversidade é esperada em ambientes homogêneos, que favorecem a evolução de especialistas, ou ambientes heterogêneos em que os indivíduos se submetem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 dos tipos de ambientes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w:t>
      </w:r>
      <w:r w:rsidRPr="00980F59">
        <w:rPr>
          <w:rFonts w:asciiTheme="majorHAnsi" w:hAnsiTheme="majorHAnsi"/>
          <w:color w:val="000000" w:themeColor="text1"/>
        </w:rPr>
        <w:lastRenderedPageBreak/>
        <w:t xml:space="preserve">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o efeito da amostragem do banco descrito no parágrafo anterior faz com que</w:t>
      </w:r>
      <w:r w:rsidR="00097117">
        <w:rPr>
          <w:rFonts w:asciiTheme="majorHAnsi" w:hAnsiTheme="majorHAnsi"/>
          <w:color w:val="000000" w:themeColor="text1"/>
        </w:rPr>
        <w:t xml:space="preserve"> a entrada de variantes de estratégia por mutação</w:t>
      </w:r>
      <w:r w:rsidR="005452D9">
        <w:rPr>
          <w:rFonts w:asciiTheme="majorHAnsi" w:hAnsiTheme="majorHAnsi"/>
          <w:color w:val="000000" w:themeColor="text1"/>
        </w:rPr>
        <w:t xml:space="preserve"> seja maior em distúrbios elevados</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fez com a diversidade de estratégias fosse mais alta </w:t>
      </w:r>
      <w:r w:rsidR="004551AD">
        <w:rPr>
          <w:rFonts w:asciiTheme="majorHAnsi" w:hAnsiTheme="majorHAnsi"/>
          <w:color w:val="000000" w:themeColor="text1"/>
        </w:rPr>
        <w:t>no extremo mais forte do distúrbio do que no extremo mais fraco</w:t>
      </w:r>
      <w:r w:rsidR="002B11B9">
        <w:rPr>
          <w:rFonts w:asciiTheme="majorHAnsi" w:hAnsiTheme="majorHAnsi"/>
          <w:color w:val="000000" w:themeColor="text1"/>
        </w:rPr>
        <w:t xml:space="preserve">. </w:t>
      </w:r>
      <w:r w:rsidR="00655FFE">
        <w:rPr>
          <w:rFonts w:asciiTheme="majorHAnsi" w:hAnsiTheme="majorHAnsi"/>
          <w:color w:val="000000" w:themeColor="text1"/>
        </w:rPr>
        <w:t xml:space="preserve">No entanto, 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dada fase do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o pico de diversidade se dá em algum trecho do gradiente com tax</w:t>
      </w:r>
      <w:r w:rsidR="00097117">
        <w:rPr>
          <w:rFonts w:asciiTheme="majorHAnsi" w:hAnsiTheme="majorHAnsi"/>
          <w:color w:val="000000" w:themeColor="text1"/>
        </w:rPr>
        <w:t>as intermediárias de distúrbio.</w:t>
      </w:r>
      <w:r w:rsidR="00817F50">
        <w:rPr>
          <w:rFonts w:asciiTheme="majorHAnsi" w:hAnsiTheme="majorHAnsi"/>
          <w:color w:val="000000" w:themeColor="text1"/>
        </w:rPr>
        <w:t xml:space="preserve"> Alé</w:t>
      </w:r>
      <w:r w:rsidR="003208CC">
        <w:rPr>
          <w:rFonts w:asciiTheme="majorHAnsi" w:hAnsiTheme="majorHAnsi"/>
          <w:color w:val="000000" w:themeColor="text1"/>
        </w:rPr>
        <w:t>m disso, o pico de diversidade</w:t>
      </w:r>
      <w:r w:rsidR="005452D9">
        <w:rPr>
          <w:rFonts w:asciiTheme="majorHAnsi" w:hAnsiTheme="majorHAnsi"/>
          <w:color w:val="000000" w:themeColor="text1"/>
        </w:rPr>
        <w:t xml:space="preserve"> também</w:t>
      </w:r>
      <w:r w:rsidR="003208CC">
        <w:rPr>
          <w:rFonts w:asciiTheme="majorHAnsi" w:hAnsiTheme="majorHAnsi"/>
          <w:color w:val="000000" w:themeColor="text1"/>
        </w:rPr>
        <w:t xml:space="preserve"> pode ser formado caso a perda de diversidade ocasionada em níveis muito elevados de distúrbio não seja compensada pela entrada de variação dada pela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3208CC">
        <w:rPr>
          <w:rFonts w:asciiTheme="majorHAnsi" w:hAnsiTheme="majorHAnsi"/>
          <w:color w:val="000000" w:themeColor="text1"/>
        </w:rPr>
        <w:t>mas consiga ser superada em níveis intermediários de distúrbio.</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w:t>
      </w:r>
      <w:r w:rsidRPr="00980F59">
        <w:rPr>
          <w:rFonts w:asciiTheme="majorHAnsi" w:hAnsiTheme="majorHAnsi"/>
          <w:color w:val="000000" w:themeColor="text1"/>
        </w:rPr>
        <w:lastRenderedPageBreak/>
        <w:t>em longevidade</w:t>
      </w:r>
      <w:r w:rsidRPr="00F16F73">
        <w:rPr>
          <w:rStyle w:val="FootnoteReference"/>
        </w:rPr>
        <w:footnoteReference w:id="8"/>
      </w:r>
      <w:r w:rsidRPr="00980F59">
        <w:rPr>
          <w:rFonts w:asciiTheme="majorHAnsi" w:hAnsiTheme="majorHAnsi"/>
          <w:color w:val="000000" w:themeColor="text1"/>
        </w:rPr>
        <w:t>. Outro processo que pode levar à extinção de linhagens é a deriva ecológica, 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0FCB88F8" w:rsidR="00085C73" w:rsidRPr="00980F59" w:rsidRDefault="00085C73" w:rsidP="00085C73">
      <w:pPr>
        <w:ind w:firstLine="720"/>
        <w:contextualSpacing/>
        <w:jc w:val="both"/>
        <w:rPr>
          <w:rFonts w:asciiTheme="majorHAnsi" w:hAnsiTheme="majorHAnsi"/>
          <w:color w:val="000000" w:themeColor="text1"/>
        </w:rPr>
      </w:pPr>
      <w:r w:rsidRPr="00433FAC">
        <w:rPr>
          <w:rFonts w:asciiTheme="majorHAnsi" w:hAnsiTheme="majorHAnsi"/>
          <w:color w:val="000000" w:themeColor="text1"/>
          <w:highlight w:val="cyan"/>
        </w:rPr>
        <w:t>Diferentemente do que ocorreu</w:t>
      </w:r>
      <w:r w:rsidRPr="00980F59">
        <w:rPr>
          <w:rFonts w:asciiTheme="majorHAnsi" w:hAnsiTheme="majorHAnsi"/>
          <w:color w:val="000000" w:themeColor="text1"/>
        </w:rPr>
        <w:t xml:space="preserve">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w:t>
      </w:r>
      <w:r w:rsidR="00C4243B">
        <w:rPr>
          <w:rFonts w:asciiTheme="majorHAnsi" w:hAnsiTheme="majorHAnsi"/>
          <w:color w:val="000000" w:themeColor="text1"/>
        </w:rPr>
        <w:t xml:space="preserve"> (por exclusão competitiva e deriva ecológica)</w:t>
      </w:r>
      <w:r w:rsidRPr="00980F59">
        <w:rPr>
          <w:rFonts w:asciiTheme="majorHAnsi" w:hAnsiTheme="majorHAnsi"/>
          <w:color w:val="000000" w:themeColor="text1"/>
        </w:rPr>
        <w:t xml:space="preserve"> com os eventos de distúrbio 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6C6574">
        <w:rPr>
          <w:rFonts w:asciiTheme="majorHAnsi" w:hAnsiTheme="majorHAnsi"/>
          <w:color w:val="000000" w:themeColor="text1"/>
        </w:rPr>
        <w:t xml:space="preserve"> estratégias menos fecundas mesmo em</w:t>
      </w:r>
      <w:r w:rsidRPr="00980F59">
        <w:rPr>
          <w:rFonts w:asciiTheme="majorHAnsi" w:hAnsiTheme="majorHAnsi"/>
          <w:color w:val="000000" w:themeColor="text1"/>
        </w:rPr>
        <w:t xml:space="preserve"> comunidades sujeitas a regimes de distúrbio fraco</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 xml:space="preserve">Em </w:t>
      </w:r>
      <w:r w:rsidR="00B765B5">
        <w:rPr>
          <w:rFonts w:asciiTheme="majorHAnsi" w:hAnsiTheme="majorHAnsi"/>
          <w:color w:val="000000" w:themeColor="text1"/>
        </w:rPr>
        <w:lastRenderedPageBreak/>
        <w:t>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6608D4">
        <w:rPr>
          <w:rFonts w:asciiTheme="majorHAnsi" w:hAnsiTheme="majorHAnsi"/>
          <w:color w:val="000000" w:themeColor="text1"/>
        </w:rPr>
        <w:t xml:space="preserve"> a diversidade de estratégias é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ins w:id="39" w:author="LUISA NOVARA MONCLAR GONÇALVES" w:date="2017-07-15T17:46:00Z">
        <w:r w:rsidR="005F7453">
          <w:rPr>
            <w:rStyle w:val="FootnoteReference"/>
            <w:rFonts w:asciiTheme="majorHAnsi" w:hAnsiTheme="majorHAnsi"/>
            <w:color w:val="000000" w:themeColor="text1"/>
          </w:rPr>
          <w:footnoteReference w:id="10"/>
        </w:r>
      </w:ins>
      <w:r w:rsidRPr="00980F59">
        <w:rPr>
          <w:rFonts w:asciiTheme="majorHAnsi" w:hAnsiTheme="majorHAnsi"/>
          <w:color w:val="000000" w:themeColor="text1"/>
        </w:rPr>
        <w:t>. 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r w:rsidR="00BF2EE3" w:rsidRPr="00980F59">
        <w:rPr>
          <w:rFonts w:asciiTheme="majorHAnsi" w:hAnsiTheme="majorHAnsi"/>
          <w:color w:val="000000" w:themeColor="text1"/>
        </w:rPr>
        <w:t>.</w:t>
      </w:r>
    </w:p>
    <w:p w14:paraId="56AB802D" w14:textId="61C6E87F"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Essa interpretação corrobora os </w:t>
      </w:r>
      <w:r w:rsidRPr="00BF55C3">
        <w:rPr>
          <w:rFonts w:asciiTheme="majorHAnsi" w:hAnsiTheme="majorHAnsi"/>
          <w:color w:val="000000" w:themeColor="text1"/>
        </w:rPr>
        <w:t xml:space="preserve">resultados obtidos por </w:t>
      </w:r>
      <w:commentRangeStart w:id="49"/>
      <w:r w:rsidR="00516DFC" w:rsidRPr="00BF55C3">
        <w:rPr>
          <w:rFonts w:asciiTheme="majorHAnsi" w:hAnsiTheme="majorHAnsi"/>
          <w:color w:val="000000" w:themeColor="text1"/>
        </w:rPr>
        <w:t>Mandai (em preparação</w:t>
      </w:r>
      <w:commentRangeEnd w:id="49"/>
      <w:r w:rsidR="007D60CC">
        <w:rPr>
          <w:rStyle w:val="CommentReference"/>
        </w:rPr>
        <w:commentReference w:id="49"/>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tinham menor abundância como resultado da competição</w:t>
      </w:r>
      <w:r w:rsidR="000C797C">
        <w:rPr>
          <w:rFonts w:asciiTheme="majorHAnsi" w:hAnsiTheme="majorHAnsi"/>
          <w:color w:val="000000" w:themeColor="text1"/>
        </w:rPr>
        <w:t>.</w:t>
      </w:r>
      <w:r w:rsidRPr="00BF55C3">
        <w:rPr>
          <w:rFonts w:asciiTheme="majorHAnsi" w:hAnsiTheme="majorHAnsi"/>
          <w:color w:val="000000" w:themeColor="text1"/>
        </w:rPr>
        <w:t xml:space="preserve"> </w:t>
      </w:r>
      <w:r w:rsidRPr="00FD5849">
        <w:rPr>
          <w:rFonts w:asciiTheme="majorHAnsi" w:hAnsiTheme="majorHAnsi"/>
          <w:color w:val="000000" w:themeColor="text1"/>
          <w:highlight w:val="cyan"/>
        </w:rPr>
        <w:t>O distúrbio, ainda que possa retardar o processo de exclusão competitiva de espécies menos longevas por espécies com maior capacidade de sobrevivência</w:t>
      </w:r>
      <w:r w:rsidR="009F4D84" w:rsidRPr="00FD5849">
        <w:rPr>
          <w:rFonts w:asciiTheme="majorHAnsi" w:hAnsiTheme="majorHAnsi"/>
          <w:color w:val="000000" w:themeColor="text1"/>
          <w:highlight w:val="cyan"/>
        </w:rPr>
        <w:t xml:space="preserve"> </w:t>
      </w:r>
      <w:r w:rsidR="009F4D84" w:rsidRPr="00FD5849">
        <w:rPr>
          <w:rFonts w:asciiTheme="majorHAnsi" w:hAnsiTheme="majorHAnsi"/>
          <w:color w:val="000000" w:themeColor="text1"/>
          <w:highlight w:val="cyan"/>
        </w:rPr>
        <w:fldChar w:fldCharType="begin" w:fldLock="1"/>
      </w:r>
      <w:r w:rsidR="00C0372E" w:rsidRPr="00FD5849">
        <w:rPr>
          <w:rFonts w:asciiTheme="majorHAnsi" w:hAnsiTheme="majorHAnsi"/>
          <w:color w:val="000000" w:themeColor="text1"/>
          <w:highlight w:val="cyan"/>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FD5849">
        <w:rPr>
          <w:rFonts w:asciiTheme="majorHAnsi" w:hAnsiTheme="majorHAnsi"/>
          <w:color w:val="000000" w:themeColor="text1"/>
          <w:highlight w:val="cyan"/>
        </w:rPr>
        <w:fldChar w:fldCharType="separate"/>
      </w:r>
      <w:r w:rsidR="009F4D84" w:rsidRPr="00FD5849">
        <w:rPr>
          <w:rFonts w:asciiTheme="majorHAnsi" w:hAnsiTheme="majorHAnsi"/>
          <w:noProof/>
          <w:color w:val="000000" w:themeColor="text1"/>
          <w:highlight w:val="cyan"/>
        </w:rPr>
        <w:t>(Connell, 1978)</w:t>
      </w:r>
      <w:r w:rsidR="009F4D84" w:rsidRPr="00FD5849">
        <w:rPr>
          <w:rFonts w:asciiTheme="majorHAnsi" w:hAnsiTheme="majorHAnsi"/>
          <w:color w:val="000000" w:themeColor="text1"/>
          <w:highlight w:val="cyan"/>
        </w:rPr>
        <w:fldChar w:fldCharType="end"/>
      </w:r>
      <w:r w:rsidR="009F4D84" w:rsidRPr="00FD5849">
        <w:rPr>
          <w:rFonts w:asciiTheme="majorHAnsi" w:hAnsiTheme="majorHAnsi"/>
          <w:color w:val="000000" w:themeColor="text1"/>
          <w:highlight w:val="cyan"/>
        </w:rPr>
        <w:t xml:space="preserve">, </w:t>
      </w:r>
      <w:r w:rsidRPr="00FD5849">
        <w:rPr>
          <w:rFonts w:asciiTheme="majorHAnsi" w:hAnsiTheme="majorHAnsi"/>
          <w:color w:val="000000" w:themeColor="text1"/>
          <w:highlight w:val="cyan"/>
        </w:rPr>
        <w:t>tende a reverter a direção do processo de exclusão, facilitando a exclusão das espécies mais longevas pelas mais fecundas</w:t>
      </w:r>
      <w:r w:rsidR="00C0372E" w:rsidRPr="00FD5849">
        <w:rPr>
          <w:rFonts w:asciiTheme="majorHAnsi" w:hAnsiTheme="majorHAnsi"/>
          <w:color w:val="000000" w:themeColor="text1"/>
          <w:highlight w:val="cyan"/>
        </w:rPr>
        <w:t xml:space="preserve"> </w:t>
      </w:r>
      <w:r w:rsidR="00C0372E" w:rsidRPr="00FD5849">
        <w:rPr>
          <w:rFonts w:asciiTheme="majorHAnsi" w:hAnsiTheme="majorHAnsi"/>
          <w:color w:val="000000" w:themeColor="text1"/>
          <w:highlight w:val="cyan"/>
        </w:rPr>
        <w:fldChar w:fldCharType="begin" w:fldLock="1"/>
      </w:r>
      <w:r w:rsidR="00CE775D" w:rsidRPr="00FD5849">
        <w:rPr>
          <w:rFonts w:asciiTheme="majorHAnsi" w:hAnsiTheme="majorHAnsi"/>
          <w:color w:val="000000" w:themeColor="text1"/>
          <w:highlight w:val="cyan"/>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FD5849">
        <w:rPr>
          <w:rFonts w:asciiTheme="majorHAnsi" w:hAnsiTheme="majorHAnsi"/>
          <w:color w:val="000000" w:themeColor="text1"/>
          <w:highlight w:val="cyan"/>
        </w:rPr>
        <w:fldChar w:fldCharType="separate"/>
      </w:r>
      <w:r w:rsidR="002746AC" w:rsidRPr="00FD5849">
        <w:rPr>
          <w:rFonts w:asciiTheme="majorHAnsi" w:hAnsiTheme="majorHAnsi"/>
          <w:noProof/>
          <w:color w:val="000000" w:themeColor="text1"/>
          <w:highlight w:val="cyan"/>
        </w:rPr>
        <w:t>(Fox, 2013)</w:t>
      </w:r>
      <w:r w:rsidR="00C0372E" w:rsidRPr="00FD5849">
        <w:rPr>
          <w:rFonts w:asciiTheme="majorHAnsi" w:hAnsiTheme="majorHAnsi"/>
          <w:color w:val="000000" w:themeColor="text1"/>
          <w:highlight w:val="cyan"/>
        </w:rPr>
        <w:fldChar w:fldCharType="end"/>
      </w:r>
      <w:r w:rsidRPr="00FD5849">
        <w:rPr>
          <w:rFonts w:asciiTheme="majorHAnsi" w:hAnsiTheme="majorHAnsi"/>
          <w:color w:val="000000" w:themeColor="text1"/>
          <w:highlight w:val="cyan"/>
        </w:rPr>
        <w:t xml:space="preserve">. </w:t>
      </w:r>
      <w:r w:rsidR="00EA1251">
        <w:rPr>
          <w:rFonts w:asciiTheme="majorHAnsi" w:hAnsiTheme="majorHAnsi"/>
          <w:color w:val="000000" w:themeColor="text1"/>
          <w:highlight w:val="cyan"/>
        </w:rPr>
        <w:t>A mortalidade dada</w:t>
      </w:r>
      <w:r w:rsidR="00F61EE9" w:rsidRPr="00FD5849">
        <w:rPr>
          <w:rFonts w:asciiTheme="majorHAnsi" w:hAnsiTheme="majorHAnsi"/>
          <w:color w:val="000000" w:themeColor="text1"/>
          <w:highlight w:val="cyan"/>
        </w:rPr>
        <w:t xml:space="preserve"> </w:t>
      </w:r>
      <w:r w:rsidR="00EA1251">
        <w:rPr>
          <w:rFonts w:asciiTheme="majorHAnsi" w:hAnsiTheme="majorHAnsi"/>
          <w:color w:val="000000" w:themeColor="text1"/>
          <w:highlight w:val="cyan"/>
        </w:rPr>
        <w:t>pelo</w:t>
      </w:r>
      <w:bookmarkStart w:id="50" w:name="_GoBack"/>
      <w:bookmarkEnd w:id="50"/>
      <w:r w:rsidR="0058757B" w:rsidRPr="00FD5849">
        <w:rPr>
          <w:rFonts w:asciiTheme="majorHAnsi" w:hAnsiTheme="majorHAnsi"/>
          <w:color w:val="000000" w:themeColor="text1"/>
          <w:highlight w:val="cyan"/>
        </w:rPr>
        <w:t xml:space="preserve"> distúrbio </w:t>
      </w:r>
      <w:r w:rsidR="00F61EE9" w:rsidRPr="00FD5849">
        <w:rPr>
          <w:rFonts w:asciiTheme="majorHAnsi" w:hAnsiTheme="majorHAnsi"/>
          <w:color w:val="000000" w:themeColor="text1"/>
          <w:highlight w:val="cyan"/>
        </w:rPr>
        <w:t>compõe</w:t>
      </w:r>
      <w:r w:rsidRPr="00FD5849">
        <w:rPr>
          <w:rFonts w:asciiTheme="majorHAnsi" w:hAnsiTheme="majorHAnsi"/>
          <w:color w:val="000000" w:themeColor="text1"/>
          <w:highlight w:val="cyan"/>
        </w:rPr>
        <w:t xml:space="preserve"> um ambiente único no qual determinada estratégia é favorecida, tendendo, então, a excluir as demais</w:t>
      </w:r>
      <w:r w:rsidR="00E54C35" w:rsidRPr="00FD5849">
        <w:rPr>
          <w:rFonts w:asciiTheme="majorHAnsi" w:hAnsiTheme="majorHAnsi"/>
          <w:color w:val="000000" w:themeColor="text1"/>
          <w:highlight w:val="cyan"/>
        </w:rPr>
        <w:t xml:space="preserve"> </w:t>
      </w:r>
      <w:r w:rsidR="00E54C35" w:rsidRPr="00FD5849">
        <w:rPr>
          <w:rFonts w:asciiTheme="majorHAnsi" w:hAnsiTheme="majorHAnsi"/>
          <w:color w:val="000000" w:themeColor="text1"/>
          <w:highlight w:val="cyan"/>
        </w:rPr>
        <w:fldChar w:fldCharType="begin" w:fldLock="1"/>
      </w:r>
      <w:r w:rsidR="00CE775D" w:rsidRPr="00FD5849">
        <w:rPr>
          <w:rFonts w:asciiTheme="majorHAnsi" w:hAnsiTheme="majorHAnsi"/>
          <w:color w:val="000000" w:themeColor="text1"/>
          <w:highlight w:val="cyan"/>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E54C35" w:rsidRPr="00FD5849">
        <w:rPr>
          <w:rFonts w:asciiTheme="majorHAnsi" w:hAnsiTheme="majorHAnsi"/>
          <w:color w:val="000000" w:themeColor="text1"/>
          <w:highlight w:val="cyan"/>
        </w:rPr>
        <w:fldChar w:fldCharType="separate"/>
      </w:r>
      <w:r w:rsidR="00E54C35" w:rsidRPr="00FD5849">
        <w:rPr>
          <w:rFonts w:asciiTheme="majorHAnsi" w:hAnsiTheme="majorHAnsi"/>
          <w:noProof/>
          <w:color w:val="000000" w:themeColor="text1"/>
          <w:highlight w:val="cyan"/>
        </w:rPr>
        <w:t>(Fox, 2013)</w:t>
      </w:r>
      <w:r w:rsidR="00E54C35" w:rsidRPr="00FD5849">
        <w:rPr>
          <w:rFonts w:asciiTheme="majorHAnsi" w:hAnsiTheme="majorHAnsi"/>
          <w:color w:val="000000" w:themeColor="text1"/>
          <w:highlight w:val="cyan"/>
        </w:rPr>
        <w:fldChar w:fldCharType="end"/>
      </w:r>
      <w:r w:rsidR="00E54C35" w:rsidRPr="00FD5849">
        <w:rPr>
          <w:rFonts w:asciiTheme="majorHAnsi" w:hAnsiTheme="majorHAnsi"/>
          <w:color w:val="000000" w:themeColor="text1"/>
          <w:highlight w:val="cyan"/>
        </w:rPr>
        <w:t>.</w:t>
      </w:r>
      <w:r w:rsidR="00F61EE9" w:rsidRPr="00FD5849">
        <w:rPr>
          <w:rFonts w:asciiTheme="majorHAnsi" w:hAnsiTheme="majorHAnsi"/>
          <w:color w:val="000000" w:themeColor="text1"/>
          <w:highlight w:val="cyan"/>
        </w:rPr>
        <w:t xml:space="preserve"> </w:t>
      </w:r>
      <w:r w:rsidR="00F61EE9" w:rsidRPr="00FD5849">
        <w:rPr>
          <w:rFonts w:asciiTheme="majorHAnsi" w:hAnsiTheme="majorHAnsi"/>
          <w:color w:val="000000" w:themeColor="text1"/>
          <w:highlight w:val="cyan"/>
        </w:rPr>
        <w:t>Diferentes combinações de intensidade e frequência</w:t>
      </w:r>
      <w:r w:rsidR="00F61EE9" w:rsidRPr="00FD5849">
        <w:rPr>
          <w:rFonts w:asciiTheme="majorHAnsi" w:hAnsiTheme="majorHAnsi"/>
          <w:color w:val="000000" w:themeColor="text1"/>
          <w:highlight w:val="cyan"/>
        </w:rPr>
        <w:t xml:space="preserve"> apenas determinam a velocidade com que a exclusão competitiva </w:t>
      </w:r>
      <w:r w:rsidR="0058757B" w:rsidRPr="00FD5849">
        <w:rPr>
          <w:rFonts w:asciiTheme="majorHAnsi" w:hAnsiTheme="majorHAnsi"/>
          <w:color w:val="000000" w:themeColor="text1"/>
          <w:highlight w:val="cyan"/>
        </w:rPr>
        <w:t>e</w:t>
      </w:r>
      <w:r w:rsidR="00F61EE9" w:rsidRPr="00FD5849">
        <w:rPr>
          <w:rFonts w:asciiTheme="majorHAnsi" w:hAnsiTheme="majorHAnsi"/>
          <w:color w:val="000000" w:themeColor="text1"/>
          <w:highlight w:val="cyan"/>
        </w:rPr>
        <w:t xml:space="preserve"> </w:t>
      </w:r>
      <w:r w:rsidR="0058757B" w:rsidRPr="00FD5849">
        <w:rPr>
          <w:rFonts w:asciiTheme="majorHAnsi" w:hAnsiTheme="majorHAnsi"/>
          <w:color w:val="000000" w:themeColor="text1"/>
          <w:highlight w:val="cyan"/>
        </w:rPr>
        <w:t xml:space="preserve">a </w:t>
      </w:r>
      <w:r w:rsidR="00F61EE9" w:rsidRPr="00FD5849">
        <w:rPr>
          <w:rFonts w:asciiTheme="majorHAnsi" w:hAnsiTheme="majorHAnsi"/>
          <w:color w:val="000000" w:themeColor="text1"/>
          <w:highlight w:val="cyan"/>
        </w:rPr>
        <w:t>deriva</w:t>
      </w:r>
      <w:r w:rsidR="0058757B" w:rsidRPr="00FD5849">
        <w:rPr>
          <w:rFonts w:asciiTheme="majorHAnsi" w:hAnsiTheme="majorHAnsi"/>
          <w:color w:val="000000" w:themeColor="text1"/>
          <w:highlight w:val="cyan"/>
        </w:rPr>
        <w:t xml:space="preserve"> ocorrem</w:t>
      </w:r>
      <w:r w:rsidR="00F61EE9" w:rsidRPr="00FD5849">
        <w:rPr>
          <w:rFonts w:asciiTheme="majorHAnsi" w:hAnsiTheme="majorHAnsi"/>
          <w:color w:val="000000" w:themeColor="text1"/>
          <w:highlight w:val="cyan"/>
        </w:rPr>
        <w:t>.</w:t>
      </w:r>
      <w:r w:rsidR="00E54C35" w:rsidRPr="00980F59">
        <w:rPr>
          <w:rFonts w:asciiTheme="majorHAnsi" w:hAnsiTheme="majorHAnsi"/>
          <w:color w:val="000000" w:themeColor="text1"/>
        </w:rPr>
        <w:t xml:space="preserve"> </w:t>
      </w:r>
      <w:r w:rsidRPr="00980F59">
        <w:rPr>
          <w:rFonts w:asciiTheme="majorHAnsi" w:hAnsiTheme="majorHAnsi"/>
          <w:color w:val="000000" w:themeColor="text1"/>
        </w:rPr>
        <w:t>Dessa forma, a não ser que outros mecanismos promotores da coexistência local estejam atuando</w:t>
      </w:r>
      <w:r w:rsidR="00CE775D" w:rsidRPr="00980F59">
        <w:rPr>
          <w:rFonts w:asciiTheme="majorHAnsi" w:hAnsiTheme="majorHAnsi"/>
          <w:color w:val="000000" w:themeColor="text1"/>
        </w:rPr>
        <w:t xml:space="preserve"> </w:t>
      </w:r>
      <w:r w:rsidR="00CE775D" w:rsidRPr="00980F59">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CE775D" w:rsidRPr="00980F59">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CE775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Pr="00980F59">
        <w:rPr>
          <w:rFonts w:asciiTheme="majorHAnsi" w:hAnsiTheme="majorHAnsi"/>
          <w:color w:val="000000" w:themeColor="text1"/>
        </w:rPr>
        <w:t>, a ocorrência de distúrbios</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77221E90"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 xml:space="preserve">ecológico. </w:t>
      </w:r>
      <w:commentRangeStart w:id="51"/>
      <w:r w:rsidRPr="00A7189E">
        <w:rPr>
          <w:rFonts w:asciiTheme="majorHAnsi" w:hAnsiTheme="majorHAnsi"/>
          <w:color w:val="000000" w:themeColor="text1"/>
        </w:rPr>
        <w:t>A diversidade de estratégia total também se comportou da mesma forma que no primeiro cenário. Como detalhado anteriormente, caso interpretássemos o padrão como uma relação monotônica crescente da diversidade em função do distúrbio, uma possível explicação seria o consequente aumento na amostragem do banco de propágulos, que é mais diverso que a comunidade local nos cenários com mutação. Ainda, podemos entender o padrão como uma relação não monotônica com pico em níveis intermediários de distúrbio, que poderia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 xml:space="preserve">atégia por mutação que </w:t>
      </w:r>
      <w:r w:rsidR="00C227B0">
        <w:rPr>
          <w:rFonts w:asciiTheme="majorHAnsi" w:hAnsiTheme="majorHAnsi"/>
          <w:color w:val="000000" w:themeColor="text1"/>
        </w:rPr>
        <w:lastRenderedPageBreak/>
        <w:t>resulta</w:t>
      </w:r>
      <w:r w:rsidR="00C31C94" w:rsidRPr="00A7189E">
        <w:rPr>
          <w:rFonts w:asciiTheme="majorHAnsi" w:hAnsiTheme="majorHAnsi"/>
          <w:color w:val="000000" w:themeColor="text1"/>
        </w:rPr>
        <w:t xml:space="preserve"> no padrão de diversidade observado</w:t>
      </w:r>
      <w:commentRangeEnd w:id="51"/>
      <w:r w:rsidR="00802727">
        <w:rPr>
          <w:rStyle w:val="CommentReference"/>
        </w:rPr>
        <w:commentReference w:id="51"/>
      </w:r>
      <w:r w:rsidR="00C31C94" w:rsidRPr="00A7189E">
        <w:rPr>
          <w:rFonts w:asciiTheme="majorHAnsi" w:hAnsiTheme="majorHAnsi"/>
          <w:color w:val="000000" w:themeColor="text1"/>
        </w:rPr>
        <w:t xml:space="preserve">. </w:t>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6BEE26E9"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w:t>
      </w:r>
      <w:r w:rsidRPr="00980F59">
        <w:rPr>
          <w:rFonts w:asciiTheme="majorHAnsi" w:hAnsiTheme="majorHAnsi"/>
          <w:color w:val="000000" w:themeColor="text1"/>
        </w:rPr>
        <w:lastRenderedPageBreak/>
        <w:t xml:space="preserve">mesmas flutuações ambientais do que a comunidade adulta </w:t>
      </w:r>
      <w:r w:rsidR="008C02F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lastRenderedPageBreak/>
        <w:t>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xml:space="preserve">, o que dificulta a emergência e a percepção de padrões encontrados na natureza que dependem do isolamento </w:t>
      </w:r>
      <w:r w:rsidRPr="00980F59">
        <w:rPr>
          <w:rFonts w:asciiTheme="majorHAnsi" w:hAnsiTheme="majorHAnsi"/>
        </w:rPr>
        <w:lastRenderedPageBreak/>
        <w:t>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ins w:id="52" w:author="LUISA NOVARA MONCLAR GONÇALVES" w:date="2017-07-15T15:17:00Z"/>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3" w:name="_Toc487883809"/>
    <w:p w14:paraId="46274A3C" w14:textId="61A6AD41" w:rsidR="008F7530" w:rsidRPr="00011943" w:rsidRDefault="008F7530" w:rsidP="008F7530">
      <w:pPr>
        <w:pStyle w:val="Heading1"/>
        <w:spacing w:before="0"/>
      </w:pPr>
      <w:r w:rsidRPr="00B77089">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4"/>
      <w:r w:rsidRPr="00D24BD2">
        <w:tab/>
      </w:r>
      <w:r>
        <w:rPr>
          <w:color w:val="000000" w:themeColor="text1"/>
        </w:rPr>
        <w:t>CONCLUSÃO</w:t>
      </w:r>
      <w:commentRangeEnd w:id="54"/>
      <w:r w:rsidR="00515F5E">
        <w:rPr>
          <w:rStyle w:val="CommentReference"/>
          <w:rFonts w:eastAsiaTheme="minorHAnsi" w:cstheme="minorBidi"/>
          <w:b w:val="0"/>
          <w:noProof w:val="0"/>
          <w:color w:val="auto"/>
          <w:lang w:val="pt-BR"/>
        </w:rPr>
        <w:commentReference w:id="54"/>
      </w:r>
      <w:bookmarkEnd w:id="53"/>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15B9A4DC" w14:textId="77777777" w:rsidR="005162DF" w:rsidDel="00A01D5D" w:rsidRDefault="005162DF" w:rsidP="002B3CB1">
      <w:pPr>
        <w:contextualSpacing/>
        <w:jc w:val="both"/>
        <w:rPr>
          <w:del w:id="55" w:author="LUISA NOVARA MONCLAR GONÇALVES" w:date="2017-07-15T15:17:00Z"/>
          <w:rFonts w:asciiTheme="majorHAnsi" w:hAnsiTheme="majorHAnsi" w:cs="Times"/>
        </w:rPr>
      </w:pPr>
    </w:p>
    <w:p w14:paraId="0DF652CF" w14:textId="77777777" w:rsidR="005162DF" w:rsidDel="00A01D5D" w:rsidRDefault="005162DF" w:rsidP="002B3CB1">
      <w:pPr>
        <w:contextualSpacing/>
        <w:jc w:val="both"/>
        <w:rPr>
          <w:del w:id="56" w:author="LUISA NOVARA MONCLAR GONÇALVES" w:date="2017-07-15T15:17:00Z"/>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ins w:id="57" w:author="LUISA NOVARA MONCLAR GONÇALVES" w:date="2017-07-15T15:16:00Z"/>
          <w:rFonts w:asciiTheme="majorHAnsi" w:hAnsiTheme="majorHAnsi" w:cs="Times"/>
        </w:rPr>
      </w:pPr>
    </w:p>
    <w:p w14:paraId="14FC5E62" w14:textId="77777777" w:rsidR="00E21BF7" w:rsidRDefault="00E21BF7" w:rsidP="002B3CB1">
      <w:pPr>
        <w:contextualSpacing/>
        <w:jc w:val="both"/>
        <w:rPr>
          <w:ins w:id="58" w:author="LUISA NOVARA MONCLAR GONÇALVES" w:date="2017-07-15T15:16:00Z"/>
          <w:rFonts w:asciiTheme="majorHAnsi" w:hAnsiTheme="majorHAnsi" w:cs="Times"/>
        </w:rPr>
      </w:pPr>
    </w:p>
    <w:p w14:paraId="30BDA33B" w14:textId="77777777" w:rsidR="00E21BF7" w:rsidRDefault="00E21BF7" w:rsidP="002B3CB1">
      <w:pPr>
        <w:contextualSpacing/>
        <w:jc w:val="both"/>
        <w:rPr>
          <w:ins w:id="59" w:author="LUISA NOVARA MONCLAR GONÇALVES" w:date="2017-07-15T15:16:00Z"/>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22CAD936" w14:textId="77777777" w:rsidR="005162DF" w:rsidRDefault="005162DF" w:rsidP="002B3CB1">
      <w:pPr>
        <w:contextualSpacing/>
        <w:jc w:val="both"/>
        <w:rPr>
          <w:rFonts w:asciiTheme="majorHAnsi" w:hAnsiTheme="majorHAnsi" w:cs="Times"/>
        </w:rPr>
      </w:pPr>
    </w:p>
    <w:p w14:paraId="5AFBC15C"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60" w:name="_Toc487883810"/>
    <w:p w14:paraId="0F06ABC2" w14:textId="07B80899" w:rsidR="005B2ED1" w:rsidRPr="00011943" w:rsidRDefault="005B2ED1" w:rsidP="005B2ED1">
      <w:pPr>
        <w:pStyle w:val="Heading1"/>
        <w:spacing w:before="0"/>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60"/>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lastRenderedPageBreak/>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 xml:space="preserve">presa, quase metade das pessoas (14 votos) acha nada ou pouco cafona começar a dissertação citando Darwin! 7 </w:t>
      </w:r>
      <w:r>
        <w:rPr>
          <w:rFonts w:asciiTheme="majorHAnsi" w:hAnsiTheme="majorHAnsi" w:cs="Times"/>
        </w:rPr>
        <w:lastRenderedPageBreak/>
        <w:t>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 xml:space="preserve">nada sexy (16 votos) </w:t>
      </w:r>
      <w:r w:rsidR="00A96B4C">
        <w:rPr>
          <w:rFonts w:asciiTheme="majorHAnsi" w:hAnsiTheme="majorHAnsi" w:cs="Times"/>
        </w:rPr>
        <w:t>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61" w:name="_Toc487883811"/>
    <w:commentRangeStart w:id="62"/>
    <w:p w14:paraId="1FDBBAF5" w14:textId="24898A6D" w:rsidR="004863CE" w:rsidRPr="00011943" w:rsidRDefault="004863CE" w:rsidP="004863CE">
      <w:pPr>
        <w:pStyle w:val="Heading1"/>
        <w:spacing w:before="0"/>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62"/>
      <w:r w:rsidR="00E3468F">
        <w:rPr>
          <w:rStyle w:val="CommentReference"/>
          <w:rFonts w:eastAsiaTheme="minorHAnsi" w:cstheme="minorBidi"/>
          <w:b w:val="0"/>
          <w:noProof w:val="0"/>
          <w:color w:val="auto"/>
          <w:lang w:val="pt-BR"/>
        </w:rPr>
        <w:commentReference w:id="62"/>
      </w:r>
      <w:bookmarkEnd w:id="61"/>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2A13F804" w14:textId="08A52E92" w:rsidR="00F80E3C" w:rsidRPr="00F80E3C" w:rsidRDefault="00117284"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F80E3C" w:rsidRPr="00F80E3C">
        <w:rPr>
          <w:rFonts w:ascii="Calibri Light" w:eastAsia="Times New Roman" w:hAnsi="Calibri Light" w:cs="Times New Roman"/>
          <w:noProof/>
        </w:rPr>
        <w:t xml:space="preserve">Abrams, P. A. (2005). “Adaptive Dynamics” vs. “adaptive dynamics”. </w:t>
      </w:r>
      <w:r w:rsidR="00F80E3C" w:rsidRPr="00F80E3C">
        <w:rPr>
          <w:rFonts w:ascii="Calibri Light" w:eastAsia="Times New Roman" w:hAnsi="Calibri Light" w:cs="Times New Roman"/>
          <w:i/>
          <w:iCs/>
          <w:noProof/>
        </w:rPr>
        <w:t>Journal of Evolutionary Biology</w:t>
      </w:r>
      <w:r w:rsidR="00F80E3C" w:rsidRPr="00F80E3C">
        <w:rPr>
          <w:rFonts w:ascii="Calibri Light" w:eastAsia="Times New Roman" w:hAnsi="Calibri Light" w:cs="Times New Roman"/>
          <w:noProof/>
        </w:rPr>
        <w:t xml:space="preserve">, </w:t>
      </w:r>
      <w:r w:rsidR="00F80E3C" w:rsidRPr="00F80E3C">
        <w:rPr>
          <w:rFonts w:ascii="Calibri Light" w:eastAsia="Times New Roman" w:hAnsi="Calibri Light" w:cs="Times New Roman"/>
          <w:i/>
          <w:iCs/>
          <w:noProof/>
        </w:rPr>
        <w:t>18</w:t>
      </w:r>
      <w:r w:rsidR="00F80E3C" w:rsidRPr="00F80E3C">
        <w:rPr>
          <w:rFonts w:ascii="Calibri Light" w:eastAsia="Times New Roman" w:hAnsi="Calibri Light" w:cs="Times New Roman"/>
          <w:noProof/>
        </w:rPr>
        <w:t>(5), 1162–1165. http://doi.org/10.1111/j.1420-9101.2004.00843.x</w:t>
      </w:r>
    </w:p>
    <w:p w14:paraId="5B1E83B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Adler, P. B., HilleRislambers, J., &amp; Levine, J. M. (2007). A niche for neutrality.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(2), 95–104. http://doi.org/10.1111/j.1461-0248.2006.00996.x</w:t>
      </w:r>
    </w:p>
    <w:p w14:paraId="3CB03AF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Bailey, J. K., Wooley, S. C., Lindroth, R. L., &amp; Whitham, T. G. (2006). Importance of species interactions to community heritability: A genetic basis to trophic-level interactions.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(1), 78–85. http://doi.org/10.1111/j.1461-0248.2005.00844.x</w:t>
      </w:r>
    </w:p>
    <w:p w14:paraId="4FD382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F80E3C">
        <w:rPr>
          <w:rFonts w:ascii="Calibri Light" w:eastAsia="Times New Roman" w:hAnsi="Calibri Light" w:cs="Times New Roman"/>
          <w:i/>
          <w:iCs/>
          <w:noProof/>
        </w:rPr>
        <w:t>Annals of the New York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1206</w:t>
      </w:r>
      <w:r w:rsidRPr="00F80E3C">
        <w:rPr>
          <w:rFonts w:ascii="Calibri Light" w:eastAsia="Times New Roman" w:hAnsi="Calibri Light" w:cs="Times New Roman"/>
          <w:noProof/>
        </w:rPr>
        <w:t>, 17–34. http://doi.org/10.1111/j.1749-6632.2010.05706.x</w:t>
      </w:r>
    </w:p>
    <w:p w14:paraId="004DE79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147</w:t>
      </w:r>
      <w:r w:rsidRPr="00F80E3C">
        <w:rPr>
          <w:rFonts w:ascii="Calibri Light" w:eastAsia="Times New Roman" w:hAnsi="Calibri Light" w:cs="Times New Roman"/>
          <w:noProof/>
        </w:rPr>
        <w:t>(1), 115–139.</w:t>
      </w:r>
    </w:p>
    <w:p w14:paraId="47BA3BA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(1999). Optimal Reproductive Effort in Stochastic, Density-Dependent Environments, </w:t>
      </w:r>
      <w:r w:rsidRPr="00F80E3C">
        <w:rPr>
          <w:rFonts w:ascii="Calibri Light" w:eastAsia="Times New Roman" w:hAnsi="Calibri Light" w:cs="Times New Roman"/>
          <w:i/>
          <w:iCs/>
          <w:noProof/>
        </w:rPr>
        <w:t>53</w:t>
      </w:r>
      <w:r w:rsidRPr="00F80E3C">
        <w:rPr>
          <w:rFonts w:ascii="Calibri Light" w:eastAsia="Times New Roman" w:hAnsi="Calibri Light" w:cs="Times New Roman"/>
          <w:noProof/>
        </w:rPr>
        <w:t>(3), 677–688.</w:t>
      </w:r>
    </w:p>
    <w:p w14:paraId="4E8F97E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Bohn, K., Pavlick, R., Reu, B., &amp; Kleidon, A. (2014). The strengths of r- And K-selection shape diversity-disturbance relationships. </w:t>
      </w:r>
      <w:r w:rsidRPr="00F80E3C">
        <w:rPr>
          <w:rFonts w:ascii="Calibri Light" w:eastAsia="Times New Roman" w:hAnsi="Calibri Light" w:cs="Times New Roman"/>
          <w:i/>
          <w:iCs/>
          <w:noProof/>
        </w:rPr>
        <w:t>PLoS ONE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http://doi.org/10.1371/journal.pone.0095659</w:t>
      </w:r>
    </w:p>
    <w:p w14:paraId="75C2D15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Bonsall, M. B. (2004). Life History Trade-Offs Assemble Ecological Guilds.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306</w:t>
      </w:r>
      <w:r w:rsidRPr="00F80E3C">
        <w:rPr>
          <w:rFonts w:ascii="Calibri Light" w:eastAsia="Times New Roman" w:hAnsi="Calibri Light" w:cs="Times New Roman"/>
          <w:noProof/>
        </w:rPr>
        <w:t>(5693), 111–114. http://doi.org/10.1126/science.1100680</w:t>
      </w:r>
    </w:p>
    <w:p w14:paraId="4DE66D7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Bürger, R., &amp; Gimelfarb, A. (2002). Fluctuating environments and the role of mutation in maintaining quantitative genetic variation. </w:t>
      </w:r>
      <w:r w:rsidRPr="00F80E3C">
        <w:rPr>
          <w:rFonts w:ascii="Calibri Light" w:eastAsia="Times New Roman" w:hAnsi="Calibri Light" w:cs="Times New Roman"/>
          <w:i/>
          <w:iCs/>
          <w:noProof/>
        </w:rPr>
        <w:t>Genetical research</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80</w:t>
      </w:r>
      <w:r w:rsidRPr="00F80E3C">
        <w:rPr>
          <w:rFonts w:ascii="Calibri Light" w:eastAsia="Times New Roman" w:hAnsi="Calibri Light" w:cs="Times New Roman"/>
          <w:noProof/>
        </w:rPr>
        <w:t>(1), 31–46. http://doi.org/10.1017/S0016672302005682</w:t>
      </w:r>
    </w:p>
    <w:p w14:paraId="1C0368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Cadotte, M. W. (2007). Competition-colonization trade-offs and disturbance effects at multiple scales.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88</w:t>
      </w:r>
      <w:r w:rsidRPr="00F80E3C">
        <w:rPr>
          <w:rFonts w:ascii="Calibri Light" w:eastAsia="Times New Roman" w:hAnsi="Calibri Light" w:cs="Times New Roman"/>
          <w:noProof/>
        </w:rPr>
        <w:t>(4), 823–829. http://doi.org/10.1890/06-1117</w:t>
      </w:r>
    </w:p>
    <w:p w14:paraId="49BD3B1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(1994). Multispecies Competition in Variable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http://doi.org/http://dx.doi.org/10.1006/tpbi.1994.1013</w:t>
      </w:r>
    </w:p>
    <w:p w14:paraId="7B9070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(2000). Mechanisms of Maintenance of Species Diversity.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31</w:t>
      </w:r>
      <w:r w:rsidRPr="00F80E3C">
        <w:rPr>
          <w:rFonts w:ascii="Calibri Light" w:eastAsia="Times New Roman" w:hAnsi="Calibri Light" w:cs="Times New Roman"/>
          <w:noProof/>
        </w:rPr>
        <w:t>, 343–366.</w:t>
      </w:r>
    </w:p>
    <w:p w14:paraId="6F40FF6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Clark, J. S. (2010). Individuals and the Variation Needed for High Species Diversity in Forest Trees.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327</w:t>
      </w:r>
      <w:r w:rsidRPr="00F80E3C">
        <w:rPr>
          <w:rFonts w:ascii="Calibri Light" w:eastAsia="Times New Roman" w:hAnsi="Calibri Light" w:cs="Times New Roman"/>
          <w:noProof/>
        </w:rPr>
        <w:t>(5969), 1129–1132. http://doi.org/10.1126/science.1183506</w:t>
      </w:r>
    </w:p>
    <w:p w14:paraId="2B9249D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Connell, J. H. (1978). Diversity in Tropical Rain Forests and Coral Reefs High diversity of trees and corals is maintained.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199</w:t>
      </w:r>
      <w:r w:rsidRPr="00F80E3C">
        <w:rPr>
          <w:rFonts w:ascii="Calibri Light" w:eastAsia="Times New Roman" w:hAnsi="Calibri Light" w:cs="Times New Roman"/>
          <w:noProof/>
        </w:rPr>
        <w:t>(4335), 1302–1310.</w:t>
      </w:r>
    </w:p>
    <w:p w14:paraId="26268A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Crutsinger, G. M. (2016). A community genetics perspective: Opportunities for the coming decade. </w:t>
      </w:r>
      <w:r w:rsidRPr="00F80E3C">
        <w:rPr>
          <w:rFonts w:ascii="Calibri Light" w:eastAsia="Times New Roman" w:hAnsi="Calibri Light" w:cs="Times New Roman"/>
          <w:i/>
          <w:iCs/>
          <w:noProof/>
        </w:rPr>
        <w:t>New Phytologist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210</w:t>
      </w:r>
      <w:r w:rsidRPr="00F80E3C">
        <w:rPr>
          <w:rFonts w:ascii="Calibri Light" w:eastAsia="Times New Roman" w:hAnsi="Calibri Light" w:cs="Times New Roman"/>
          <w:noProof/>
        </w:rPr>
        <w:t>(1), 65–70. http://doi.org/10.1111/nph.13537</w:t>
      </w:r>
    </w:p>
    <w:p w14:paraId="2F8CE3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Ellner, S. P. (1985). ESS Germination Strategies in Randomly Varying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w:t>
      </w:r>
    </w:p>
    <w:p w14:paraId="4B049B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Fisher, C. K., &amp; Mehta, P. (2013). A phase transition between the niche and neutral regimes in ecology, </w:t>
      </w:r>
      <w:r w:rsidRPr="00F80E3C">
        <w:rPr>
          <w:rFonts w:ascii="Calibri Light" w:eastAsia="Times New Roman" w:hAnsi="Calibri Light" w:cs="Times New Roman"/>
          <w:i/>
          <w:iCs/>
          <w:noProof/>
        </w:rPr>
        <w:t>111</w:t>
      </w:r>
      <w:r w:rsidRPr="00F80E3C">
        <w:rPr>
          <w:rFonts w:ascii="Calibri Light" w:eastAsia="Times New Roman" w:hAnsi="Calibri Light" w:cs="Times New Roman"/>
          <w:noProof/>
        </w:rPr>
        <w:t>(36), 13111–13116. http://doi.org/10.1073/pnas.1405637111</w:t>
      </w:r>
    </w:p>
    <w:p w14:paraId="0AC226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Fox, J. W. (2013). The intermediate disturbance hypothesis should be abandoned.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(2), 86–92. http://doi.org/10.1016/j.tree.2012.08.014</w:t>
      </w:r>
    </w:p>
    <w:p w14:paraId="5557605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Fussmann, G. F., Loreau, M., &amp; Abrams, P. A. (2007). Eco-evolutionary dynamics of communities and ecosystems.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(3), 465–477. http://doi.org/10.1111/j.1365-2435.2007.01275.x</w:t>
      </w:r>
    </w:p>
    <w:p w14:paraId="1416AEB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Gadgil, M., &amp; Bossert, W. H. (1970). Life Historical Consequences of Natural 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(935), 1–24.</w:t>
      </w:r>
    </w:p>
    <w:p w14:paraId="453A3BB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w:t>
      </w:r>
      <w:r w:rsidRPr="00F80E3C">
        <w:rPr>
          <w:rFonts w:ascii="Calibri Light" w:eastAsia="Times New Roman" w:hAnsi="Calibri Light" w:cs="Times New Roman"/>
          <w:noProof/>
        </w:rPr>
        <w:t>, 35–57.</w:t>
      </w:r>
    </w:p>
    <w:p w14:paraId="66109D2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Grant, P. R. (1972). Convergent and divergent character displacement. </w:t>
      </w:r>
      <w:r w:rsidRPr="00F80E3C">
        <w:rPr>
          <w:rFonts w:ascii="Calibri Light" w:eastAsia="Times New Roman" w:hAnsi="Calibri Light" w:cs="Times New Roman"/>
          <w:i/>
          <w:iCs/>
          <w:noProof/>
        </w:rPr>
        <w:t>Biological Journal of the Linnean Society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w:t>
      </w:r>
      <w:r w:rsidRPr="00F80E3C">
        <w:rPr>
          <w:rFonts w:ascii="Calibri Light" w:eastAsia="Times New Roman" w:hAnsi="Calibri Light" w:cs="Times New Roman"/>
          <w:noProof/>
        </w:rPr>
        <w:t>(March), 39–68. http://doi.org/10.1111/j.1095-8312.1972.tb00690.x</w:t>
      </w:r>
    </w:p>
    <w:p w14:paraId="266A200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Gravel, D., Canham, C. D., Beaudet, M., &amp; Messier, C. (2006). Reconciling niche and neutrality: The continuum hypothesis.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399–409. http://doi.org/10.1111/j.1461-0248.2006.00884.x</w:t>
      </w:r>
    </w:p>
    <w:p w14:paraId="505ADF1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(1973). Competitive exclusion in herbaceous vegetation.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242</w:t>
      </w:r>
      <w:r w:rsidRPr="00F80E3C">
        <w:rPr>
          <w:rFonts w:ascii="Calibri Light" w:eastAsia="Times New Roman" w:hAnsi="Calibri Light" w:cs="Times New Roman"/>
          <w:noProof/>
        </w:rPr>
        <w:t>(5396), 344–347. http://doi.org/10.1038/242344a0</w:t>
      </w:r>
    </w:p>
    <w:p w14:paraId="492C70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(1979). </w:t>
      </w:r>
      <w:r w:rsidRPr="00F80E3C">
        <w:rPr>
          <w:rFonts w:ascii="Calibri Light" w:eastAsia="Times New Roman" w:hAnsi="Calibri Light" w:cs="Times New Roman"/>
          <w:i/>
          <w:iCs/>
          <w:noProof/>
        </w:rPr>
        <w:t>Plant Strategies and Vegetation Processes</w:t>
      </w:r>
      <w:r w:rsidRPr="00F80E3C">
        <w:rPr>
          <w:rFonts w:ascii="Calibri Light" w:eastAsia="Times New Roman" w:hAnsi="Calibri Light" w:cs="Times New Roman"/>
          <w:noProof/>
        </w:rPr>
        <w:t>. John Wiley &amp; Sons.</w:t>
      </w:r>
    </w:p>
    <w:p w14:paraId="48D3C3F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(10), 1114–1127. http://doi.org/10.1111/j.1461-0248.2005.00812.x</w:t>
      </w:r>
    </w:p>
    <w:p w14:paraId="7F11D6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F80E3C">
        <w:rPr>
          <w:rFonts w:ascii="Calibri Light" w:eastAsia="Times New Roman" w:hAnsi="Calibri Light" w:cs="Times New Roman"/>
          <w:i/>
          <w:iCs/>
          <w:noProof/>
        </w:rPr>
        <w:t>Biology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 768–771. http://doi.org/10.1098/rsbl.2012.0282</w:t>
      </w:r>
    </w:p>
    <w:p w14:paraId="6A67DB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Hardin, G. (1960). The Competitive Exclusion Principle.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http://doi.org/10.1126/science.131.3409.1292</w:t>
      </w:r>
    </w:p>
    <w:p w14:paraId="2D65BBC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Hastings, A. (1980). Disturbance, coexistence, history, and competition for space.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(3), 363–373. http://doi.org/10.1016/0040-5809(80)90059-3</w:t>
      </w:r>
    </w:p>
    <w:p w14:paraId="32E26EA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Hérault, B. (2007). Reconciling niche and neutrality through the Emergent Group approach. </w:t>
      </w:r>
      <w:r w:rsidRPr="00F80E3C">
        <w:rPr>
          <w:rFonts w:ascii="Calibri Light" w:eastAsia="Times New Roman" w:hAnsi="Calibri Light" w:cs="Times New Roman"/>
          <w:i/>
          <w:iCs/>
          <w:noProof/>
        </w:rPr>
        <w:t>Perspectives in Plant Ecology, Evolution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(2), 71–78. http://doi.org/10.1016/j.ppees.2007.08.001</w:t>
      </w:r>
    </w:p>
    <w:p w14:paraId="33BBEBF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Holt, R. D. (2006). Emergent neutrality.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(10).</w:t>
      </w:r>
    </w:p>
    <w:p w14:paraId="4B5725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Hubbell, S. P. (2001). </w:t>
      </w:r>
      <w:r w:rsidRPr="00F80E3C">
        <w:rPr>
          <w:rFonts w:ascii="Calibri Light" w:eastAsia="Times New Roman" w:hAnsi="Calibri Light" w:cs="Times New Roman"/>
          <w:i/>
          <w:iCs/>
          <w:noProof/>
        </w:rPr>
        <w:t>The Unified Neutral Theory of Biodiversity and Biogeography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w:t>
      </w:r>
    </w:p>
    <w:p w14:paraId="69563FA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Hughes, A. R., Byrnes, J. E., Kimbro, D. L., &amp; Stachowicz, J. J. (2007). Reciprocal relationships and potential feedbacks between biodiversity and disturbance.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(9), 849–864. http://doi.org/10.1111/j.1461-0248.2007.01075.x</w:t>
      </w:r>
    </w:p>
    <w:p w14:paraId="2CD5962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Hughes, A. R., Inouye, B. D., Johnson, M. T. J., Underwood, N., &amp; Vellend, M. (2008). Ecological consequences of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w:t>
      </w:r>
      <w:r w:rsidRPr="00F80E3C">
        <w:rPr>
          <w:rFonts w:ascii="Calibri Light" w:eastAsia="Times New Roman" w:hAnsi="Calibri Light" w:cs="Times New Roman"/>
          <w:noProof/>
        </w:rPr>
        <w:t>(6), 609–623. http://doi.org/10.1111/j.1461-0248.2008.01179.x</w:t>
      </w:r>
    </w:p>
    <w:p w14:paraId="18ED5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Huston, M. (1979). A General Hypothesis of Species Diversity.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(1), 81–101.</w:t>
      </w:r>
    </w:p>
    <w:p w14:paraId="6463C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Hutchinson, G. E. (1957). Concluding Remarks. </w:t>
      </w:r>
      <w:r w:rsidRPr="00F80E3C">
        <w:rPr>
          <w:rFonts w:ascii="Calibri Light" w:eastAsia="Times New Roman" w:hAnsi="Calibri Light" w:cs="Times New Roman"/>
          <w:i/>
          <w:iCs/>
          <w:noProof/>
        </w:rPr>
        <w:t>Cold Spring Harbor Symposia on Quantitative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(0), 415–427. http://doi.org/10.1101/SQB.1957.022.01.039</w:t>
      </w:r>
    </w:p>
    <w:p w14:paraId="622D471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Johnson, M. T. J., &amp; Stinchcombe, J. R. (2007). An emerging synthesis between community ecology and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(5), 250–257. http://doi.org/10.1016/j.tree.2007.01.014</w:t>
      </w:r>
    </w:p>
    <w:p w14:paraId="7E0E141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Kassen, R. (2002). The experimental evolution of specialists, generalists, and the maintenance of diversity.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173–190. http://doi.org/10.1046/j.1420-9101.2002.00377.x</w:t>
      </w:r>
    </w:p>
    <w:p w14:paraId="7D25165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Kisdi, É. (1999). Evolutionary Branching under Asymmetric Competition. </w:t>
      </w:r>
      <w:r w:rsidRPr="00F80E3C">
        <w:rPr>
          <w:rFonts w:ascii="Calibri Light" w:eastAsia="Times New Roman" w:hAnsi="Calibri Light" w:cs="Times New Roman"/>
          <w:i/>
          <w:iCs/>
          <w:noProof/>
        </w:rPr>
        <w:t>J. theor. Biol</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197</w:t>
      </w:r>
      <w:r w:rsidRPr="00F80E3C">
        <w:rPr>
          <w:rFonts w:ascii="Calibri Light" w:eastAsia="Times New Roman" w:hAnsi="Calibri Light" w:cs="Times New Roman"/>
          <w:noProof/>
        </w:rPr>
        <w:t>, 149–162. http://doi.org/DOI: 10.1006/jtbi.1998.0864</w:t>
      </w:r>
    </w:p>
    <w:p w14:paraId="12D7B23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Kondoh, M. (2001). Unifying the relationships of species richness to productivity and disturbance. </w:t>
      </w:r>
      <w:r w:rsidRPr="00F80E3C">
        <w:rPr>
          <w:rFonts w:ascii="Calibri Light" w:eastAsia="Times New Roman" w:hAnsi="Calibri Light" w:cs="Times New Roman"/>
          <w:i/>
          <w:iCs/>
          <w:noProof/>
        </w:rPr>
        <w:t>Proceedings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268</w:t>
      </w:r>
      <w:r w:rsidRPr="00F80E3C">
        <w:rPr>
          <w:rFonts w:ascii="Calibri Light" w:eastAsia="Times New Roman" w:hAnsi="Calibri Light" w:cs="Times New Roman"/>
          <w:noProof/>
        </w:rPr>
        <w:t>(1464), 269–271. http://doi.org/10.1098/rspb.2000.1384</w:t>
      </w:r>
    </w:p>
    <w:p w14:paraId="77DBFB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Matthews, B., &amp; Feldman, M. W. (2016). An introduction to niche construction theory.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w:t>
      </w:r>
      <w:r w:rsidRPr="00F80E3C">
        <w:rPr>
          <w:rFonts w:ascii="Calibri Light" w:eastAsia="Times New Roman" w:hAnsi="Calibri Light" w:cs="Times New Roman"/>
          <w:noProof/>
        </w:rPr>
        <w:t>(2), 191–202. http://doi.org/10.1007/s10682-016-9821-z</w:t>
      </w:r>
    </w:p>
    <w:p w14:paraId="4D59FCA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(18), 10242–10247. http://doi.org/10.1073/pnas.96.18.10242</w:t>
      </w:r>
    </w:p>
    <w:p w14:paraId="103DF1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 R. (1979). Optimal Life Histories Under Age-Specific Predation.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114</w:t>
      </w:r>
      <w:r w:rsidRPr="00F80E3C">
        <w:rPr>
          <w:rFonts w:ascii="Calibri Light" w:eastAsia="Times New Roman" w:hAnsi="Calibri Light" w:cs="Times New Roman"/>
          <w:noProof/>
        </w:rPr>
        <w:t>(3), 399–417.</w:t>
      </w:r>
    </w:p>
    <w:p w14:paraId="336B5CF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Lawton, J. H. (1999). Are There General Laws in Ecology?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(2), 177–192.</w:t>
      </w:r>
    </w:p>
    <w:p w14:paraId="38DB5C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 S. A., &amp; Paine, R. T. (1974). Disturbance, Patch Formation, and Community Structure. </w:t>
      </w:r>
      <w:r w:rsidRPr="00F80E3C">
        <w:rPr>
          <w:rFonts w:ascii="Calibri Light" w:eastAsia="Times New Roman" w:hAnsi="Calibri Light" w:cs="Times New Roman"/>
          <w:i/>
          <w:iCs/>
          <w:noProof/>
        </w:rPr>
        <w:t>Proceedings of the National Academy of 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71</w:t>
      </w:r>
      <w:r w:rsidRPr="00F80E3C">
        <w:rPr>
          <w:rFonts w:ascii="Calibri Light" w:eastAsia="Times New Roman" w:hAnsi="Calibri Light" w:cs="Times New Roman"/>
          <w:noProof/>
        </w:rPr>
        <w:t>(7), 2744–2747. http://doi.org/10.1073/pnas.71.7.2744</w:t>
      </w:r>
    </w:p>
    <w:p w14:paraId="526F1D9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(1962). Theory of Fitness in a Heterogeneous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(891), 361–373.</w:t>
      </w:r>
    </w:p>
    <w:p w14:paraId="0BCF7DA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(1966). The strategy of model building in population biology. </w:t>
      </w:r>
      <w:r w:rsidRPr="00F80E3C">
        <w:rPr>
          <w:rFonts w:ascii="Calibri Light" w:eastAsia="Times New Roman" w:hAnsi="Calibri Light" w:cs="Times New Roman"/>
          <w:i/>
          <w:iCs/>
          <w:noProof/>
        </w:rPr>
        <w:t>American Scientist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lastRenderedPageBreak/>
        <w:t>54</w:t>
      </w:r>
      <w:r w:rsidRPr="00F80E3C">
        <w:rPr>
          <w:rFonts w:ascii="Calibri Light" w:eastAsia="Times New Roman" w:hAnsi="Calibri Light" w:cs="Times New Roman"/>
          <w:noProof/>
        </w:rPr>
        <w:t>(4), 421–431. http://doi.org/10.2307/27836590</w:t>
      </w:r>
    </w:p>
    <w:p w14:paraId="321542C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Lytle, D. A. (2001). Disturbance Regimes and Life</w:t>
      </w:r>
      <w:r w:rsidRPr="00F80E3C">
        <w:rPr>
          <w:rFonts w:ascii="Calibri Light" w:eastAsia="Calibri" w:hAnsi="Calibri Light" w:cs="Calibri"/>
          <w:noProof/>
        </w:rPr>
        <w:t>‐</w:t>
      </w:r>
      <w:r w:rsidRPr="00F80E3C">
        <w:rPr>
          <w:rFonts w:ascii="Calibri Light" w:eastAsia="Times New Roman" w:hAnsi="Calibri Light" w:cs="Times New Roman"/>
          <w:noProof/>
        </w:rPr>
        <w:t xml:space="preserve">History Evolution.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157</w:t>
      </w:r>
      <w:r w:rsidRPr="00F80E3C">
        <w:rPr>
          <w:rFonts w:ascii="Calibri Light" w:eastAsia="Times New Roman" w:hAnsi="Calibri Light" w:cs="Times New Roman"/>
          <w:noProof/>
        </w:rPr>
        <w:t>(5), 525–536. http://doi.org/10.1086/319930</w:t>
      </w:r>
    </w:p>
    <w:p w14:paraId="74B043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H. (1957). On the relative abundance of bird species.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43</w:t>
      </w:r>
      <w:r w:rsidRPr="00F80E3C">
        <w:rPr>
          <w:rFonts w:ascii="Calibri Light" w:eastAsia="Times New Roman" w:hAnsi="Calibri Light" w:cs="Times New Roman"/>
          <w:noProof/>
        </w:rPr>
        <w:t>(3), 293–295. http://doi.org/10.1073/pnas.43.3.293</w:t>
      </w:r>
    </w:p>
    <w:p w14:paraId="291F68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&amp; Levins, R. (1967). The Limiting Similarity, Convergence, and Divergence of Coexisting Species.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101</w:t>
      </w:r>
      <w:r w:rsidRPr="00F80E3C">
        <w:rPr>
          <w:rFonts w:ascii="Calibri Light" w:eastAsia="Times New Roman" w:hAnsi="Calibri Light" w:cs="Times New Roman"/>
          <w:noProof/>
        </w:rPr>
        <w:t>(921), 377–385. http://doi.org/10.2307/2678832</w:t>
      </w:r>
    </w:p>
    <w:p w14:paraId="34EC8DB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Mackey, R. L., &amp; Currie, D. J. (2001). The diversity-disturbance relationship: Is it generally strong and peaked?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82</w:t>
      </w:r>
      <w:r w:rsidRPr="00F80E3C">
        <w:rPr>
          <w:rFonts w:ascii="Calibri Light" w:eastAsia="Times New Roman" w:hAnsi="Calibri Light" w:cs="Times New Roman"/>
          <w:noProof/>
        </w:rPr>
        <w:t>(12), 3479–3492. http://doi.org/10.1890/0012-9658(2001)082[3479:TDDRII]2.0.CO;2</w:t>
      </w:r>
    </w:p>
    <w:p w14:paraId="7206947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Maynard Smith, J., &amp; Price, G. R. (1973). The Logic of Animal Conflict.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246</w:t>
      </w:r>
      <w:r w:rsidRPr="00F80E3C">
        <w:rPr>
          <w:rFonts w:ascii="Calibri Light" w:eastAsia="Times New Roman" w:hAnsi="Calibri Light" w:cs="Times New Roman"/>
          <w:noProof/>
        </w:rPr>
        <w:t>, 15–18. http://doi.org/10.1038/254463b0</w:t>
      </w:r>
    </w:p>
    <w:p w14:paraId="017B001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Metz, J. A. J., Nisbet, R. M., &amp; Geritz, S. A. H. (1992). How should we define “fitness” for general ecological scenarios? </w:t>
      </w:r>
      <w:r w:rsidRPr="00F80E3C">
        <w:rPr>
          <w:rFonts w:ascii="Calibri Light" w:eastAsia="Times New Roman" w:hAnsi="Calibri Light" w:cs="Times New Roman"/>
          <w:i/>
          <w:iCs/>
          <w:noProof/>
        </w:rPr>
        <w:t>Trends in Ecology &amp;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198–202. http://doi.org/10.1016/0169-5347(92)90073-K</w:t>
      </w:r>
    </w:p>
    <w:p w14:paraId="66BF17E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Michod, R. E. (1979). Evolution of Life Histories in Response to Age-Specific Mortality Factors.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(4), 229–246.</w:t>
      </w:r>
    </w:p>
    <w:p w14:paraId="4C0486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Miller, A. D., Roxburgh, S. H., &amp; Shea, K. (2011). How frequency and intensity shape diversity-disturbance relationships.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(14), 5643–5648. http://doi.org/10.1073/pnas.1018594108</w:t>
      </w:r>
    </w:p>
    <w:p w14:paraId="64999D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Møller, A. P., &amp; Jennions, M. D. (2002). How much variance can be explained by ecologists and evolutionary biologists? </w:t>
      </w:r>
      <w:r w:rsidRPr="00F80E3C">
        <w:rPr>
          <w:rFonts w:ascii="Calibri Light" w:eastAsia="Times New Roman" w:hAnsi="Calibri Light" w:cs="Times New Roman"/>
          <w:i/>
          <w:iCs/>
          <w:noProof/>
        </w:rPr>
        <w:t>Oecologia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132</w:t>
      </w:r>
      <w:r w:rsidRPr="00F80E3C">
        <w:rPr>
          <w:rFonts w:ascii="Calibri Light" w:eastAsia="Times New Roman" w:hAnsi="Calibri Light" w:cs="Times New Roman"/>
          <w:noProof/>
        </w:rPr>
        <w:t>(4), 492–500. http://doi.org/10.1007/s00442-002-0952-2</w:t>
      </w:r>
    </w:p>
    <w:p w14:paraId="744BE7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Nagylaki, T. (1975). Polymorphisms in cyclically-varying environments. </w:t>
      </w:r>
      <w:r w:rsidRPr="00F80E3C">
        <w:rPr>
          <w:rFonts w:ascii="Calibri Light" w:eastAsia="Times New Roman" w:hAnsi="Calibri Light" w:cs="Times New Roman"/>
          <w:i/>
          <w:iCs/>
          <w:noProof/>
        </w:rPr>
        <w:t>Heredity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35</w:t>
      </w:r>
      <w:r w:rsidRPr="00F80E3C">
        <w:rPr>
          <w:rFonts w:ascii="Calibri Light" w:eastAsia="Times New Roman" w:hAnsi="Calibri Light" w:cs="Times New Roman"/>
          <w:noProof/>
        </w:rPr>
        <w:t>(1), 67–74.</w:t>
      </w:r>
    </w:p>
    <w:p w14:paraId="1EF3B33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98</w:t>
      </w:r>
      <w:r w:rsidRPr="00F80E3C">
        <w:rPr>
          <w:rFonts w:ascii="Calibri Light" w:eastAsia="Times New Roman" w:hAnsi="Calibri Light" w:cs="Times New Roman"/>
          <w:noProof/>
        </w:rPr>
        <w:t>(20), 11376–11381. http://doi.org/doi: 10.1073/pnas.171315998</w:t>
      </w:r>
    </w:p>
    <w:p w14:paraId="062FB9C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Odling-Smee, F. . J., Laland, K. N., &amp; Feldman, M. W. (2003). </w:t>
      </w:r>
      <w:r w:rsidRPr="00F80E3C">
        <w:rPr>
          <w:rFonts w:ascii="Calibri Light" w:eastAsia="Times New Roman" w:hAnsi="Calibri Light" w:cs="Times New Roman"/>
          <w:i/>
          <w:iCs/>
          <w:noProof/>
        </w:rPr>
        <w:t>Niche Construction: The Neglected Process in Evolution</w:t>
      </w:r>
      <w:r w:rsidRPr="00F80E3C">
        <w:rPr>
          <w:rFonts w:ascii="Calibri Light" w:eastAsia="Times New Roman" w:hAnsi="Calibri Light" w:cs="Times New Roman"/>
          <w:noProof/>
        </w:rPr>
        <w:t>. Princeton University Press. Recuperado de http://www.jstor.org/stable/j.ctt24hqpd</w:t>
      </w:r>
    </w:p>
    <w:p w14:paraId="6FF6A48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(1995). Is coexistence of sonoran desert annuals mediated by temporal variability in reproductive sucess?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76</w:t>
      </w:r>
      <w:r w:rsidRPr="00F80E3C">
        <w:rPr>
          <w:rFonts w:ascii="Calibri Light" w:eastAsia="Times New Roman" w:hAnsi="Calibri Light" w:cs="Times New Roman"/>
          <w:noProof/>
        </w:rPr>
        <w:t>(1), 246–261.</w:t>
      </w:r>
    </w:p>
    <w:p w14:paraId="64122FA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(1996). Seed Banks in Desert Annuals: Implications for </w:t>
      </w:r>
      <w:r w:rsidRPr="00F80E3C">
        <w:rPr>
          <w:rFonts w:ascii="Calibri Light" w:eastAsia="Times New Roman" w:hAnsi="Calibri Light" w:cs="Times New Roman"/>
          <w:noProof/>
        </w:rPr>
        <w:lastRenderedPageBreak/>
        <w:t xml:space="preserve">Persistence and Coexistence in Variable Environments.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77</w:t>
      </w:r>
      <w:r w:rsidRPr="00F80E3C">
        <w:rPr>
          <w:rFonts w:ascii="Calibri Light" w:eastAsia="Times New Roman" w:hAnsi="Calibri Light" w:cs="Times New Roman"/>
          <w:noProof/>
        </w:rPr>
        <w:t>(5), 1427–1435.</w:t>
      </w:r>
    </w:p>
    <w:p w14:paraId="28BAC9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Pianka, E. R. (1970). On r- and K-Selection.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(940), 592–597.</w:t>
      </w:r>
    </w:p>
    <w:p w14:paraId="20C19D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F80E3C">
        <w:rPr>
          <w:rFonts w:ascii="Calibri Light" w:eastAsia="Times New Roman" w:hAnsi="Calibri Light" w:cs="Times New Roman"/>
          <w:i/>
          <w:iCs/>
          <w:noProof/>
        </w:rPr>
        <w:t>Philosophical Transactions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364</w:t>
      </w:r>
      <w:r w:rsidRPr="00F80E3C">
        <w:rPr>
          <w:rFonts w:ascii="Calibri Light" w:eastAsia="Times New Roman" w:hAnsi="Calibri Light" w:cs="Times New Roman"/>
          <w:noProof/>
        </w:rPr>
        <w:t>(1523), 1629–1640. http://doi.org/10.1098/rstb.2009.0012</w:t>
      </w:r>
    </w:p>
    <w:p w14:paraId="3EB499D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Rankin, D. J., Bargum, K., &amp; Kokko, H. (2007). The tragedy of the commons in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(12), 643–651. http://doi.org/10.1016/j.tree.2007.07.009</w:t>
      </w:r>
    </w:p>
    <w:p w14:paraId="317E3A6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Reznick, D., Bryant, M. J., &amp; Bashey, F. (2002). r - and K-Selection Revisited: The role of population regulation in life-history evolution.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83</w:t>
      </w:r>
      <w:r w:rsidRPr="00F80E3C">
        <w:rPr>
          <w:rFonts w:ascii="Calibri Light" w:eastAsia="Times New Roman" w:hAnsi="Calibri Light" w:cs="Times New Roman"/>
          <w:noProof/>
        </w:rPr>
        <w:t>(6), 1509–1520. http://doi.org/10.1890/0012-9658(2002)083[1509:RAKSRT]2.0.CO;2</w:t>
      </w:r>
    </w:p>
    <w:p w14:paraId="52923EF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85</w:t>
      </w:r>
      <w:r w:rsidRPr="00F80E3C">
        <w:rPr>
          <w:rFonts w:ascii="Calibri Light" w:eastAsia="Times New Roman" w:hAnsi="Calibri Light" w:cs="Times New Roman"/>
          <w:noProof/>
        </w:rPr>
        <w:t>(2), 359–371.</w:t>
      </w:r>
    </w:p>
    <w:p w14:paraId="4F86EF4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Sasaki, A., &amp; Ellner, S. P. (1995). The evolutionarily stable phenotype distribution in a random environment. </w:t>
      </w:r>
      <w:r w:rsidRPr="00F80E3C">
        <w:rPr>
          <w:rFonts w:ascii="Calibri Light" w:eastAsia="Times New Roman" w:hAnsi="Calibri Light" w:cs="Times New Roman"/>
          <w:i/>
          <w:iCs/>
          <w:noProof/>
        </w:rPr>
        <w:t>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49</w:t>
      </w:r>
      <w:r w:rsidRPr="00F80E3C">
        <w:rPr>
          <w:rFonts w:ascii="Calibri Light" w:eastAsia="Times New Roman" w:hAnsi="Calibri Light" w:cs="Times New Roman"/>
          <w:noProof/>
        </w:rPr>
        <w:t>(2), 337–350. http://doi.org/10.2307/2410344</w:t>
      </w:r>
    </w:p>
    <w:p w14:paraId="0697988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Schaffer, W. (1974). Optimal Reproductive Effort in Fluctuating Environments.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(964), 783–790.</w:t>
      </w:r>
    </w:p>
    <w:p w14:paraId="00C2F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Scheffer, M., &amp; Nes, E. H. Van. (2006). Self-organized similarity, the evolutionary emergence of groups of similar species.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103</w:t>
      </w:r>
      <w:r w:rsidRPr="00F80E3C">
        <w:rPr>
          <w:rFonts w:ascii="Calibri Light" w:eastAsia="Times New Roman" w:hAnsi="Calibri Light" w:cs="Times New Roman"/>
          <w:noProof/>
        </w:rPr>
        <w:t>(16), 6230–6235. http://doi.org/10.1073/pnas.0508024103</w:t>
      </w:r>
    </w:p>
    <w:p w14:paraId="51E187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Schoener, T. W. (1983). Field Experiments on Interspecific Competition.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122</w:t>
      </w:r>
      <w:r w:rsidRPr="00F80E3C">
        <w:rPr>
          <w:rFonts w:ascii="Calibri Light" w:eastAsia="Times New Roman" w:hAnsi="Calibri Light" w:cs="Times New Roman"/>
          <w:noProof/>
        </w:rPr>
        <w:t>(2), 240–285.</w:t>
      </w:r>
    </w:p>
    <w:p w14:paraId="541C561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491–508. http://doi.org/10.1111/j.1461-0248.2004.00600.x</w:t>
      </w:r>
    </w:p>
    <w:p w14:paraId="5E1ED3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Sheil, D., &amp; Burslem, D. F. R. P. (2003). Disturbing hypotheses in tropical forests.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(1), 18–26. http://doi.org/10.1016/S0169-5347(02)00005-8</w:t>
      </w:r>
    </w:p>
    <w:p w14:paraId="5F970DC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Slatkin, M., &amp; Anderson, D. J. (1984). A Model of Competition for Space.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(6), 1840–1845.</w:t>
      </w:r>
    </w:p>
    <w:p w14:paraId="40F8753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Sousa, W. P. (1984). The Role of Dusturbance in Natural Communities.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353–391.</w:t>
      </w:r>
    </w:p>
    <w:p w14:paraId="16B69F3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Stearns, S. C. (1989). Trade-offs in life history evolution.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w:t>
      </w:r>
      <w:r w:rsidRPr="00F80E3C">
        <w:rPr>
          <w:rFonts w:ascii="Calibri Light" w:eastAsia="Times New Roman" w:hAnsi="Calibri Light" w:cs="Times New Roman"/>
          <w:noProof/>
        </w:rPr>
        <w:t>, 259–268.</w:t>
      </w:r>
    </w:p>
    <w:p w14:paraId="7706FD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lastRenderedPageBreak/>
        <w:t>346</w:t>
      </w:r>
      <w:r w:rsidRPr="00F80E3C">
        <w:rPr>
          <w:rFonts w:ascii="Calibri Light" w:eastAsia="Times New Roman" w:hAnsi="Calibri Light" w:cs="Times New Roman"/>
          <w:noProof/>
        </w:rPr>
        <w:t>(6208), 463–466. http://doi.org/10.1126/science.1257008</w:t>
      </w:r>
    </w:p>
    <w:p w14:paraId="622720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Thompson, J. N. (2005). Coevolution: The Geographic Mosaic Of Coevolutionary Arms Race. </w:t>
      </w:r>
      <w:r w:rsidRPr="00F80E3C">
        <w:rPr>
          <w:rFonts w:ascii="Calibri Light" w:eastAsia="Times New Roman" w:hAnsi="Calibri Light" w:cs="Times New Roman"/>
          <w:i/>
          <w:iCs/>
          <w:noProof/>
        </w:rPr>
        <w:t>Current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(24), 992–994. http://doi.org/10.1016/j.cub.2005.11.047</w:t>
      </w:r>
    </w:p>
    <w:p w14:paraId="12246DD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(1982). </w:t>
      </w:r>
      <w:r w:rsidRPr="00F80E3C">
        <w:rPr>
          <w:rFonts w:ascii="Calibri Light" w:eastAsia="Times New Roman" w:hAnsi="Calibri Light" w:cs="Times New Roman"/>
          <w:i/>
          <w:iCs/>
          <w:noProof/>
        </w:rPr>
        <w:t>Resource Competition and Community Structure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 Princeton, New Jersey.</w:t>
      </w:r>
    </w:p>
    <w:p w14:paraId="1A979E3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(1990). Constraints and Tradeoffs: Toward a Predictive Theory of Competition and Succession.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58</w:t>
      </w:r>
      <w:r w:rsidRPr="00F80E3C">
        <w:rPr>
          <w:rFonts w:ascii="Calibri Light" w:eastAsia="Times New Roman" w:hAnsi="Calibri Light" w:cs="Times New Roman"/>
          <w:noProof/>
        </w:rPr>
        <w:t>(1), 3–15.</w:t>
      </w:r>
    </w:p>
    <w:p w14:paraId="459E53A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Turner, M. (2010). Disturbance and landscape dynamics in a changing world.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91</w:t>
      </w:r>
      <w:r w:rsidRPr="00F80E3C">
        <w:rPr>
          <w:rFonts w:ascii="Calibri Light" w:eastAsia="Times New Roman" w:hAnsi="Calibri Light" w:cs="Times New Roman"/>
          <w:noProof/>
        </w:rPr>
        <w:t>(March), 2833–2849. http://doi.org/doi:10.1890/10-0097.1</w:t>
      </w:r>
    </w:p>
    <w:p w14:paraId="65FC81D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23</w:t>
      </w:r>
      <w:r w:rsidRPr="00F80E3C">
        <w:rPr>
          <w:rFonts w:ascii="Calibri Light" w:eastAsia="Times New Roman" w:hAnsi="Calibri Light" w:cs="Times New Roman"/>
          <w:noProof/>
        </w:rPr>
        <w:t>(6), 311–317. http://doi.org/10.1016/j.tree.2008.02.007</w:t>
      </w:r>
    </w:p>
    <w:p w14:paraId="230EE4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&amp; Skelly, D. K. (2006). Evolving Metacommunities: Toward an Evolutionary Perspective on Metacommunities.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87</w:t>
      </w:r>
      <w:r w:rsidRPr="00F80E3C">
        <w:rPr>
          <w:rFonts w:ascii="Calibri Light" w:eastAsia="Times New Roman" w:hAnsi="Calibri Light" w:cs="Times New Roman"/>
          <w:noProof/>
        </w:rPr>
        <w:t>(7), 1616–1626.</w:t>
      </w:r>
    </w:p>
    <w:p w14:paraId="0D68E36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Vance, R. R. (1984). Interference Competition and the Coexistence of Two Competitors on a Single Limiting Resource.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(5), 1349–1357.</w:t>
      </w:r>
    </w:p>
    <w:p w14:paraId="0BE88C4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(2016). </w:t>
      </w:r>
      <w:r w:rsidRPr="00F80E3C">
        <w:rPr>
          <w:rFonts w:ascii="Calibri Light" w:eastAsia="Times New Roman" w:hAnsi="Calibri Light" w:cs="Times New Roman"/>
          <w:i/>
          <w:iCs/>
          <w:noProof/>
        </w:rPr>
        <w:t>The Theory of Ecological Communities</w:t>
      </w:r>
      <w:r w:rsidRPr="00F80E3C">
        <w:rPr>
          <w:rFonts w:ascii="Calibri Light" w:eastAsia="Times New Roman" w:hAnsi="Calibri Light" w:cs="Times New Roman"/>
          <w:noProof/>
        </w:rPr>
        <w:t>. Princeton University Press. http://doi.org/10.1016/S0074-6142(05)80002-6</w:t>
      </w:r>
    </w:p>
    <w:p w14:paraId="73598F6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&amp; Geber, M. A. (2005). Connections between species diversity and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(7), 767–781. http://doi.org/10.1111/j.1461-0248.2005.00775.x</w:t>
      </w:r>
    </w:p>
    <w:p w14:paraId="4DDF2A9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w:t>
      </w:r>
      <w:r w:rsidRPr="00F80E3C">
        <w:rPr>
          <w:rFonts w:ascii="Calibri Light" w:eastAsia="Times New Roman" w:hAnsi="Calibri Light" w:cs="Times New Roman"/>
          <w:noProof/>
        </w:rPr>
        <w:t>(11), 2485–2495. http://doi.org/10.1111/j.1420-9101.2011.02376.x</w:t>
      </w:r>
    </w:p>
    <w:p w14:paraId="0571204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27</w:t>
      </w:r>
      <w:r w:rsidRPr="00F80E3C">
        <w:rPr>
          <w:rFonts w:ascii="Calibri Light" w:eastAsia="Times New Roman" w:hAnsi="Calibri Light" w:cs="Times New Roman"/>
          <w:noProof/>
        </w:rPr>
        <w:t>(4), 244–252. http://doi.org/10.1016/j.tree.2011.11.014</w:t>
      </w:r>
    </w:p>
    <w:p w14:paraId="5FEED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Waxman, D., &amp; Gavrilets, S. (2005). 20 Questions on Adaptive Dynamics.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(5), 1139–1154. http://doi.org/10.1111/j.1420-9101.2005.00948.x</w:t>
      </w:r>
    </w:p>
    <w:p w14:paraId="68EF72E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w:t>
      </w:r>
      <w:r w:rsidRPr="00F80E3C">
        <w:rPr>
          <w:rFonts w:ascii="Calibri Light" w:eastAsia="Times New Roman" w:hAnsi="Calibri Light" w:cs="Times New Roman"/>
          <w:noProof/>
        </w:rPr>
        <w:t>(4), 291–304. http://doi.org/10.1016/j.tree.2017.01.003</w:t>
      </w:r>
    </w:p>
    <w:p w14:paraId="4518D3B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w:t>
      </w:r>
      <w:r w:rsidRPr="00F80E3C">
        <w:rPr>
          <w:rFonts w:ascii="Calibri Light" w:eastAsia="Times New Roman" w:hAnsi="Calibri Light" w:cs="Times New Roman"/>
          <w:noProof/>
        </w:rPr>
        <w:lastRenderedPageBreak/>
        <w:t xml:space="preserve">to ecosystems. </w:t>
      </w:r>
      <w:r w:rsidRPr="00F80E3C">
        <w:rPr>
          <w:rFonts w:ascii="Calibri Light" w:eastAsia="Times New Roman" w:hAnsi="Calibri Light" w:cs="Times New Roman"/>
          <w:i/>
          <w:iCs/>
          <w:noProof/>
        </w:rPr>
        <w:t>Nature reviews. Genetics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(7), 510–523. http://doi.org/10.1038/nrg1877</w:t>
      </w:r>
    </w:p>
    <w:p w14:paraId="647E5F8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Wilkinson, D. M. (1999). The Disturbing History of Intermediate Disturbance.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(1), 145–147.</w:t>
      </w:r>
    </w:p>
    <w:p w14:paraId="5F24A9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Williams, G. C. (1966). Natural Selection, the Costs of Reproduction, and a Refinement of Lack’s Principle.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100</w:t>
      </w:r>
      <w:r w:rsidRPr="00F80E3C">
        <w:rPr>
          <w:rFonts w:ascii="Calibri Light" w:eastAsia="Times New Roman" w:hAnsi="Calibri Light" w:cs="Times New Roman"/>
          <w:noProof/>
        </w:rPr>
        <w:t>(916), 687–690.</w:t>
      </w:r>
    </w:p>
    <w:p w14:paraId="1C79D320" w14:textId="77777777" w:rsidR="00F80E3C" w:rsidRPr="00F80E3C" w:rsidRDefault="00F80E3C" w:rsidP="00F80E3C">
      <w:pPr>
        <w:widowControl w:val="0"/>
        <w:autoSpaceDE w:val="0"/>
        <w:autoSpaceDN w:val="0"/>
        <w:adjustRightInd w:val="0"/>
        <w:spacing w:after="240" w:line="240" w:lineRule="auto"/>
        <w:ind w:left="480" w:hanging="480"/>
        <w:rPr>
          <w:rFonts w:ascii="Calibri Light" w:hAnsi="Calibri Light"/>
          <w:noProof/>
        </w:rPr>
      </w:pPr>
      <w:r w:rsidRPr="00F80E3C">
        <w:rPr>
          <w:rFonts w:ascii="Calibri Light" w:eastAsia="Times New Roman" w:hAnsi="Calibri Light" w:cs="Times New Roman"/>
          <w:noProof/>
        </w:rPr>
        <w:t xml:space="preserve">Wilson, J. B. (1994). The “Intermediate Disturbance Hypothesis” of species coexistance is based on patch dynamics. </w:t>
      </w:r>
      <w:r w:rsidRPr="00F80E3C">
        <w:rPr>
          <w:rFonts w:ascii="Calibri Light" w:eastAsia="Times New Roman" w:hAnsi="Calibri Light" w:cs="Times New Roman"/>
          <w:i/>
          <w:iCs/>
          <w:noProof/>
        </w:rPr>
        <w:t>New Zealand Journal of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(2), 176–181. http://doi.org/10.1093/plankt/23.10.1147</w:t>
      </w:r>
    </w:p>
    <w:p w14:paraId="29D45F8D" w14:textId="2A57BBD8" w:rsidR="00B304BF" w:rsidRDefault="00117284" w:rsidP="00F80E3C">
      <w:pPr>
        <w:widowControl w:val="0"/>
        <w:autoSpaceDE w:val="0"/>
        <w:autoSpaceDN w:val="0"/>
        <w:adjustRightInd w:val="0"/>
        <w:spacing w:after="240" w:line="276" w:lineRule="auto"/>
        <w:ind w:left="567" w:hanging="567"/>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63"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63"/>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64" w:name="_Toc487877768"/>
      <w:bookmarkStart w:id="65"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64"/>
      <w:bookmarkEnd w:id="65"/>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lastRenderedPageBreak/>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66" w:name="_Toc487877769"/>
      <w:bookmarkStart w:id="67"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66"/>
      <w:bookmarkEnd w:id="67"/>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8" w:name="_Toc487877770"/>
      <w:bookmarkStart w:id="69"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8"/>
      <w:bookmarkEnd w:id="69"/>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1B315A" w:rsidRDefault="001B315A" w:rsidP="00217F3C">
      <w:pPr>
        <w:pStyle w:val="CommentText"/>
      </w:pPr>
      <w:r>
        <w:rPr>
          <w:rStyle w:val="CommentReference"/>
        </w:rPr>
        <w:annotationRef/>
      </w:r>
      <w:r>
        <w:t>Ayana:</w:t>
      </w:r>
    </w:p>
    <w:p w14:paraId="16D68B63"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1B315A" w:rsidRPr="00D13F3C" w:rsidRDefault="001B315A" w:rsidP="00217F3C">
      <w:pPr>
        <w:spacing w:line="240" w:lineRule="auto"/>
        <w:rPr>
          <w:rFonts w:ascii="Arial" w:eastAsia="Times New Roman" w:hAnsi="Arial" w:cs="Arial"/>
          <w:color w:val="222222"/>
          <w:sz w:val="20"/>
          <w:szCs w:val="20"/>
          <w:lang w:val="en-US"/>
        </w:rPr>
      </w:pPr>
    </w:p>
    <w:p w14:paraId="143B951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1B315A" w:rsidRPr="00D13F3C" w:rsidRDefault="001B315A" w:rsidP="00217F3C">
      <w:pPr>
        <w:spacing w:line="240" w:lineRule="auto"/>
        <w:rPr>
          <w:rFonts w:ascii="Arial" w:eastAsia="Times New Roman" w:hAnsi="Arial" w:cs="Arial"/>
          <w:color w:val="222222"/>
          <w:sz w:val="20"/>
          <w:szCs w:val="20"/>
          <w:lang w:val="en-US"/>
        </w:rPr>
      </w:pPr>
    </w:p>
    <w:p w14:paraId="419E4CA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1B315A" w:rsidRDefault="001B315A"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7" w:author="LUISA NOVARA MONCLAR GONÇALVES" w:date="2017-07-15T10:32:00Z" w:initials="LNMG">
    <w:p w14:paraId="6128ABB9" w14:textId="0F7ED033" w:rsidR="001B315A" w:rsidRPr="004831FA" w:rsidRDefault="001B315A"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0" w:author="LUISA NOVARA MONCLAR GONÇALVES" w:date="2017-07-15T10:33:00Z" w:initials="LNMG">
    <w:p w14:paraId="2D3AC7FC" w14:textId="12114007" w:rsidR="001B315A" w:rsidRDefault="001B315A">
      <w:pPr>
        <w:pStyle w:val="CommentText"/>
      </w:pPr>
      <w:r>
        <w:rPr>
          <w:rStyle w:val="CommentReference"/>
        </w:rPr>
        <w:annotationRef/>
      </w:r>
      <w:r>
        <w:t>Luanne: por que isso dentre outras coisas que poderiam representar a longevidade?</w:t>
      </w:r>
    </w:p>
  </w:comment>
  <w:comment w:id="11" w:author="LUISA NOVARA MONCLAR GONÇALVES" w:date="2017-07-15T10:40:00Z" w:initials="LNMG">
    <w:p w14:paraId="7ACA5ABE" w14:textId="14BF9E33" w:rsidR="001B315A" w:rsidRDefault="001B315A">
      <w:pPr>
        <w:pStyle w:val="CommentText"/>
      </w:pPr>
      <w:r>
        <w:rPr>
          <w:rStyle w:val="CommentReference"/>
        </w:rPr>
        <w:annotationRef/>
      </w:r>
      <w:r>
        <w:t>Luanne: deixar resposta pronta caso perguntem pq fixei o número de gametas masculinos.</w:t>
      </w:r>
    </w:p>
  </w:comment>
  <w:comment w:id="13" w:author="LUISA NOVARA MONCLAR GONÇALVES" w:date="2017-07-15T10:40:00Z" w:initials="LNMG">
    <w:p w14:paraId="3C829E2F" w14:textId="37E32B47" w:rsidR="001B315A" w:rsidRDefault="001B315A">
      <w:pPr>
        <w:pStyle w:val="CommentText"/>
      </w:pPr>
      <w:r>
        <w:rPr>
          <w:rStyle w:val="CommentReference"/>
        </w:rPr>
        <w:annotationRef/>
      </w:r>
      <w:r>
        <w:t>Inserir info sobre florestas temperadas.</w:t>
      </w:r>
    </w:p>
  </w:comment>
  <w:comment w:id="14" w:author="LUISA NOVARA MONCLAR GONÇALVES" w:date="2017-07-15T10:41:00Z" w:initials="LNMG">
    <w:p w14:paraId="0CC5710A" w14:textId="6E062517" w:rsidR="001B315A" w:rsidRDefault="001B315A">
      <w:pPr>
        <w:pStyle w:val="CommentText"/>
      </w:pPr>
      <w:r>
        <w:rPr>
          <w:rStyle w:val="CommentReference"/>
        </w:rPr>
        <w:annotationRef/>
      </w:r>
      <w:r>
        <w:t>Por que esta espécie? Produção alta?</w:t>
      </w:r>
    </w:p>
  </w:comment>
  <w:comment w:id="16" w:author="LUISA NOVARA MONCLAR GONÇALVES" w:date="2017-07-15T10:42:00Z" w:initials="LNMG">
    <w:p w14:paraId="6299B3B7" w14:textId="48F43C6F" w:rsidR="001B315A" w:rsidRDefault="001B315A">
      <w:pPr>
        <w:pStyle w:val="CommentText"/>
      </w:pPr>
      <w:r>
        <w:rPr>
          <w:rStyle w:val="CommentReference"/>
        </w:rPr>
        <w:annotationRef/>
      </w:r>
      <w:r>
        <w:t>Ale não gosta do nome.</w:t>
      </w:r>
    </w:p>
  </w:comment>
  <w:comment w:id="19" w:author="LUISA NOVARA MONCLAR GONÇALVES" w:date="2017-07-15T10:42:00Z" w:initials="LNMG">
    <w:p w14:paraId="40C046DE" w14:textId="1A6CAE74" w:rsidR="001B315A" w:rsidRDefault="001B315A">
      <w:pPr>
        <w:pStyle w:val="CommentText"/>
      </w:pPr>
      <w:r>
        <w:rPr>
          <w:rStyle w:val="CommentReference"/>
        </w:rPr>
        <w:annotationRef/>
      </w:r>
      <w:r>
        <w:t>No final das contas, só usei o distúrbio!</w:t>
      </w:r>
    </w:p>
  </w:comment>
  <w:comment w:id="21" w:author="LUISA NOVARA MONCLAR GONÇALVES" w:date="2017-07-15T10:43:00Z" w:initials="LNMG">
    <w:p w14:paraId="5D3FE138" w14:textId="1AA8FAA4" w:rsidR="001B315A" w:rsidRDefault="001B315A">
      <w:pPr>
        <w:pStyle w:val="CommentText"/>
      </w:pPr>
      <w:r>
        <w:rPr>
          <w:rStyle w:val="CommentReference"/>
        </w:rPr>
        <w:annotationRef/>
      </w:r>
      <w:r>
        <w:t>Mostrar que eram não simétricas?</w:t>
      </w:r>
    </w:p>
  </w:comment>
  <w:comment w:id="25" w:author="LUISA NOVARA MONCLAR GONÇALVES" w:date="2017-07-15T10:44:00Z" w:initials="LNMG">
    <w:p w14:paraId="5ACB0025" w14:textId="4362A597" w:rsidR="001B315A" w:rsidRDefault="001B315A">
      <w:pPr>
        <w:pStyle w:val="CommentText"/>
      </w:pPr>
      <w:r>
        <w:rPr>
          <w:rStyle w:val="CommentReference"/>
        </w:rPr>
        <w:annotationRef/>
      </w:r>
      <w:r>
        <w:t>Luanne: o que é isso?</w:t>
      </w:r>
    </w:p>
  </w:comment>
  <w:comment w:id="36" w:author="LUISA NOVARA MONCLAR GONÇALVES" w:date="2017-07-15T10:46:00Z" w:initials="LNMG">
    <w:p w14:paraId="62EB0934" w14:textId="4377C8B7" w:rsidR="001B315A" w:rsidRDefault="001B315A">
      <w:pPr>
        <w:pStyle w:val="CommentText"/>
      </w:pPr>
      <w:r>
        <w:rPr>
          <w:rStyle w:val="CommentReference"/>
        </w:rPr>
        <w:annotationRef/>
      </w:r>
      <w:r>
        <w:t>Estratégia aquisitiva?</w:t>
      </w:r>
    </w:p>
  </w:comment>
  <w:comment w:id="37" w:author="LUISA NOVARA MONCLAR GONÇALVES" w:date="2017-07-15T10:49:00Z" w:initials="LNMG">
    <w:p w14:paraId="2A9A88E1" w14:textId="6159ED99" w:rsidR="001B315A" w:rsidRDefault="001B315A">
      <w:pPr>
        <w:pStyle w:val="CommentText"/>
      </w:pPr>
      <w:r>
        <w:rPr>
          <w:rStyle w:val="CommentReference"/>
        </w:rPr>
        <w:annotationRef/>
      </w:r>
      <w:r>
        <w:t>Colocar mais!!!</w:t>
      </w:r>
    </w:p>
  </w:comment>
  <w:comment w:id="38" w:author="LUISA NOVARA MONCLAR GONÇALVES" w:date="2017-07-15T10:50:00Z" w:initials="LNMG">
    <w:p w14:paraId="119051AD" w14:textId="78294464" w:rsidR="001B315A" w:rsidRDefault="001B315A">
      <w:pPr>
        <w:pStyle w:val="CommentText"/>
      </w:pPr>
      <w:r>
        <w:rPr>
          <w:rStyle w:val="CommentReference"/>
        </w:rPr>
        <w:annotationRef/>
      </w:r>
      <w:r>
        <w:t>Tenho que mostrar?</w:t>
      </w:r>
    </w:p>
  </w:comment>
  <w:comment w:id="49" w:author="LUISA NOVARA MONCLAR GONÇALVES" w:date="2017-07-15T19:18:00Z" w:initials="LNMG">
    <w:p w14:paraId="6E3ED2CF" w14:textId="1FA56612" w:rsidR="007D60CC" w:rsidRDefault="007D60CC">
      <w:pPr>
        <w:pStyle w:val="CommentText"/>
      </w:pPr>
      <w:r>
        <w:rPr>
          <w:rStyle w:val="CommentReference"/>
        </w:rPr>
        <w:annotationRef/>
      </w:r>
      <w:r>
        <w:t>CITAR TESE</w:t>
      </w:r>
    </w:p>
  </w:comment>
  <w:comment w:id="51" w:author="LUISA NOVARA MONCLAR GONÇALVES" w:date="2017-07-15T10:58:00Z" w:initials="LNMG">
    <w:p w14:paraId="4C299D6D" w14:textId="0D372DC7" w:rsidR="001B315A" w:rsidRDefault="001B315A">
      <w:pPr>
        <w:pStyle w:val="CommentText"/>
      </w:pPr>
      <w:r>
        <w:rPr>
          <w:rStyle w:val="CommentReference"/>
        </w:rPr>
        <w:annotationRef/>
      </w:r>
      <w:r>
        <w:t>Luanne: ainda que a interpretação seja diferente, o que ocorreu ocorreu.</w:t>
      </w:r>
    </w:p>
  </w:comment>
  <w:comment w:id="54" w:author="LUISA NOVARA MONCLAR GONÇALVES" w:date="2017-07-15T11:36:00Z" w:initials="LNMG">
    <w:p w14:paraId="5485790A" w14:textId="45A7AAF9" w:rsidR="001B315A" w:rsidRDefault="001B315A">
      <w:pPr>
        <w:pStyle w:val="CommentText"/>
      </w:pPr>
      <w:r>
        <w:rPr>
          <w:rStyle w:val="CommentReference"/>
        </w:rPr>
        <w:annotationRef/>
      </w:r>
      <w:r>
        <w:t>Escrevendo!</w:t>
      </w:r>
    </w:p>
  </w:comment>
  <w:comment w:id="62" w:author="LUISA NOVARA MONCLAR GONÇALVES" w:date="2017-07-15T11:14:00Z" w:initials="LNMG">
    <w:p w14:paraId="2FC68073" w14:textId="788842BA" w:rsidR="001B315A" w:rsidRDefault="001B315A">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4C299D6D"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C0E94" w14:textId="77777777" w:rsidR="00BC0F81" w:rsidRDefault="00BC0F81" w:rsidP="000C2B71">
      <w:pPr>
        <w:spacing w:line="240" w:lineRule="auto"/>
      </w:pPr>
      <w:r>
        <w:separator/>
      </w:r>
    </w:p>
  </w:endnote>
  <w:endnote w:type="continuationSeparator" w:id="0">
    <w:p w14:paraId="68303BB8" w14:textId="77777777" w:rsidR="00BC0F81" w:rsidRDefault="00BC0F81"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1B315A" w:rsidRDefault="001B315A"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1251">
      <w:rPr>
        <w:rStyle w:val="PageNumber"/>
        <w:noProof/>
      </w:rPr>
      <w:t>72</w:t>
    </w:r>
    <w:r>
      <w:rPr>
        <w:rStyle w:val="PageNumber"/>
      </w:rPr>
      <w:fldChar w:fldCharType="end"/>
    </w:r>
  </w:p>
  <w:p w14:paraId="174E562E" w14:textId="77777777" w:rsidR="001B315A" w:rsidRDefault="001B315A"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D92A8" w14:textId="77777777" w:rsidR="00BC0F81" w:rsidRDefault="00BC0F81" w:rsidP="000C2B71">
      <w:pPr>
        <w:spacing w:line="240" w:lineRule="auto"/>
      </w:pPr>
      <w:r>
        <w:separator/>
      </w:r>
    </w:p>
  </w:footnote>
  <w:footnote w:type="continuationSeparator" w:id="0">
    <w:p w14:paraId="6045A107" w14:textId="77777777" w:rsidR="00BC0F81" w:rsidRDefault="00BC0F81" w:rsidP="000C2B71">
      <w:pPr>
        <w:spacing w:line="240" w:lineRule="auto"/>
      </w:pPr>
      <w:r>
        <w:continuationSeparator/>
      </w:r>
    </w:p>
  </w:footnote>
  <w:footnote w:id="1">
    <w:p w14:paraId="02FDB377" w14:textId="3C362CBA" w:rsidR="001B315A" w:rsidRPr="00673AA7" w:rsidRDefault="001B315A"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1B315A" w:rsidRPr="00F4652D" w:rsidRDefault="001B315A"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1B315A" w:rsidRPr="000D627E" w:rsidRDefault="001B315A"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1B315A" w:rsidRPr="00BE056C" w:rsidRDefault="001B315A"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1B315A" w:rsidRPr="00623DD0" w:rsidRDefault="001B315A"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1B315A" w:rsidRPr="005639F8" w:rsidRDefault="001B315A"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1B315A" w:rsidRPr="00592DA1" w:rsidRDefault="001B315A"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1B315A" w:rsidRPr="001C0ED8" w:rsidRDefault="001B315A"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1B315A" w:rsidRDefault="001B315A"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77777777" w:rsidR="001B315A" w:rsidRPr="00A16239" w:rsidRDefault="001B315A"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 w:id="10">
    <w:p w14:paraId="25C922D9" w14:textId="1F0211C9" w:rsidR="005F7453" w:rsidRPr="005F7453" w:rsidRDefault="005F7453" w:rsidP="00B42EA2">
      <w:pPr>
        <w:pStyle w:val="FootnoteText"/>
        <w:jc w:val="both"/>
        <w:rPr>
          <w:lang w:val="en-US"/>
          <w:rPrChange w:id="40" w:author="LUISA NOVARA MONCLAR GONÇALVES" w:date="2017-07-15T17:46:00Z">
            <w:rPr/>
          </w:rPrChange>
        </w:rPr>
      </w:pPr>
      <w:ins w:id="41" w:author="LUISA NOVARA MONCLAR GONÇALVES" w:date="2017-07-15T17:46:00Z">
        <w:r>
          <w:rPr>
            <w:rStyle w:val="FootnoteReference"/>
          </w:rPr>
          <w:footnoteRef/>
        </w:r>
      </w:ins>
      <w:ins w:id="42" w:author="LUISA NOVARA MONCLAR GONÇALVES" w:date="2017-07-15T18:03:00Z">
        <w:r w:rsidR="00B765B5">
          <w:t xml:space="preserve"> </w:t>
        </w:r>
      </w:ins>
      <w:r w:rsidR="00EC74C4">
        <w:t xml:space="preserve">A </w:t>
      </w:r>
      <w:r w:rsidR="00EC74C4">
        <w:rPr>
          <w:rFonts w:asciiTheme="majorHAnsi" w:hAnsiTheme="majorHAnsi"/>
          <w:color w:val="000000" w:themeColor="text1"/>
        </w:rPr>
        <w:t>probabilidade de um dado grupo de indivíduos, qualquer que seja ele (um grupo de indivíduos da mesma espécie ou com a mesma estratégia, por exemplo), ser extinto da comunidade</w:t>
      </w:r>
      <w:r w:rsidR="00EC74C4" w:rsidRPr="00B765B5">
        <w:rPr>
          <w:rFonts w:asciiTheme="majorHAnsi" w:hAnsiTheme="majorHAnsi"/>
          <w:color w:val="000000" w:themeColor="text1"/>
        </w:rPr>
        <w:t xml:space="preserve"> </w:t>
      </w:r>
      <w:r w:rsidR="00EC74C4">
        <w:rPr>
          <w:rFonts w:asciiTheme="majorHAnsi" w:hAnsiTheme="majorHAnsi"/>
          <w:color w:val="000000" w:themeColor="text1"/>
        </w:rPr>
        <w:t>na ausência total de distúrbio é menor do que em uma condição em que o mesmo número de mortes (que são “naturais” quando não há distúrbio) ocorra de forma concentrada no tempo, como no caso do distúrbio</w:t>
      </w:r>
      <w:r w:rsidR="0089445B">
        <w:rPr>
          <w:rFonts w:asciiTheme="majorHAnsi" w:hAnsiTheme="majorHAnsi"/>
          <w:color w:val="000000" w:themeColor="text1"/>
        </w:rPr>
        <w:t xml:space="preserve">. </w:t>
      </w:r>
      <w:ins w:id="43" w:author="LUISA NOVARA MONCLAR GONÇALVES" w:date="2017-07-15T18:03:00Z">
        <w:r w:rsidR="00B765B5">
          <w:t>FALAR QUE, AL</w:t>
        </w:r>
      </w:ins>
      <w:ins w:id="44" w:author="LUISA NOVARA MONCLAR GONÇALVES" w:date="2017-07-15T18:05:00Z">
        <w:r w:rsidR="00B765B5">
          <w:t xml:space="preserve">ÉM DISSO, A INTERAÇÃO </w:t>
        </w:r>
      </w:ins>
      <w:ins w:id="45" w:author="LUISA NOVARA MONCLAR GONÇALVES" w:date="2017-07-15T18:06:00Z">
        <w:r w:rsidR="00B765B5">
          <w:t>ENTRE DISTÚRBIO E</w:t>
        </w:r>
      </w:ins>
      <w:ins w:id="46" w:author="LUISA NOVARA MONCLAR GONÇALVES" w:date="2017-07-15T18:05:00Z">
        <w:r w:rsidR="00B765B5">
          <w:t xml:space="preserve"> ESTRATÉGIA FAZ COM QUE INDIVÍDUOS LONGEVOS TENHAM MAIOR PROBABILIDADE DE SER ELIMINADOS NUMA CONDIÇÃO COM DISTÚRBIO MÁXIMO DO QUE </w:t>
        </w:r>
      </w:ins>
      <w:ins w:id="47" w:author="LUISA NOVARA MONCLAR GONÇALVES" w:date="2017-07-15T18:06:00Z">
        <w:r w:rsidR="00B765B5">
          <w:t>INDIVÍDUOS FECUNDOS NA AUSÊNCIA DE DISTÚRBIO?</w:t>
        </w:r>
      </w:ins>
      <w:ins w:id="48"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70A"/>
    <w:rsid w:val="000078A2"/>
    <w:rsid w:val="000079DE"/>
    <w:rsid w:val="000101BB"/>
    <w:rsid w:val="000101ED"/>
    <w:rsid w:val="0001163D"/>
    <w:rsid w:val="000164FE"/>
    <w:rsid w:val="000167AB"/>
    <w:rsid w:val="000178D8"/>
    <w:rsid w:val="0002060B"/>
    <w:rsid w:val="00021776"/>
    <w:rsid w:val="000240A7"/>
    <w:rsid w:val="00024CF9"/>
    <w:rsid w:val="00024D30"/>
    <w:rsid w:val="00027189"/>
    <w:rsid w:val="00033943"/>
    <w:rsid w:val="00033F41"/>
    <w:rsid w:val="000403A7"/>
    <w:rsid w:val="00042344"/>
    <w:rsid w:val="00043B37"/>
    <w:rsid w:val="0004440B"/>
    <w:rsid w:val="00044F06"/>
    <w:rsid w:val="00050D46"/>
    <w:rsid w:val="000511F0"/>
    <w:rsid w:val="000515B8"/>
    <w:rsid w:val="00054221"/>
    <w:rsid w:val="00054D1B"/>
    <w:rsid w:val="0005556C"/>
    <w:rsid w:val="00056502"/>
    <w:rsid w:val="00060C6B"/>
    <w:rsid w:val="00062250"/>
    <w:rsid w:val="0006269D"/>
    <w:rsid w:val="00064D7F"/>
    <w:rsid w:val="000657CD"/>
    <w:rsid w:val="00072C56"/>
    <w:rsid w:val="000731B2"/>
    <w:rsid w:val="00073281"/>
    <w:rsid w:val="000739E8"/>
    <w:rsid w:val="0007543D"/>
    <w:rsid w:val="00077AB1"/>
    <w:rsid w:val="00082F16"/>
    <w:rsid w:val="00084A4C"/>
    <w:rsid w:val="000855B5"/>
    <w:rsid w:val="00085C73"/>
    <w:rsid w:val="00086AFC"/>
    <w:rsid w:val="00086CEC"/>
    <w:rsid w:val="0008729A"/>
    <w:rsid w:val="00091706"/>
    <w:rsid w:val="00091D0B"/>
    <w:rsid w:val="00091F47"/>
    <w:rsid w:val="000921E3"/>
    <w:rsid w:val="00092AC3"/>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3C6B"/>
    <w:rsid w:val="000C4F45"/>
    <w:rsid w:val="000C5276"/>
    <w:rsid w:val="000C797C"/>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5981"/>
    <w:rsid w:val="001259FA"/>
    <w:rsid w:val="00127E0F"/>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4239"/>
    <w:rsid w:val="001F72C6"/>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E0D"/>
    <w:rsid w:val="002F6813"/>
    <w:rsid w:val="002F6BF2"/>
    <w:rsid w:val="00300B04"/>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2211"/>
    <w:rsid w:val="003B4C83"/>
    <w:rsid w:val="003B5F06"/>
    <w:rsid w:val="003B63F0"/>
    <w:rsid w:val="003B6C40"/>
    <w:rsid w:val="003C1497"/>
    <w:rsid w:val="003C2250"/>
    <w:rsid w:val="003C258D"/>
    <w:rsid w:val="003C2771"/>
    <w:rsid w:val="003C4B41"/>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3CE"/>
    <w:rsid w:val="00404C04"/>
    <w:rsid w:val="004061DE"/>
    <w:rsid w:val="00407EB7"/>
    <w:rsid w:val="004101F3"/>
    <w:rsid w:val="00410513"/>
    <w:rsid w:val="0041075A"/>
    <w:rsid w:val="00410860"/>
    <w:rsid w:val="004113D7"/>
    <w:rsid w:val="00411550"/>
    <w:rsid w:val="00411E2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30DAD"/>
    <w:rsid w:val="005326EF"/>
    <w:rsid w:val="00533CF8"/>
    <w:rsid w:val="0053638B"/>
    <w:rsid w:val="00536D26"/>
    <w:rsid w:val="00537668"/>
    <w:rsid w:val="00537CB4"/>
    <w:rsid w:val="00537D39"/>
    <w:rsid w:val="005401BD"/>
    <w:rsid w:val="00540AB2"/>
    <w:rsid w:val="00540B97"/>
    <w:rsid w:val="0054296D"/>
    <w:rsid w:val="005434A3"/>
    <w:rsid w:val="005436E6"/>
    <w:rsid w:val="005452D9"/>
    <w:rsid w:val="00546EEE"/>
    <w:rsid w:val="005529A0"/>
    <w:rsid w:val="00553740"/>
    <w:rsid w:val="0055671A"/>
    <w:rsid w:val="005569DA"/>
    <w:rsid w:val="005608D5"/>
    <w:rsid w:val="00562B94"/>
    <w:rsid w:val="0056445A"/>
    <w:rsid w:val="00571ED3"/>
    <w:rsid w:val="0057257D"/>
    <w:rsid w:val="00572F73"/>
    <w:rsid w:val="00574723"/>
    <w:rsid w:val="0057491B"/>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B94"/>
    <w:rsid w:val="005E7F2F"/>
    <w:rsid w:val="005F7453"/>
    <w:rsid w:val="00600D83"/>
    <w:rsid w:val="00601144"/>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D79"/>
    <w:rsid w:val="006E6EFD"/>
    <w:rsid w:val="006F1C2C"/>
    <w:rsid w:val="006F3195"/>
    <w:rsid w:val="006F4169"/>
    <w:rsid w:val="006F5866"/>
    <w:rsid w:val="006F64FE"/>
    <w:rsid w:val="007001F7"/>
    <w:rsid w:val="0070089E"/>
    <w:rsid w:val="00701978"/>
    <w:rsid w:val="00702A4A"/>
    <w:rsid w:val="0070363F"/>
    <w:rsid w:val="00705F26"/>
    <w:rsid w:val="0070668D"/>
    <w:rsid w:val="00710C7C"/>
    <w:rsid w:val="00711B2B"/>
    <w:rsid w:val="00713750"/>
    <w:rsid w:val="00714D67"/>
    <w:rsid w:val="00715755"/>
    <w:rsid w:val="00715BD0"/>
    <w:rsid w:val="00720B49"/>
    <w:rsid w:val="0072283D"/>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40FC"/>
    <w:rsid w:val="007645CF"/>
    <w:rsid w:val="0076482E"/>
    <w:rsid w:val="007662D4"/>
    <w:rsid w:val="007665E2"/>
    <w:rsid w:val="0076698F"/>
    <w:rsid w:val="00770230"/>
    <w:rsid w:val="0077211C"/>
    <w:rsid w:val="00772A4A"/>
    <w:rsid w:val="00772AD3"/>
    <w:rsid w:val="00774670"/>
    <w:rsid w:val="00775889"/>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C0020"/>
    <w:rsid w:val="007C0241"/>
    <w:rsid w:val="007C3090"/>
    <w:rsid w:val="007C3B84"/>
    <w:rsid w:val="007C4126"/>
    <w:rsid w:val="007C4554"/>
    <w:rsid w:val="007C629C"/>
    <w:rsid w:val="007D439E"/>
    <w:rsid w:val="007D60CC"/>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2139"/>
    <w:rsid w:val="00802727"/>
    <w:rsid w:val="00802950"/>
    <w:rsid w:val="00803117"/>
    <w:rsid w:val="00804DA3"/>
    <w:rsid w:val="00804F81"/>
    <w:rsid w:val="00806F59"/>
    <w:rsid w:val="008078C9"/>
    <w:rsid w:val="00811FA9"/>
    <w:rsid w:val="00814374"/>
    <w:rsid w:val="0081692B"/>
    <w:rsid w:val="00817F50"/>
    <w:rsid w:val="008200EA"/>
    <w:rsid w:val="008249C1"/>
    <w:rsid w:val="00826214"/>
    <w:rsid w:val="00826AF4"/>
    <w:rsid w:val="00827183"/>
    <w:rsid w:val="00830E2A"/>
    <w:rsid w:val="00832D93"/>
    <w:rsid w:val="00833E0F"/>
    <w:rsid w:val="00837825"/>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B1915"/>
    <w:rsid w:val="008B215C"/>
    <w:rsid w:val="008B28C7"/>
    <w:rsid w:val="008B2D5E"/>
    <w:rsid w:val="008B4504"/>
    <w:rsid w:val="008B6813"/>
    <w:rsid w:val="008B7639"/>
    <w:rsid w:val="008B7F8A"/>
    <w:rsid w:val="008C02FC"/>
    <w:rsid w:val="008C03E7"/>
    <w:rsid w:val="008C1219"/>
    <w:rsid w:val="008C2712"/>
    <w:rsid w:val="008C782C"/>
    <w:rsid w:val="008C79FE"/>
    <w:rsid w:val="008D1275"/>
    <w:rsid w:val="008D2F8E"/>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42A6"/>
    <w:rsid w:val="009655F4"/>
    <w:rsid w:val="00966A87"/>
    <w:rsid w:val="00971BFC"/>
    <w:rsid w:val="00972CB9"/>
    <w:rsid w:val="009763D2"/>
    <w:rsid w:val="0097706B"/>
    <w:rsid w:val="00980F59"/>
    <w:rsid w:val="00982FBA"/>
    <w:rsid w:val="00986EAA"/>
    <w:rsid w:val="00994265"/>
    <w:rsid w:val="00994B99"/>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78E"/>
    <w:rsid w:val="00B467E2"/>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7017"/>
    <w:rsid w:val="00BA01C2"/>
    <w:rsid w:val="00BA44C8"/>
    <w:rsid w:val="00BB2E49"/>
    <w:rsid w:val="00BB372F"/>
    <w:rsid w:val="00BB521F"/>
    <w:rsid w:val="00BB5492"/>
    <w:rsid w:val="00BC0353"/>
    <w:rsid w:val="00BC0F81"/>
    <w:rsid w:val="00BC2316"/>
    <w:rsid w:val="00BC2AAA"/>
    <w:rsid w:val="00BC3464"/>
    <w:rsid w:val="00BC5B6F"/>
    <w:rsid w:val="00BC5EF9"/>
    <w:rsid w:val="00BC6525"/>
    <w:rsid w:val="00BD0E59"/>
    <w:rsid w:val="00BD36E3"/>
    <w:rsid w:val="00BD402C"/>
    <w:rsid w:val="00BD5B05"/>
    <w:rsid w:val="00BD5BC4"/>
    <w:rsid w:val="00BD5D75"/>
    <w:rsid w:val="00BE188A"/>
    <w:rsid w:val="00BE7310"/>
    <w:rsid w:val="00BF02FE"/>
    <w:rsid w:val="00BF1B44"/>
    <w:rsid w:val="00BF28A4"/>
    <w:rsid w:val="00BF2EE3"/>
    <w:rsid w:val="00BF55C3"/>
    <w:rsid w:val="00BF6CE8"/>
    <w:rsid w:val="00C004CF"/>
    <w:rsid w:val="00C00574"/>
    <w:rsid w:val="00C0361F"/>
    <w:rsid w:val="00C0372E"/>
    <w:rsid w:val="00C0633A"/>
    <w:rsid w:val="00C064F1"/>
    <w:rsid w:val="00C0681A"/>
    <w:rsid w:val="00C0716E"/>
    <w:rsid w:val="00C073F7"/>
    <w:rsid w:val="00C0761E"/>
    <w:rsid w:val="00C10617"/>
    <w:rsid w:val="00C11571"/>
    <w:rsid w:val="00C11715"/>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3009F"/>
    <w:rsid w:val="00C30FAF"/>
    <w:rsid w:val="00C31C94"/>
    <w:rsid w:val="00C32255"/>
    <w:rsid w:val="00C334EF"/>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A3A"/>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20AC"/>
    <w:rsid w:val="00D72861"/>
    <w:rsid w:val="00D728AB"/>
    <w:rsid w:val="00D74516"/>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BB9"/>
    <w:rsid w:val="00E320D2"/>
    <w:rsid w:val="00E325BB"/>
    <w:rsid w:val="00E3329B"/>
    <w:rsid w:val="00E3468F"/>
    <w:rsid w:val="00E375F1"/>
    <w:rsid w:val="00E433F6"/>
    <w:rsid w:val="00E44048"/>
    <w:rsid w:val="00E4426D"/>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5CDD"/>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27F3"/>
    <w:rsid w:val="00F23E98"/>
    <w:rsid w:val="00F25A9F"/>
    <w:rsid w:val="00F25FC4"/>
    <w:rsid w:val="00F2629D"/>
    <w:rsid w:val="00F326B5"/>
    <w:rsid w:val="00F32B45"/>
    <w:rsid w:val="00F32E7A"/>
    <w:rsid w:val="00F3480A"/>
    <w:rsid w:val="00F35942"/>
    <w:rsid w:val="00F37518"/>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7C88"/>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8905F6-5685-3343-B925-7D3E34FEF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80</Pages>
  <Words>61377</Words>
  <Characters>349851</Characters>
  <Application>Microsoft Macintosh Word</Application>
  <DocSecurity>0</DocSecurity>
  <Lines>2915</Lines>
  <Paragraphs>820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410408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144</cp:revision>
  <cp:lastPrinted>2017-07-15T15:14:00Z</cp:lastPrinted>
  <dcterms:created xsi:type="dcterms:W3CDTF">2017-07-15T15:14:00Z</dcterms:created>
  <dcterms:modified xsi:type="dcterms:W3CDTF">2017-07-16T01:45:00Z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